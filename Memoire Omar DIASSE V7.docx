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87844207" w:displacedByCustomXml="next"/>
    <w:bookmarkStart w:id="1" w:name="_Hlk187845399" w:displacedByCustomXml="next"/>
    <w:sdt>
      <w:sdtPr>
        <w:id w:val="-512535340"/>
        <w:docPartObj>
          <w:docPartGallery w:val="Cover Pages"/>
          <w:docPartUnique/>
        </w:docPartObj>
      </w:sdtPr>
      <w:sdtEndPr>
        <w:rPr>
          <w:rPrChange w:id="2" w:author="Unknown">
            <w:rPr>
              <w:rStyle w:val="Normal"/>
            </w:rPr>
          </w:rPrChange>
        </w:rPr>
      </w:sdtEndPr>
      <w:sdtContent>
        <w:p w14:paraId="4E7125FA" w14:textId="77777777" w:rsidR="004C65C0" w:rsidRPr="0057718E" w:rsidRDefault="004C65C0" w:rsidP="004C65C0">
          <w:pPr>
            <w:jc w:val="center"/>
          </w:pPr>
          <w:r w:rsidRPr="0057718E">
            <w:rPr>
              <w:rPrChange w:id="3" w:author="Microsoft Office User" w:date="2025-01-28T16:29:00Z">
                <w:rPr>
                  <w:noProof/>
                </w:rPr>
              </w:rPrChange>
            </w:rPr>
            <w:drawing>
              <wp:inline distT="0" distB="0" distL="0" distR="0" wp14:anchorId="6F4895D1" wp14:editId="4EA877C6">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5CAC721" w14:textId="77777777" w:rsidR="004C65C0" w:rsidRPr="0057718E" w:rsidRDefault="004C65C0" w:rsidP="004C65C0">
          <w:pPr>
            <w:jc w:val="center"/>
          </w:pPr>
          <w:r w:rsidRPr="0057718E">
            <w:t>UFR de Sciences Appliquées et de Technologie (SAT)</w:t>
          </w:r>
        </w:p>
        <w:p w14:paraId="2F4618A0" w14:textId="77777777" w:rsidR="004C65C0" w:rsidRPr="0057718E" w:rsidRDefault="004C65C0" w:rsidP="004C65C0">
          <w:pPr>
            <w:jc w:val="center"/>
          </w:pPr>
          <w:r w:rsidRPr="0057718E">
            <w:t xml:space="preserve">UFR de Sciences </w:t>
          </w:r>
          <w:proofErr w:type="spellStart"/>
          <w:r w:rsidRPr="0057718E">
            <w:t>Economiques</w:t>
          </w:r>
          <w:proofErr w:type="spellEnd"/>
          <w:r w:rsidRPr="0057718E">
            <w:t xml:space="preserve"> et de Gestion (SEG)</w:t>
          </w:r>
        </w:p>
        <w:p w14:paraId="2F2B9196" w14:textId="77777777" w:rsidR="004C65C0" w:rsidRPr="0057718E" w:rsidRDefault="004C65C0" w:rsidP="004C65C0">
          <w:pPr>
            <w:jc w:val="center"/>
          </w:pPr>
          <w:r w:rsidRPr="0057718E">
            <w:t>Département : Informatique</w:t>
          </w:r>
        </w:p>
        <w:p w14:paraId="357CEAB4" w14:textId="77777777" w:rsidR="004C65C0" w:rsidRPr="0057718E" w:rsidRDefault="004C65C0" w:rsidP="004C65C0">
          <w:pPr>
            <w:jc w:val="center"/>
          </w:pPr>
          <w:r w:rsidRPr="0057718E">
            <w:t>Département : Gestion</w:t>
          </w:r>
        </w:p>
        <w:p w14:paraId="1444D29C" w14:textId="77777777" w:rsidR="004C65C0" w:rsidRPr="0057718E" w:rsidRDefault="004C65C0" w:rsidP="004C65C0">
          <w:pPr>
            <w:jc w:val="center"/>
          </w:pPr>
          <w:r w:rsidRPr="0057718E">
            <w:t>Master II</w:t>
          </w:r>
        </w:p>
        <w:p w14:paraId="2F506EA2" w14:textId="77777777" w:rsidR="004C65C0" w:rsidRPr="0057718E" w:rsidRDefault="004C65C0" w:rsidP="004C65C0">
          <w:pPr>
            <w:jc w:val="center"/>
          </w:pPr>
          <w:r w:rsidRPr="0057718E">
            <w:t>Filière : Méthodes Informatiques Appliquées à la Gestion (MIAGE)</w:t>
          </w:r>
        </w:p>
        <w:p w14:paraId="3BB10D07" w14:textId="77777777" w:rsidR="004C65C0" w:rsidRPr="0057718E" w:rsidRDefault="004C65C0" w:rsidP="004C65C0">
          <w:pPr>
            <w:jc w:val="center"/>
          </w:pPr>
          <w:r w:rsidRPr="0057718E">
            <w:t xml:space="preserve">------- </w:t>
          </w:r>
          <w:r w:rsidRPr="0057718E">
            <w:rPr>
              <w:b/>
              <w:bCs/>
            </w:rPr>
            <w:t>Mémoire de recherche de master II</w:t>
          </w:r>
          <w:r w:rsidRPr="0057718E">
            <w:t xml:space="preserve"> -------</w:t>
          </w:r>
        </w:p>
        <w:p w14:paraId="124D86A9" w14:textId="77777777" w:rsidR="004C65C0" w:rsidRPr="0057718E" w:rsidRDefault="004C65C0" w:rsidP="004C65C0">
          <w:pPr>
            <w:jc w:val="center"/>
          </w:pPr>
          <w:r w:rsidRPr="0057718E">
            <w:rPr>
              <w:rPrChange w:id="4" w:author="Microsoft Office User" w:date="2025-01-28T16:29:00Z">
                <w:rPr>
                  <w:noProof/>
                </w:rPr>
              </w:rPrChange>
            </w:rPr>
            <mc:AlternateContent>
              <mc:Choice Requires="wps">
                <w:drawing>
                  <wp:anchor distT="0" distB="0" distL="114300" distR="114300" simplePos="0" relativeHeight="251659264" behindDoc="0" locked="0" layoutInCell="1" allowOverlap="1" wp14:anchorId="3007C2B8" wp14:editId="34C5D3E0">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3A0217C" w14:textId="77777777" w:rsidR="004C65C0" w:rsidRPr="00F51545" w:rsidRDefault="004C65C0" w:rsidP="004C65C0">
                                <w:pPr>
                                  <w:jc w:val="center"/>
                                  <w:rPr>
                                    <w:sz w:val="28"/>
                                    <w:szCs w:val="28"/>
                                    <w:lang w:val="fr-SN"/>
                                  </w:rPr>
                                </w:pPr>
                                <w:r w:rsidRPr="00900090">
                                  <w:rPr>
                                    <w:b/>
                                    <w:bCs/>
                                    <w:sz w:val="28"/>
                                    <w:szCs w:val="28"/>
                                  </w:rPr>
                                  <w:t xml:space="preserve">Sujet : </w:t>
                                </w:r>
                                <w:r w:rsidRPr="00F51545">
                                  <w:rPr>
                                    <w:b/>
                                    <w:bCs/>
                                    <w:sz w:val="28"/>
                                    <w:szCs w:val="28"/>
                                  </w:rPr>
                                  <w:t xml:space="preserve">Développement d’un modèle de </w:t>
                                </w:r>
                                <w:r>
                                  <w:rPr>
                                    <w:b/>
                                    <w:bCs/>
                                    <w:sz w:val="28"/>
                                    <w:szCs w:val="28"/>
                                  </w:rPr>
                                  <w:t>M</w:t>
                                </w:r>
                                <w:r w:rsidRPr="00F51545">
                                  <w:rPr>
                                    <w:b/>
                                    <w:bCs/>
                                    <w:sz w:val="28"/>
                                    <w:szCs w:val="28"/>
                                  </w:rPr>
                                  <w:t>achine</w:t>
                                </w:r>
                                <w:r>
                                  <w:rPr>
                                    <w:b/>
                                    <w:bCs/>
                                    <w:sz w:val="28"/>
                                    <w:szCs w:val="28"/>
                                  </w:rPr>
                                  <w:t xml:space="preserve"> Learning</w:t>
                                </w:r>
                                <w:r w:rsidRPr="00F51545">
                                  <w:rPr>
                                    <w:b/>
                                    <w:bCs/>
                                    <w:sz w:val="28"/>
                                    <w:szCs w:val="28"/>
                                  </w:rPr>
                                  <w:t xml:space="preserve"> pour faire une analyse financière (historique et prédictive) et le développement </w:t>
                                </w:r>
                                <w:r>
                                  <w:rPr>
                                    <w:b/>
                                    <w:bCs/>
                                    <w:sz w:val="28"/>
                                    <w:szCs w:val="28"/>
                                  </w:rPr>
                                  <w:t>d’</w:t>
                                </w:r>
                                <w:r w:rsidRPr="00F51545">
                                  <w:rPr>
                                    <w:b/>
                                    <w:bCs/>
                                    <w:sz w:val="28"/>
                                    <w:szCs w:val="28"/>
                                  </w:rPr>
                                  <w:t>un Chatbot pour interroger les états financiers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7C2B8" id="Rectangle 63" o:spid="_x0000_s1026" style="position:absolute;left:0;text-align:left;margin-left:1.8pt;margin-top:6.2pt;width:466.2pt;height:7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" fillcolor="#ed7d31 [3205]" strokecolor="#823b0b [1605]" strokeweight="1pt">
                    <v:textbox>
                      <w:txbxContent>
                        <w:p w14:paraId="53A0217C" w14:textId="77777777" w:rsidR="004C65C0" w:rsidRPr="00F51545" w:rsidRDefault="004C65C0" w:rsidP="004C65C0">
                          <w:pPr>
                            <w:jc w:val="center"/>
                            <w:rPr>
                              <w:sz w:val="28"/>
                              <w:szCs w:val="28"/>
                              <w:lang w:val="fr-SN"/>
                            </w:rPr>
                          </w:pPr>
                          <w:r w:rsidRPr="00900090">
                            <w:rPr>
                              <w:b/>
                              <w:bCs/>
                              <w:sz w:val="28"/>
                              <w:szCs w:val="28"/>
                            </w:rPr>
                            <w:t xml:space="preserve">Sujet : </w:t>
                          </w:r>
                          <w:r w:rsidRPr="00F51545">
                            <w:rPr>
                              <w:b/>
                              <w:bCs/>
                              <w:sz w:val="28"/>
                              <w:szCs w:val="28"/>
                            </w:rPr>
                            <w:t xml:space="preserve">Développement d’un modèle de </w:t>
                          </w:r>
                          <w:r>
                            <w:rPr>
                              <w:b/>
                              <w:bCs/>
                              <w:sz w:val="28"/>
                              <w:szCs w:val="28"/>
                            </w:rPr>
                            <w:t>M</w:t>
                          </w:r>
                          <w:r w:rsidRPr="00F51545">
                            <w:rPr>
                              <w:b/>
                              <w:bCs/>
                              <w:sz w:val="28"/>
                              <w:szCs w:val="28"/>
                            </w:rPr>
                            <w:t>achine</w:t>
                          </w:r>
                          <w:r>
                            <w:rPr>
                              <w:b/>
                              <w:bCs/>
                              <w:sz w:val="28"/>
                              <w:szCs w:val="28"/>
                            </w:rPr>
                            <w:t xml:space="preserve"> Learning</w:t>
                          </w:r>
                          <w:r w:rsidRPr="00F51545">
                            <w:rPr>
                              <w:b/>
                              <w:bCs/>
                              <w:sz w:val="28"/>
                              <w:szCs w:val="28"/>
                            </w:rPr>
                            <w:t xml:space="preserve"> pour faire une analyse financière (historique et prédictive) et le développement </w:t>
                          </w:r>
                          <w:r>
                            <w:rPr>
                              <w:b/>
                              <w:bCs/>
                              <w:sz w:val="28"/>
                              <w:szCs w:val="28"/>
                            </w:rPr>
                            <w:t>d’</w:t>
                          </w:r>
                          <w:r w:rsidRPr="00F51545">
                            <w:rPr>
                              <w:b/>
                              <w:bCs/>
                              <w:sz w:val="28"/>
                              <w:szCs w:val="28"/>
                            </w:rPr>
                            <w:t>un Chatbot pour interroger les états financiers</w:t>
                          </w:r>
                        </w:p>
                      </w:txbxContent>
                    </v:textbox>
                  </v:rect>
                </w:pict>
              </mc:Fallback>
            </mc:AlternateContent>
          </w:r>
        </w:p>
        <w:p w14:paraId="4333AEF3" w14:textId="77777777" w:rsidR="004C65C0" w:rsidRPr="0057718E" w:rsidRDefault="004C65C0" w:rsidP="004C65C0"/>
        <w:p w14:paraId="30CB8AE7" w14:textId="77777777" w:rsidR="004C65C0" w:rsidRPr="0057718E" w:rsidRDefault="004C65C0" w:rsidP="004C65C0"/>
        <w:p w14:paraId="0B9C859B" w14:textId="77777777" w:rsidR="004C65C0" w:rsidRPr="0057718E" w:rsidRDefault="004C65C0" w:rsidP="004C65C0">
          <w:r w:rsidRPr="0057718E">
            <w:rPr>
              <w:rPrChange w:id="5" w:author="Microsoft Office User" w:date="2025-01-28T16:29:00Z">
                <w:rPr>
                  <w:noProof/>
                </w:rPr>
              </w:rPrChange>
            </w:rPr>
            <mc:AlternateContent>
              <mc:Choice Requires="wps">
                <w:drawing>
                  <wp:anchor distT="45720" distB="45720" distL="114300" distR="114300" simplePos="0" relativeHeight="251660288" behindDoc="0" locked="0" layoutInCell="1" allowOverlap="1" wp14:anchorId="245E19B5" wp14:editId="490D0CB8">
                    <wp:simplePos x="0" y="0"/>
                    <wp:positionH relativeFrom="margin">
                      <wp:posOffset>3154680</wp:posOffset>
                    </wp:positionH>
                    <wp:positionV relativeFrom="paragraph">
                      <wp:posOffset>227330</wp:posOffset>
                    </wp:positionV>
                    <wp:extent cx="248412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404620"/>
                            </a:xfrm>
                            <a:prstGeom prst="rect">
                              <a:avLst/>
                            </a:prstGeom>
                            <a:solidFill>
                              <a:srgbClr val="FFFFFF"/>
                            </a:solidFill>
                            <a:ln w="9525">
                              <a:noFill/>
                              <a:miter lim="800000"/>
                              <a:headEnd/>
                              <a:tailEnd/>
                            </a:ln>
                          </wps:spPr>
                          <wps:txbx>
                            <w:txbxContent>
                              <w:p w14:paraId="41318164" w14:textId="77777777" w:rsidR="004C65C0" w:rsidRPr="00B73C11" w:rsidRDefault="004C65C0" w:rsidP="004C65C0">
                                <w:pPr>
                                  <w:rPr>
                                    <w:lang w:val="fr-SN"/>
                                  </w:rPr>
                                </w:pPr>
                                <w:r w:rsidRPr="00B73C11">
                                  <w:rPr>
                                    <w:lang w:val="fr-SN"/>
                                  </w:rPr>
                                  <w:t>Membres du jury</w:t>
                                </w:r>
                                <w:r>
                                  <w:rPr>
                                    <w:lang w:val="fr-SN"/>
                                  </w:rPr>
                                  <w:t xml:space="preserve"> </w:t>
                                </w:r>
                                <w:r w:rsidRPr="00B73C11">
                                  <w:rPr>
                                    <w:lang w:val="fr-SN"/>
                                  </w:rPr>
                                  <w:t>:</w:t>
                                </w:r>
                              </w:p>
                              <w:p w14:paraId="233DB006" w14:textId="77777777" w:rsidR="004C65C0" w:rsidRPr="006D2FB6" w:rsidRDefault="004C65C0" w:rsidP="004C65C0">
                                <w:pPr>
                                  <w:rPr>
                                    <w:b/>
                                    <w:bCs/>
                                    <w:lang w:val="fr-SN"/>
                                  </w:rPr>
                                </w:pPr>
                                <w:r w:rsidRPr="006D2FB6">
                                  <w:rPr>
                                    <w:b/>
                                    <w:bCs/>
                                    <w:lang w:val="fr-SN"/>
                                  </w:rPr>
                                  <w:t>… …</w:t>
                                </w:r>
                              </w:p>
                              <w:p w14:paraId="10968FBA" w14:textId="77777777" w:rsidR="004C65C0" w:rsidRPr="006D2FB6" w:rsidRDefault="004C65C0" w:rsidP="004C65C0">
                                <w:pPr>
                                  <w:rPr>
                                    <w:b/>
                                    <w:bCs/>
                                    <w:lang w:val="fr-SN"/>
                                  </w:rPr>
                                </w:pPr>
                                <w:r w:rsidRPr="006D2FB6">
                                  <w:rPr>
                                    <w:b/>
                                    <w:bCs/>
                                    <w:lang w:val="fr-SN"/>
                                  </w:rPr>
                                  <w:t>… …</w:t>
                                </w:r>
                              </w:p>
                              <w:p w14:paraId="7B149939" w14:textId="77777777" w:rsidR="004C65C0" w:rsidRPr="006D2FB6" w:rsidRDefault="004C65C0" w:rsidP="004C65C0">
                                <w:pPr>
                                  <w:rPr>
                                    <w:b/>
                                    <w:bCs/>
                                    <w:lang w:val="fr-SN"/>
                                  </w:rPr>
                                </w:pPr>
                                <w:r w:rsidRPr="006D2FB6">
                                  <w:rPr>
                                    <w:b/>
                                    <w:bCs/>
                                    <w:lang w:val="fr-SN"/>
                                  </w:rPr>
                                  <w:t>… …</w:t>
                                </w:r>
                              </w:p>
                              <w:p w14:paraId="60472AEC" w14:textId="77777777" w:rsidR="004C65C0" w:rsidRPr="00B73C11" w:rsidRDefault="004C65C0" w:rsidP="004C65C0">
                                <w:pPr>
                                  <w:rPr>
                                    <w:lang w:val="fr-SN"/>
                                  </w:rPr>
                                </w:pPr>
                                <w:r w:rsidRPr="00B73C11">
                                  <w:rPr>
                                    <w:lang w:val="fr-SN"/>
                                  </w:rPr>
                                  <w:t>Année académique :</w:t>
                                </w:r>
                              </w:p>
                              <w:p w14:paraId="25468C75" w14:textId="77777777" w:rsidR="004C65C0" w:rsidRPr="00DD73F2" w:rsidRDefault="004C65C0" w:rsidP="004C65C0">
                                <w:pPr>
                                  <w:rPr>
                                    <w:b/>
                                    <w:bCs/>
                                    <w:lang w:val="fr-SN"/>
                                  </w:rPr>
                                </w:pP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5E19B5" id="_x0000_t202" coordsize="21600,21600" o:spt="202" path="m,l,21600r21600,l21600,xe">
                    <v:stroke joinstyle="miter"/>
                    <v:path gradientshapeok="t" o:connecttype="rect"/>
                  </v:shapetype>
                  <v:shape id="Text Box 2" o:spid="_x0000_s1027" type="#_x0000_t202" style="position:absolute;left:0;text-align:left;margin-left:248.4pt;margin-top:17.9pt;width:195.6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" stroked="f">
                    <v:textbox style="mso-fit-shape-to-text:t">
                      <w:txbxContent>
                        <w:p w14:paraId="41318164" w14:textId="77777777" w:rsidR="004C65C0" w:rsidRPr="00B73C11" w:rsidRDefault="004C65C0" w:rsidP="004C65C0">
                          <w:pPr>
                            <w:rPr>
                              <w:lang w:val="fr-SN"/>
                            </w:rPr>
                          </w:pPr>
                          <w:r w:rsidRPr="00B73C11">
                            <w:rPr>
                              <w:lang w:val="fr-SN"/>
                            </w:rPr>
                            <w:t>Membres du jury</w:t>
                          </w:r>
                          <w:r>
                            <w:rPr>
                              <w:lang w:val="fr-SN"/>
                            </w:rPr>
                            <w:t xml:space="preserve"> </w:t>
                          </w:r>
                          <w:r w:rsidRPr="00B73C11">
                            <w:rPr>
                              <w:lang w:val="fr-SN"/>
                            </w:rPr>
                            <w:t>:</w:t>
                          </w:r>
                        </w:p>
                        <w:p w14:paraId="233DB006" w14:textId="77777777" w:rsidR="004C65C0" w:rsidRPr="006D2FB6" w:rsidRDefault="004C65C0" w:rsidP="004C65C0">
                          <w:pPr>
                            <w:rPr>
                              <w:b/>
                              <w:bCs/>
                              <w:lang w:val="fr-SN"/>
                            </w:rPr>
                          </w:pPr>
                          <w:r w:rsidRPr="006D2FB6">
                            <w:rPr>
                              <w:b/>
                              <w:bCs/>
                              <w:lang w:val="fr-SN"/>
                            </w:rPr>
                            <w:t>… …</w:t>
                          </w:r>
                        </w:p>
                        <w:p w14:paraId="10968FBA" w14:textId="77777777" w:rsidR="004C65C0" w:rsidRPr="006D2FB6" w:rsidRDefault="004C65C0" w:rsidP="004C65C0">
                          <w:pPr>
                            <w:rPr>
                              <w:b/>
                              <w:bCs/>
                              <w:lang w:val="fr-SN"/>
                            </w:rPr>
                          </w:pPr>
                          <w:r w:rsidRPr="006D2FB6">
                            <w:rPr>
                              <w:b/>
                              <w:bCs/>
                              <w:lang w:val="fr-SN"/>
                            </w:rPr>
                            <w:t>… …</w:t>
                          </w:r>
                        </w:p>
                        <w:p w14:paraId="7B149939" w14:textId="77777777" w:rsidR="004C65C0" w:rsidRPr="006D2FB6" w:rsidRDefault="004C65C0" w:rsidP="004C65C0">
                          <w:pPr>
                            <w:rPr>
                              <w:b/>
                              <w:bCs/>
                              <w:lang w:val="fr-SN"/>
                            </w:rPr>
                          </w:pPr>
                          <w:r w:rsidRPr="006D2FB6">
                            <w:rPr>
                              <w:b/>
                              <w:bCs/>
                              <w:lang w:val="fr-SN"/>
                            </w:rPr>
                            <w:t>… …</w:t>
                          </w:r>
                        </w:p>
                        <w:p w14:paraId="60472AEC" w14:textId="77777777" w:rsidR="004C65C0" w:rsidRPr="00B73C11" w:rsidRDefault="004C65C0" w:rsidP="004C65C0">
                          <w:pPr>
                            <w:rPr>
                              <w:lang w:val="fr-SN"/>
                            </w:rPr>
                          </w:pPr>
                          <w:r w:rsidRPr="00B73C11">
                            <w:rPr>
                              <w:lang w:val="fr-SN"/>
                            </w:rPr>
                            <w:t>Année académique :</w:t>
                          </w:r>
                        </w:p>
                        <w:p w14:paraId="25468C75" w14:textId="77777777" w:rsidR="004C65C0" w:rsidRPr="00DD73F2" w:rsidRDefault="004C65C0" w:rsidP="004C65C0">
                          <w:pPr>
                            <w:rPr>
                              <w:b/>
                              <w:bCs/>
                              <w:lang w:val="fr-SN"/>
                            </w:rPr>
                          </w:pP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r w:rsidRPr="0057718E">
            <w:rPr>
              <w:rPrChange w:id="6" w:author="Microsoft Office User" w:date="2025-01-28T16:29:00Z">
                <w:rPr>
                  <w:noProof/>
                </w:rPr>
              </w:rPrChange>
            </w:rPr>
            <mc:AlternateContent>
              <mc:Choice Requires="wps">
                <w:drawing>
                  <wp:anchor distT="45720" distB="45720" distL="114300" distR="114300" simplePos="0" relativeHeight="251661312" behindDoc="0" locked="0" layoutInCell="1" allowOverlap="1" wp14:anchorId="14ADD220" wp14:editId="6B62E2F3">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1E872D7D" w14:textId="77777777" w:rsidR="004C65C0" w:rsidRPr="00D47F32" w:rsidRDefault="004C65C0" w:rsidP="004C65C0">
                                <w:r>
                                  <w:t>Présenté par :</w:t>
                                </w:r>
                              </w:p>
                              <w:p w14:paraId="42E8C4BD" w14:textId="77777777" w:rsidR="004C65C0" w:rsidRPr="00057BF7" w:rsidRDefault="004C65C0" w:rsidP="004C65C0">
                                <w:pPr>
                                  <w:rPr>
                                    <w:b/>
                                    <w:bCs/>
                                  </w:rPr>
                                </w:pPr>
                                <w:r w:rsidRPr="004A15F2">
                                  <w:rPr>
                                    <w:b/>
                                    <w:bCs/>
                                  </w:rPr>
                                  <w:t>Omar Abd Al Wahab DIASS</w:t>
                                </w:r>
                                <w:r w:rsidRPr="00057BF7">
                                  <w:rPr>
                                    <w:b/>
                                    <w:bCs/>
                                  </w:rPr>
                                  <w:t>E</w:t>
                                </w:r>
                              </w:p>
                              <w:p w14:paraId="76D06691" w14:textId="77777777" w:rsidR="004C65C0" w:rsidRPr="00D47F32" w:rsidRDefault="004C65C0" w:rsidP="004C65C0">
                                <w:r>
                                  <w:t>Encadreurs :</w:t>
                                </w:r>
                              </w:p>
                              <w:p w14:paraId="33FBB5B3" w14:textId="77777777" w:rsidR="004C65C0" w:rsidRDefault="004C65C0" w:rsidP="004C65C0">
                                <w:pPr>
                                  <w:rPr>
                                    <w:b/>
                                    <w:bCs/>
                                  </w:rPr>
                                </w:pPr>
                                <w:r w:rsidRPr="00057BF7">
                                  <w:rPr>
                                    <w:b/>
                                    <w:bCs/>
                                  </w:rPr>
                                  <w:t>Pr Jean Marie D</w:t>
                                </w:r>
                                <w:r>
                                  <w:rPr>
                                    <w:b/>
                                    <w:bCs/>
                                  </w:rPr>
                                  <w:t>EMBELE</w:t>
                                </w:r>
                              </w:p>
                              <w:p w14:paraId="5A765297" w14:textId="374EFFD7" w:rsidR="004C65C0" w:rsidRDefault="004C65C0" w:rsidP="004C65C0">
                                <w:pPr>
                                  <w:rPr>
                                    <w:b/>
                                    <w:bCs/>
                                  </w:rPr>
                                </w:pPr>
                                <w:r>
                                  <w:rPr>
                                    <w:b/>
                                    <w:bCs/>
                                  </w:rPr>
                                  <w:t>Dr Alioune Badara M</w:t>
                                </w:r>
                                <w:r w:rsidR="006A3317">
                                  <w:rPr>
                                    <w:b/>
                                    <w:bCs/>
                                  </w:rPr>
                                  <w:t>BENGUE</w:t>
                                </w:r>
                              </w:p>
                              <w:p w14:paraId="084B5E66" w14:textId="55D6686B" w:rsidR="004C65C0" w:rsidRPr="0018401E" w:rsidRDefault="004C65C0" w:rsidP="004C65C0">
                                <w:r>
                                  <w:t>Présentée le :  ..</w:t>
                                </w:r>
                                <w:r w:rsidRPr="00AE6FCB">
                                  <w:rPr>
                                    <w:b/>
                                    <w:bCs/>
                                  </w:rPr>
                                  <w:t>/</w:t>
                                </w:r>
                                <w:r w:rsidR="002D7E5E">
                                  <w:rPr>
                                    <w:b/>
                                    <w:bCs/>
                                  </w:rPr>
                                  <w:t>02</w:t>
                                </w:r>
                                <w:r w:rsidRPr="00AE6FCB">
                                  <w:rPr>
                                    <w:b/>
                                    <w:bCs/>
                                  </w:rPr>
                                  <w:t>/202</w:t>
                                </w:r>
                                <w:r w:rsidR="000E2BC7">
                                  <w:rPr>
                                    <w:b/>
                                    <w:bCs/>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DD220" id="_x0000_s1028" type="#_x0000_t202" style="position:absolute;left:0;text-align:left;margin-left:0;margin-top:14.9pt;width:189.3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" stroked="f">
                    <v:textbox style="mso-fit-shape-to-text:t">
                      <w:txbxContent>
                        <w:p w14:paraId="1E872D7D" w14:textId="77777777" w:rsidR="004C65C0" w:rsidRPr="00D47F32" w:rsidRDefault="004C65C0" w:rsidP="004C65C0">
                          <w:r>
                            <w:t>Présenté par :</w:t>
                          </w:r>
                        </w:p>
                        <w:p w14:paraId="42E8C4BD" w14:textId="77777777" w:rsidR="004C65C0" w:rsidRPr="00057BF7" w:rsidRDefault="004C65C0" w:rsidP="004C65C0">
                          <w:pPr>
                            <w:rPr>
                              <w:b/>
                              <w:bCs/>
                            </w:rPr>
                          </w:pPr>
                          <w:r w:rsidRPr="004A15F2">
                            <w:rPr>
                              <w:b/>
                              <w:bCs/>
                            </w:rPr>
                            <w:t>Omar Abd Al Wahab DIASS</w:t>
                          </w:r>
                          <w:r w:rsidRPr="00057BF7">
                            <w:rPr>
                              <w:b/>
                              <w:bCs/>
                            </w:rPr>
                            <w:t>E</w:t>
                          </w:r>
                        </w:p>
                        <w:p w14:paraId="76D06691" w14:textId="77777777" w:rsidR="004C65C0" w:rsidRPr="00D47F32" w:rsidRDefault="004C65C0" w:rsidP="004C65C0">
                          <w:r>
                            <w:t>Encadreurs :</w:t>
                          </w:r>
                        </w:p>
                        <w:p w14:paraId="33FBB5B3" w14:textId="77777777" w:rsidR="004C65C0" w:rsidRDefault="004C65C0" w:rsidP="004C65C0">
                          <w:pPr>
                            <w:rPr>
                              <w:b/>
                              <w:bCs/>
                            </w:rPr>
                          </w:pPr>
                          <w:r w:rsidRPr="00057BF7">
                            <w:rPr>
                              <w:b/>
                              <w:bCs/>
                            </w:rPr>
                            <w:t>Pr Jean Marie D</w:t>
                          </w:r>
                          <w:r>
                            <w:rPr>
                              <w:b/>
                              <w:bCs/>
                            </w:rPr>
                            <w:t>EMBELE</w:t>
                          </w:r>
                        </w:p>
                        <w:p w14:paraId="5A765297" w14:textId="374EFFD7" w:rsidR="004C65C0" w:rsidRDefault="004C65C0" w:rsidP="004C65C0">
                          <w:pPr>
                            <w:rPr>
                              <w:b/>
                              <w:bCs/>
                            </w:rPr>
                          </w:pPr>
                          <w:r>
                            <w:rPr>
                              <w:b/>
                              <w:bCs/>
                            </w:rPr>
                            <w:t>Dr Alioune Badara M</w:t>
                          </w:r>
                          <w:r w:rsidR="006A3317">
                            <w:rPr>
                              <w:b/>
                              <w:bCs/>
                            </w:rPr>
                            <w:t>BENGUE</w:t>
                          </w:r>
                        </w:p>
                        <w:p w14:paraId="084B5E66" w14:textId="55D6686B" w:rsidR="004C65C0" w:rsidRPr="0018401E" w:rsidRDefault="004C65C0" w:rsidP="004C65C0">
                          <w:r>
                            <w:t>Présentée le :  ..</w:t>
                          </w:r>
                          <w:r w:rsidRPr="00AE6FCB">
                            <w:rPr>
                              <w:b/>
                              <w:bCs/>
                            </w:rPr>
                            <w:t>/</w:t>
                          </w:r>
                          <w:r w:rsidR="002D7E5E">
                            <w:rPr>
                              <w:b/>
                              <w:bCs/>
                            </w:rPr>
                            <w:t>02</w:t>
                          </w:r>
                          <w:r w:rsidRPr="00AE6FCB">
                            <w:rPr>
                              <w:b/>
                              <w:bCs/>
                            </w:rPr>
                            <w:t>/202</w:t>
                          </w:r>
                          <w:r w:rsidR="000E2BC7">
                            <w:rPr>
                              <w:b/>
                              <w:bCs/>
                            </w:rPr>
                            <w:t>5</w:t>
                          </w:r>
                        </w:p>
                      </w:txbxContent>
                    </v:textbox>
                    <w10:wrap type="square" anchorx="margin"/>
                  </v:shape>
                </w:pict>
              </mc:Fallback>
            </mc:AlternateContent>
          </w:r>
        </w:p>
        <w:p w14:paraId="0EBE3BF1" w14:textId="77777777" w:rsidR="004C65C0" w:rsidRPr="0057718E" w:rsidRDefault="004C65C0" w:rsidP="004C65C0">
          <w:pPr>
            <w:tabs>
              <w:tab w:val="left" w:pos="5220"/>
            </w:tabs>
          </w:pPr>
        </w:p>
        <w:p w14:paraId="497984DD" w14:textId="31299E2F" w:rsidR="008449C4" w:rsidRPr="0057718E" w:rsidRDefault="004C65C0">
          <w:r w:rsidRPr="0057718E">
            <w:br w:type="page"/>
          </w:r>
        </w:p>
      </w:sdtContent>
    </w:sdt>
    <w:p w14:paraId="4D0C1547" w14:textId="36B1438F" w:rsidR="001A51F3" w:rsidRPr="0057718E" w:rsidRDefault="001A51F3" w:rsidP="00891FBF">
      <w:pPr>
        <w:pStyle w:val="Titre1"/>
        <w:numPr>
          <w:ilvl w:val="0"/>
          <w:numId w:val="0"/>
        </w:numPr>
        <w:rPr>
          <w:rPrChange w:id="7" w:author="Microsoft Office User" w:date="2025-01-28T16:29:00Z">
            <w:rPr>
              <w:lang w:val="fr-SN"/>
            </w:rPr>
          </w:rPrChange>
        </w:rPr>
      </w:pPr>
      <w:bookmarkStart w:id="8" w:name="_Toc188723894"/>
      <w:bookmarkStart w:id="9" w:name="_Toc188723957"/>
      <w:r w:rsidRPr="0057718E">
        <w:rPr>
          <w:rPrChange w:id="10" w:author="Microsoft Office User" w:date="2025-01-28T16:29:00Z">
            <w:rPr>
              <w:lang w:val="fr-SN"/>
            </w:rPr>
          </w:rPrChange>
        </w:rPr>
        <w:lastRenderedPageBreak/>
        <w:t>Remerciements</w:t>
      </w:r>
      <w:bookmarkEnd w:id="0"/>
      <w:bookmarkEnd w:id="8"/>
      <w:bookmarkEnd w:id="9"/>
    </w:p>
    <w:p w14:paraId="0D85998E" w14:textId="77777777" w:rsidR="00BA7897" w:rsidRPr="0057718E" w:rsidRDefault="00BA7897" w:rsidP="00BA7897">
      <w:pPr>
        <w:rPr>
          <w:rPrChange w:id="11" w:author="Microsoft Office User" w:date="2025-01-28T16:29:00Z">
            <w:rPr>
              <w:lang w:val="fr-SN"/>
            </w:rPr>
          </w:rPrChange>
        </w:rPr>
      </w:pPr>
      <w:r w:rsidRPr="0057718E">
        <w:rPr>
          <w:rPrChange w:id="12" w:author="Microsoft Office User" w:date="2025-01-28T16:29:00Z">
            <w:rPr>
              <w:lang w:val="fr-SN"/>
            </w:rPr>
          </w:rPrChange>
        </w:rPr>
        <w:t>Allah</w:t>
      </w:r>
    </w:p>
    <w:p w14:paraId="59608D83" w14:textId="77777777" w:rsidR="00BA7897" w:rsidRPr="0057718E" w:rsidRDefault="00BA7897" w:rsidP="00BA7897">
      <w:pPr>
        <w:rPr>
          <w:rPrChange w:id="13" w:author="Microsoft Office User" w:date="2025-01-28T16:29:00Z">
            <w:rPr>
              <w:lang w:val="fr-SN"/>
            </w:rPr>
          </w:rPrChange>
        </w:rPr>
      </w:pPr>
      <w:r w:rsidRPr="0057718E">
        <w:rPr>
          <w:rPrChange w:id="14" w:author="Microsoft Office User" w:date="2025-01-28T16:29:00Z">
            <w:rPr>
              <w:lang w:val="fr-SN"/>
            </w:rPr>
          </w:rPrChange>
        </w:rPr>
        <w:t>Pr Dembélé et Dr Mbengue</w:t>
      </w:r>
    </w:p>
    <w:p w14:paraId="6821CBE1" w14:textId="77777777" w:rsidR="00BA7897" w:rsidRPr="0057718E" w:rsidRDefault="00BA7897" w:rsidP="00BA7897">
      <w:pPr>
        <w:rPr>
          <w:rPrChange w:id="15" w:author="Microsoft Office User" w:date="2025-01-28T16:29:00Z">
            <w:rPr>
              <w:lang w:val="fr-SN"/>
            </w:rPr>
          </w:rPrChange>
        </w:rPr>
      </w:pPr>
      <w:r w:rsidRPr="0057718E">
        <w:rPr>
          <w:rPrChange w:id="16" w:author="Microsoft Office User" w:date="2025-01-28T16:29:00Z">
            <w:rPr>
              <w:lang w:val="fr-SN"/>
            </w:rPr>
          </w:rPrChange>
        </w:rPr>
        <w:t>Tous les établissements et professeur</w:t>
      </w:r>
    </w:p>
    <w:p w14:paraId="73976927" w14:textId="77777777" w:rsidR="00BA7897" w:rsidRPr="0057718E" w:rsidRDefault="00BA7897" w:rsidP="00BA7897">
      <w:pPr>
        <w:rPr>
          <w:rPrChange w:id="17" w:author="Microsoft Office User" w:date="2025-01-28T16:29:00Z">
            <w:rPr>
              <w:lang w:val="fr-SN"/>
            </w:rPr>
          </w:rPrChange>
        </w:rPr>
      </w:pPr>
      <w:r w:rsidRPr="0057718E">
        <w:rPr>
          <w:rPrChange w:id="18" w:author="Microsoft Office User" w:date="2025-01-28T16:29:00Z">
            <w:rPr>
              <w:lang w:val="fr-SN"/>
            </w:rPr>
          </w:rPrChange>
        </w:rPr>
        <w:t>Parent</w:t>
      </w:r>
    </w:p>
    <w:p w14:paraId="12A9E506" w14:textId="21889D60" w:rsidR="00BA7897" w:rsidRPr="0057718E" w:rsidRDefault="00BA7897" w:rsidP="00BA7897">
      <w:pPr>
        <w:rPr>
          <w:rPrChange w:id="19" w:author="Microsoft Office User" w:date="2025-01-28T16:29:00Z">
            <w:rPr>
              <w:lang w:val="fr-SN"/>
            </w:rPr>
          </w:rPrChange>
        </w:rPr>
      </w:pPr>
      <w:r w:rsidRPr="0057718E">
        <w:rPr>
          <w:rPrChange w:id="20" w:author="Microsoft Office User" w:date="2025-01-28T16:29:00Z">
            <w:rPr>
              <w:lang w:val="fr-SN"/>
            </w:rPr>
          </w:rPrChange>
        </w:rPr>
        <w:t>Frère</w:t>
      </w:r>
      <w:r w:rsidR="00995F95" w:rsidRPr="0057718E">
        <w:rPr>
          <w:rPrChange w:id="21" w:author="Microsoft Office User" w:date="2025-01-28T16:29:00Z">
            <w:rPr>
              <w:lang w:val="fr-SN"/>
            </w:rPr>
          </w:rPrChange>
        </w:rPr>
        <w:t>s</w:t>
      </w:r>
      <w:r w:rsidRPr="0057718E">
        <w:rPr>
          <w:rPrChange w:id="22" w:author="Microsoft Office User" w:date="2025-01-28T16:29:00Z">
            <w:rPr>
              <w:lang w:val="fr-SN"/>
            </w:rPr>
          </w:rPrChange>
        </w:rPr>
        <w:t xml:space="preserve"> et sœur</w:t>
      </w:r>
    </w:p>
    <w:p w14:paraId="1AC3C15E" w14:textId="77777777" w:rsidR="00BA7897" w:rsidRPr="0057718E" w:rsidRDefault="00BA7897" w:rsidP="00BA7897">
      <w:pPr>
        <w:rPr>
          <w:rPrChange w:id="23" w:author="Microsoft Office User" w:date="2025-01-28T16:29:00Z">
            <w:rPr>
              <w:lang w:val="fr-SN"/>
            </w:rPr>
          </w:rPrChange>
        </w:rPr>
      </w:pPr>
      <w:r w:rsidRPr="0057718E">
        <w:rPr>
          <w:rPrChange w:id="24" w:author="Microsoft Office User" w:date="2025-01-28T16:29:00Z">
            <w:rPr>
              <w:lang w:val="fr-SN"/>
            </w:rPr>
          </w:rPrChange>
        </w:rPr>
        <w:t>Camarades de classe</w:t>
      </w:r>
    </w:p>
    <w:p w14:paraId="62DDF0BD" w14:textId="77777777" w:rsidR="00BA7897" w:rsidRPr="0057718E" w:rsidRDefault="00BA7897" w:rsidP="00BA7897">
      <w:pPr>
        <w:rPr>
          <w:rPrChange w:id="25" w:author="Microsoft Office User" w:date="2025-01-28T16:29:00Z">
            <w:rPr>
              <w:lang w:val="fr-SN"/>
            </w:rPr>
          </w:rPrChange>
        </w:rPr>
      </w:pPr>
      <w:r w:rsidRPr="0057718E">
        <w:rPr>
          <w:rPrChange w:id="26" w:author="Microsoft Office User" w:date="2025-01-28T16:29:00Z">
            <w:rPr>
              <w:lang w:val="fr-SN"/>
            </w:rPr>
          </w:rPrChange>
        </w:rPr>
        <w:t>Camarade de chambre</w:t>
      </w:r>
    </w:p>
    <w:p w14:paraId="77696856" w14:textId="77777777" w:rsidR="00BA7897" w:rsidRPr="0057718E" w:rsidRDefault="00BA7897" w:rsidP="00BA7897">
      <w:pPr>
        <w:rPr>
          <w:rPrChange w:id="27" w:author="Microsoft Office User" w:date="2025-01-28T16:29:00Z">
            <w:rPr>
              <w:lang w:val="fr-SN"/>
            </w:rPr>
          </w:rPrChange>
        </w:rPr>
      </w:pPr>
      <w:r w:rsidRPr="0057718E">
        <w:rPr>
          <w:rPrChange w:id="28" w:author="Microsoft Office User" w:date="2025-01-28T16:29:00Z">
            <w:rPr>
              <w:lang w:val="fr-SN"/>
            </w:rPr>
          </w:rPrChange>
        </w:rPr>
        <w:t>Moi même</w:t>
      </w:r>
    </w:p>
    <w:p w14:paraId="51F644C9" w14:textId="77777777" w:rsidR="00BA7897" w:rsidRPr="0057718E" w:rsidRDefault="00BA7897" w:rsidP="00BA7897"/>
    <w:p w14:paraId="4C47E6A0" w14:textId="7D6756DF" w:rsidR="004122E8" w:rsidRPr="0057718E" w:rsidRDefault="004122E8" w:rsidP="004122E8">
      <w:pPr>
        <w:rPr>
          <w:rPrChange w:id="29" w:author="Microsoft Office User" w:date="2025-01-28T16:29:00Z">
            <w:rPr>
              <w:lang w:val="fr-SN"/>
            </w:rPr>
          </w:rPrChange>
        </w:rPr>
      </w:pPr>
    </w:p>
    <w:p w14:paraId="007CA58C" w14:textId="041606FD" w:rsidR="004122E8" w:rsidRPr="0057718E" w:rsidRDefault="004122E8" w:rsidP="004122E8">
      <w:pPr>
        <w:rPr>
          <w:rPrChange w:id="30" w:author="Microsoft Office User" w:date="2025-01-28T16:29:00Z">
            <w:rPr>
              <w:lang w:val="fr-SN"/>
            </w:rPr>
          </w:rPrChange>
        </w:rPr>
      </w:pPr>
    </w:p>
    <w:p w14:paraId="5C16C949" w14:textId="5BC4C6EE" w:rsidR="004122E8" w:rsidRPr="0057718E" w:rsidRDefault="004122E8" w:rsidP="004122E8">
      <w:pPr>
        <w:rPr>
          <w:rPrChange w:id="31" w:author="Microsoft Office User" w:date="2025-01-28T16:29:00Z">
            <w:rPr>
              <w:lang w:val="fr-SN"/>
            </w:rPr>
          </w:rPrChange>
        </w:rPr>
      </w:pPr>
    </w:p>
    <w:p w14:paraId="27108110" w14:textId="4DFC570C" w:rsidR="004122E8" w:rsidRPr="0057718E" w:rsidRDefault="004122E8" w:rsidP="004122E8">
      <w:pPr>
        <w:rPr>
          <w:rPrChange w:id="32" w:author="Microsoft Office User" w:date="2025-01-28T16:29:00Z">
            <w:rPr>
              <w:lang w:val="fr-SN"/>
            </w:rPr>
          </w:rPrChange>
        </w:rPr>
      </w:pPr>
    </w:p>
    <w:p w14:paraId="64A45640" w14:textId="601F6292" w:rsidR="004122E8" w:rsidRPr="0057718E" w:rsidRDefault="004122E8" w:rsidP="004122E8">
      <w:pPr>
        <w:rPr>
          <w:rPrChange w:id="33" w:author="Microsoft Office User" w:date="2025-01-28T16:29:00Z">
            <w:rPr>
              <w:lang w:val="fr-SN"/>
            </w:rPr>
          </w:rPrChange>
        </w:rPr>
      </w:pPr>
    </w:p>
    <w:p w14:paraId="2F157506" w14:textId="743D12FB" w:rsidR="004122E8" w:rsidRPr="0057718E" w:rsidRDefault="004122E8" w:rsidP="004122E8">
      <w:pPr>
        <w:rPr>
          <w:rPrChange w:id="34" w:author="Microsoft Office User" w:date="2025-01-28T16:29:00Z">
            <w:rPr>
              <w:lang w:val="fr-SN"/>
            </w:rPr>
          </w:rPrChange>
        </w:rPr>
      </w:pPr>
    </w:p>
    <w:p w14:paraId="660E0AB0" w14:textId="0EA65AE1" w:rsidR="004122E8" w:rsidRPr="0057718E" w:rsidRDefault="004122E8" w:rsidP="004122E8">
      <w:pPr>
        <w:rPr>
          <w:rPrChange w:id="35" w:author="Microsoft Office User" w:date="2025-01-28T16:29:00Z">
            <w:rPr>
              <w:lang w:val="fr-SN"/>
            </w:rPr>
          </w:rPrChange>
        </w:rPr>
      </w:pPr>
    </w:p>
    <w:p w14:paraId="1EF91533" w14:textId="574D3FFA" w:rsidR="004122E8" w:rsidRPr="0057718E" w:rsidRDefault="004122E8" w:rsidP="004122E8">
      <w:pPr>
        <w:rPr>
          <w:rPrChange w:id="36" w:author="Microsoft Office User" w:date="2025-01-28T16:29:00Z">
            <w:rPr>
              <w:lang w:val="fr-SN"/>
            </w:rPr>
          </w:rPrChange>
        </w:rPr>
      </w:pPr>
    </w:p>
    <w:p w14:paraId="499C451E" w14:textId="4F564525" w:rsidR="004122E8" w:rsidRPr="0057718E" w:rsidRDefault="004122E8" w:rsidP="004122E8">
      <w:pPr>
        <w:rPr>
          <w:rPrChange w:id="37" w:author="Microsoft Office User" w:date="2025-01-28T16:29:00Z">
            <w:rPr>
              <w:lang w:val="fr-SN"/>
            </w:rPr>
          </w:rPrChange>
        </w:rPr>
      </w:pPr>
    </w:p>
    <w:p w14:paraId="3BA77FA6" w14:textId="4E75F45A" w:rsidR="004122E8" w:rsidRPr="0057718E" w:rsidRDefault="004122E8" w:rsidP="004122E8">
      <w:pPr>
        <w:rPr>
          <w:rPrChange w:id="38" w:author="Microsoft Office User" w:date="2025-01-28T16:29:00Z">
            <w:rPr>
              <w:lang w:val="fr-SN"/>
            </w:rPr>
          </w:rPrChange>
        </w:rPr>
      </w:pPr>
    </w:p>
    <w:p w14:paraId="1E2C009B" w14:textId="3ED488B3" w:rsidR="004122E8" w:rsidRPr="0057718E" w:rsidRDefault="004122E8" w:rsidP="004122E8">
      <w:pPr>
        <w:rPr>
          <w:rPrChange w:id="39" w:author="Microsoft Office User" w:date="2025-01-28T16:29:00Z">
            <w:rPr>
              <w:lang w:val="fr-SN"/>
            </w:rPr>
          </w:rPrChange>
        </w:rPr>
      </w:pPr>
    </w:p>
    <w:p w14:paraId="79AA2529" w14:textId="77777777" w:rsidR="004122E8" w:rsidRPr="0057718E" w:rsidRDefault="004122E8" w:rsidP="004122E8">
      <w:pPr>
        <w:rPr>
          <w:rPrChange w:id="40" w:author="Microsoft Office User" w:date="2025-01-28T16:29:00Z">
            <w:rPr>
              <w:lang w:val="fr-SN"/>
            </w:rPr>
          </w:rPrChange>
        </w:rPr>
      </w:pPr>
    </w:p>
    <w:p w14:paraId="1568F01C" w14:textId="44FEE1C2" w:rsidR="001A51F3" w:rsidRPr="0057718E" w:rsidRDefault="001A51F3" w:rsidP="00891FBF">
      <w:pPr>
        <w:pStyle w:val="Titre1"/>
        <w:numPr>
          <w:ilvl w:val="0"/>
          <w:numId w:val="0"/>
        </w:numPr>
        <w:rPr>
          <w:rPrChange w:id="41" w:author="Microsoft Office User" w:date="2025-01-28T16:29:00Z">
            <w:rPr>
              <w:lang w:val="fr-SN"/>
            </w:rPr>
          </w:rPrChange>
        </w:rPr>
      </w:pPr>
      <w:bookmarkStart w:id="42" w:name="_Toc187844208"/>
      <w:bookmarkStart w:id="43" w:name="_Toc188723895"/>
      <w:bookmarkStart w:id="44" w:name="_Toc188723958"/>
      <w:r w:rsidRPr="0057718E">
        <w:rPr>
          <w:rPrChange w:id="45" w:author="Microsoft Office User" w:date="2025-01-28T16:29:00Z">
            <w:rPr>
              <w:lang w:val="fr-SN"/>
            </w:rPr>
          </w:rPrChange>
        </w:rPr>
        <w:t>Sommaire</w:t>
      </w:r>
      <w:bookmarkEnd w:id="42"/>
      <w:bookmarkEnd w:id="43"/>
      <w:bookmarkEnd w:id="44"/>
    </w:p>
    <w:p w14:paraId="7A709C7A" w14:textId="3BDCA54B" w:rsidR="008865BD" w:rsidRPr="0057718E" w:rsidRDefault="004122E8">
      <w:pPr>
        <w:pStyle w:val="TM1"/>
        <w:tabs>
          <w:tab w:val="right" w:leader="dot" w:pos="9350"/>
        </w:tabs>
        <w:rPr>
          <w:rFonts w:asciiTheme="minorHAnsi" w:eastAsiaTheme="minorEastAsia" w:hAnsiTheme="minorHAnsi" w:cstheme="minorBidi"/>
          <w:sz w:val="22"/>
          <w:szCs w:val="22"/>
          <w:rPrChange w:id="46" w:author="Microsoft Office User" w:date="2025-01-28T16:29:00Z">
            <w:rPr>
              <w:rFonts w:asciiTheme="minorHAnsi" w:eastAsiaTheme="minorEastAsia" w:hAnsiTheme="minorHAnsi" w:cstheme="minorBidi"/>
              <w:noProof/>
              <w:sz w:val="22"/>
              <w:szCs w:val="22"/>
            </w:rPr>
          </w:rPrChange>
        </w:rPr>
      </w:pPr>
      <w:r w:rsidRPr="0057718E">
        <w:rPr>
          <w:rPrChange w:id="47" w:author="Microsoft Office User" w:date="2025-01-28T16:29:00Z">
            <w:rPr>
              <w:lang w:val="fr-SN"/>
            </w:rPr>
          </w:rPrChange>
        </w:rPr>
        <w:fldChar w:fldCharType="begin"/>
      </w:r>
      <w:r w:rsidRPr="0057718E">
        <w:rPr>
          <w:rPrChange w:id="48" w:author="Microsoft Office User" w:date="2025-01-28T16:29:00Z">
            <w:rPr>
              <w:lang w:val="fr-SN"/>
            </w:rPr>
          </w:rPrChange>
        </w:rPr>
        <w:instrText xml:space="preserve"> TOC \o "1-2" \h \z \u </w:instrText>
      </w:r>
      <w:r w:rsidRPr="0057718E">
        <w:rPr>
          <w:rPrChange w:id="49" w:author="Microsoft Office User" w:date="2025-01-28T16:29:00Z">
            <w:rPr>
              <w:lang w:val="fr-SN"/>
            </w:rPr>
          </w:rPrChange>
        </w:rPr>
        <w:fldChar w:fldCharType="separate"/>
      </w:r>
      <w:r w:rsidR="00000000" w:rsidRPr="0057718E">
        <w:fldChar w:fldCharType="begin"/>
      </w:r>
      <w:r w:rsidR="00000000" w:rsidRPr="0057718E">
        <w:instrText>HYPERLINK \l "_Toc188723957"</w:instrText>
      </w:r>
      <w:r w:rsidR="00000000" w:rsidRPr="0057718E">
        <w:fldChar w:fldCharType="separate"/>
      </w:r>
      <w:r w:rsidR="008865BD" w:rsidRPr="0057718E">
        <w:rPr>
          <w:rStyle w:val="Lienhypertexte"/>
          <w:rPrChange w:id="50" w:author="Microsoft Office User" w:date="2025-01-28T16:29:00Z">
            <w:rPr>
              <w:rStyle w:val="Lienhypertexte"/>
              <w:noProof/>
              <w:lang w:val="fr-SN"/>
            </w:rPr>
          </w:rPrChange>
        </w:rPr>
        <w:t>Remerciements</w:t>
      </w:r>
      <w:r w:rsidR="008865BD" w:rsidRPr="0057718E">
        <w:rPr>
          <w:webHidden/>
          <w:rPrChange w:id="51" w:author="Microsoft Office User" w:date="2025-01-28T16:29:00Z">
            <w:rPr>
              <w:noProof/>
              <w:webHidden/>
            </w:rPr>
          </w:rPrChange>
        </w:rPr>
        <w:tab/>
      </w:r>
      <w:r w:rsidR="008865BD" w:rsidRPr="0057718E">
        <w:rPr>
          <w:webHidden/>
          <w:rPrChange w:id="52" w:author="Microsoft Office User" w:date="2025-01-28T16:29:00Z">
            <w:rPr>
              <w:noProof/>
              <w:webHidden/>
            </w:rPr>
          </w:rPrChange>
        </w:rPr>
        <w:fldChar w:fldCharType="begin"/>
      </w:r>
      <w:r w:rsidR="008865BD" w:rsidRPr="0057718E">
        <w:rPr>
          <w:webHidden/>
          <w:rPrChange w:id="53" w:author="Microsoft Office User" w:date="2025-01-28T16:29:00Z">
            <w:rPr>
              <w:noProof/>
              <w:webHidden/>
            </w:rPr>
          </w:rPrChange>
        </w:rPr>
        <w:instrText xml:space="preserve"> PAGEREF _Toc188723957 \h </w:instrText>
      </w:r>
      <w:r w:rsidR="008865BD" w:rsidRPr="0057718E">
        <w:rPr>
          <w:webHidden/>
          <w:rPrChange w:id="54" w:author="Microsoft Office User" w:date="2025-01-28T16:29:00Z">
            <w:rPr>
              <w:noProof/>
              <w:webHidden/>
            </w:rPr>
          </w:rPrChange>
        </w:rPr>
      </w:r>
      <w:r w:rsidR="008865BD" w:rsidRPr="0057718E">
        <w:rPr>
          <w:webHidden/>
          <w:rPrChange w:id="55" w:author="Microsoft Office User" w:date="2025-01-28T16:29:00Z">
            <w:rPr>
              <w:noProof/>
              <w:webHidden/>
            </w:rPr>
          </w:rPrChange>
        </w:rPr>
        <w:fldChar w:fldCharType="separate"/>
      </w:r>
      <w:r w:rsidR="008865BD" w:rsidRPr="0057718E">
        <w:rPr>
          <w:webHidden/>
          <w:rPrChange w:id="56" w:author="Microsoft Office User" w:date="2025-01-28T16:29:00Z">
            <w:rPr>
              <w:noProof/>
              <w:webHidden/>
            </w:rPr>
          </w:rPrChange>
        </w:rPr>
        <w:t>I</w:t>
      </w:r>
      <w:r w:rsidR="008865BD" w:rsidRPr="0057718E">
        <w:rPr>
          <w:webHidden/>
          <w:rPrChange w:id="57" w:author="Microsoft Office User" w:date="2025-01-28T16:29:00Z">
            <w:rPr>
              <w:noProof/>
              <w:webHidden/>
            </w:rPr>
          </w:rPrChange>
        </w:rPr>
        <w:fldChar w:fldCharType="end"/>
      </w:r>
      <w:r w:rsidR="00000000" w:rsidRPr="0057718E">
        <w:rPr>
          <w:rPrChange w:id="58" w:author="Microsoft Office User" w:date="2025-01-28T16:29:00Z">
            <w:rPr>
              <w:noProof/>
            </w:rPr>
          </w:rPrChange>
        </w:rPr>
        <w:fldChar w:fldCharType="end"/>
      </w:r>
    </w:p>
    <w:p w14:paraId="4D2FF68C" w14:textId="5C70B972" w:rsidR="008865BD" w:rsidRPr="0057718E" w:rsidRDefault="00000000">
      <w:pPr>
        <w:pStyle w:val="TM1"/>
        <w:tabs>
          <w:tab w:val="right" w:leader="dot" w:pos="9350"/>
        </w:tabs>
        <w:rPr>
          <w:rFonts w:asciiTheme="minorHAnsi" w:eastAsiaTheme="minorEastAsia" w:hAnsiTheme="minorHAnsi" w:cstheme="minorBidi"/>
          <w:sz w:val="22"/>
          <w:szCs w:val="22"/>
          <w:rPrChange w:id="5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"_Toc188723958"</w:instrText>
      </w:r>
      <w:r w:rsidRPr="0057718E">
        <w:fldChar w:fldCharType="separate"/>
      </w:r>
      <w:r w:rsidR="008865BD" w:rsidRPr="0057718E">
        <w:rPr>
          <w:rStyle w:val="Lienhypertexte"/>
          <w:rPrChange w:id="60" w:author="Microsoft Office User" w:date="2025-01-28T16:29:00Z">
            <w:rPr>
              <w:rStyle w:val="Lienhypertexte"/>
              <w:noProof/>
              <w:lang w:val="fr-SN"/>
            </w:rPr>
          </w:rPrChange>
        </w:rPr>
        <w:t>Sommaire</w:t>
      </w:r>
      <w:r w:rsidR="008865BD" w:rsidRPr="0057718E">
        <w:rPr>
          <w:webHidden/>
          <w:rPrChange w:id="61" w:author="Microsoft Office User" w:date="2025-01-28T16:29:00Z">
            <w:rPr>
              <w:noProof/>
              <w:webHidden/>
            </w:rPr>
          </w:rPrChange>
        </w:rPr>
        <w:tab/>
      </w:r>
      <w:r w:rsidR="008865BD" w:rsidRPr="0057718E">
        <w:rPr>
          <w:webHidden/>
          <w:rPrChange w:id="62" w:author="Microsoft Office User" w:date="2025-01-28T16:29:00Z">
            <w:rPr>
              <w:noProof/>
              <w:webHidden/>
            </w:rPr>
          </w:rPrChange>
        </w:rPr>
        <w:fldChar w:fldCharType="begin"/>
      </w:r>
      <w:r w:rsidR="008865BD" w:rsidRPr="0057718E">
        <w:rPr>
          <w:webHidden/>
          <w:rPrChange w:id="63" w:author="Microsoft Office User" w:date="2025-01-28T16:29:00Z">
            <w:rPr>
              <w:noProof/>
              <w:webHidden/>
            </w:rPr>
          </w:rPrChange>
        </w:rPr>
        <w:instrText xml:space="preserve"> PAGEREF _Toc188723958 \h </w:instrText>
      </w:r>
      <w:r w:rsidR="008865BD" w:rsidRPr="0057718E">
        <w:rPr>
          <w:webHidden/>
          <w:rPrChange w:id="64" w:author="Microsoft Office User" w:date="2025-01-28T16:29:00Z">
            <w:rPr>
              <w:noProof/>
              <w:webHidden/>
            </w:rPr>
          </w:rPrChange>
        </w:rPr>
      </w:r>
      <w:r w:rsidR="008865BD" w:rsidRPr="0057718E">
        <w:rPr>
          <w:webHidden/>
          <w:rPrChange w:id="65" w:author="Microsoft Office User" w:date="2025-01-28T16:29:00Z">
            <w:rPr>
              <w:noProof/>
              <w:webHidden/>
            </w:rPr>
          </w:rPrChange>
        </w:rPr>
        <w:fldChar w:fldCharType="separate"/>
      </w:r>
      <w:r w:rsidR="008865BD" w:rsidRPr="0057718E">
        <w:rPr>
          <w:webHidden/>
          <w:rPrChange w:id="66" w:author="Microsoft Office User" w:date="2025-01-28T16:29:00Z">
            <w:rPr>
              <w:noProof/>
              <w:webHidden/>
            </w:rPr>
          </w:rPrChange>
        </w:rPr>
        <w:t>II</w:t>
      </w:r>
      <w:r w:rsidR="008865BD" w:rsidRPr="0057718E">
        <w:rPr>
          <w:webHidden/>
          <w:rPrChange w:id="67" w:author="Microsoft Office User" w:date="2025-01-28T16:29:00Z">
            <w:rPr>
              <w:noProof/>
              <w:webHidden/>
            </w:rPr>
          </w:rPrChange>
        </w:rPr>
        <w:fldChar w:fldCharType="end"/>
      </w:r>
      <w:r w:rsidRPr="0057718E">
        <w:rPr>
          <w:rPrChange w:id="68" w:author="Microsoft Office User" w:date="2025-01-28T16:29:00Z">
            <w:rPr>
              <w:noProof/>
            </w:rPr>
          </w:rPrChange>
        </w:rPr>
        <w:fldChar w:fldCharType="end"/>
      </w:r>
    </w:p>
    <w:p w14:paraId="44122702" w14:textId="7E219A3F" w:rsidR="008865BD" w:rsidRPr="0057718E" w:rsidRDefault="00000000">
      <w:pPr>
        <w:pStyle w:val="TM1"/>
        <w:tabs>
          <w:tab w:val="right" w:leader="dot" w:pos="9350"/>
        </w:tabs>
        <w:rPr>
          <w:rFonts w:asciiTheme="minorHAnsi" w:eastAsiaTheme="minorEastAsia" w:hAnsiTheme="minorHAnsi" w:cstheme="minorBidi"/>
          <w:sz w:val="22"/>
          <w:szCs w:val="22"/>
          <w:rPrChange w:id="6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"_Toc188723959"</w:instrText>
      </w:r>
      <w:r w:rsidRPr="0057718E">
        <w:fldChar w:fldCharType="separate"/>
      </w:r>
      <w:r w:rsidR="008865BD" w:rsidRPr="0057718E">
        <w:rPr>
          <w:rStyle w:val="Lienhypertexte"/>
          <w:rPrChange w:id="70" w:author="Microsoft Office User" w:date="2025-01-28T16:29:00Z">
            <w:rPr>
              <w:rStyle w:val="Lienhypertexte"/>
              <w:noProof/>
              <w:lang w:val="fr-SN"/>
            </w:rPr>
          </w:rPrChange>
        </w:rPr>
        <w:t>Liste des figures</w:t>
      </w:r>
      <w:r w:rsidR="008865BD" w:rsidRPr="0057718E">
        <w:rPr>
          <w:webHidden/>
          <w:rPrChange w:id="71" w:author="Microsoft Office User" w:date="2025-01-28T16:29:00Z">
            <w:rPr>
              <w:noProof/>
              <w:webHidden/>
            </w:rPr>
          </w:rPrChange>
        </w:rPr>
        <w:tab/>
      </w:r>
      <w:r w:rsidR="008865BD" w:rsidRPr="0057718E">
        <w:rPr>
          <w:webHidden/>
          <w:rPrChange w:id="72" w:author="Microsoft Office User" w:date="2025-01-28T16:29:00Z">
            <w:rPr>
              <w:noProof/>
              <w:webHidden/>
            </w:rPr>
          </w:rPrChange>
        </w:rPr>
        <w:fldChar w:fldCharType="begin"/>
      </w:r>
      <w:r w:rsidR="008865BD" w:rsidRPr="0057718E">
        <w:rPr>
          <w:webHidden/>
          <w:rPrChange w:id="73" w:author="Microsoft Office User" w:date="2025-01-28T16:29:00Z">
            <w:rPr>
              <w:noProof/>
              <w:webHidden/>
            </w:rPr>
          </w:rPrChange>
        </w:rPr>
        <w:instrText xml:space="preserve"> PAGEREF _Toc188723959 \h </w:instrText>
      </w:r>
      <w:r w:rsidR="008865BD" w:rsidRPr="0057718E">
        <w:rPr>
          <w:webHidden/>
          <w:rPrChange w:id="74" w:author="Microsoft Office User" w:date="2025-01-28T16:29:00Z">
            <w:rPr>
              <w:noProof/>
              <w:webHidden/>
            </w:rPr>
          </w:rPrChange>
        </w:rPr>
      </w:r>
      <w:r w:rsidR="008865BD" w:rsidRPr="0057718E">
        <w:rPr>
          <w:webHidden/>
          <w:rPrChange w:id="75" w:author="Microsoft Office User" w:date="2025-01-28T16:29:00Z">
            <w:rPr>
              <w:noProof/>
              <w:webHidden/>
            </w:rPr>
          </w:rPrChange>
        </w:rPr>
        <w:fldChar w:fldCharType="separate"/>
      </w:r>
      <w:r w:rsidR="008865BD" w:rsidRPr="0057718E">
        <w:rPr>
          <w:webHidden/>
          <w:rPrChange w:id="76" w:author="Microsoft Office User" w:date="2025-01-28T16:29:00Z">
            <w:rPr>
              <w:noProof/>
              <w:webHidden/>
            </w:rPr>
          </w:rPrChange>
        </w:rPr>
        <w:t>III</w:t>
      </w:r>
      <w:r w:rsidR="008865BD" w:rsidRPr="0057718E">
        <w:rPr>
          <w:webHidden/>
          <w:rPrChange w:id="77" w:author="Microsoft Office User" w:date="2025-01-28T16:29:00Z">
            <w:rPr>
              <w:noProof/>
              <w:webHidden/>
            </w:rPr>
          </w:rPrChange>
        </w:rPr>
        <w:fldChar w:fldCharType="end"/>
      </w:r>
      <w:r w:rsidRPr="0057718E">
        <w:rPr>
          <w:rPrChange w:id="78" w:author="Microsoft Office User" w:date="2025-01-28T16:29:00Z">
            <w:rPr>
              <w:noProof/>
            </w:rPr>
          </w:rPrChange>
        </w:rPr>
        <w:fldChar w:fldCharType="end"/>
      </w:r>
    </w:p>
    <w:p w14:paraId="076F62E1" w14:textId="7CC097F3" w:rsidR="008865BD" w:rsidRPr="0057718E" w:rsidRDefault="00000000">
      <w:pPr>
        <w:pStyle w:val="TM1"/>
        <w:tabs>
          <w:tab w:val="right" w:leader="dot" w:pos="9350"/>
        </w:tabs>
        <w:rPr>
          <w:rFonts w:asciiTheme="minorHAnsi" w:eastAsiaTheme="minorEastAsia" w:hAnsiTheme="minorHAnsi" w:cstheme="minorBidi"/>
          <w:sz w:val="22"/>
          <w:szCs w:val="22"/>
          <w:rPrChange w:id="7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"_Toc188723960"</w:instrText>
      </w:r>
      <w:r w:rsidRPr="0057718E">
        <w:fldChar w:fldCharType="separate"/>
      </w:r>
      <w:r w:rsidR="008865BD" w:rsidRPr="0057718E">
        <w:rPr>
          <w:rStyle w:val="Lienhypertexte"/>
          <w:rPrChange w:id="80" w:author="Microsoft Office User" w:date="2025-01-28T16:29:00Z">
            <w:rPr>
              <w:rStyle w:val="Lienhypertexte"/>
              <w:noProof/>
              <w:lang w:val="fr-SN"/>
            </w:rPr>
          </w:rPrChange>
        </w:rPr>
        <w:t>Liste des tableaux</w:t>
      </w:r>
      <w:r w:rsidR="008865BD" w:rsidRPr="0057718E">
        <w:rPr>
          <w:webHidden/>
          <w:rPrChange w:id="81" w:author="Microsoft Office User" w:date="2025-01-28T16:29:00Z">
            <w:rPr>
              <w:noProof/>
              <w:webHidden/>
            </w:rPr>
          </w:rPrChange>
        </w:rPr>
        <w:tab/>
      </w:r>
      <w:r w:rsidR="008865BD" w:rsidRPr="0057718E">
        <w:rPr>
          <w:webHidden/>
          <w:rPrChange w:id="82" w:author="Microsoft Office User" w:date="2025-01-28T16:29:00Z">
            <w:rPr>
              <w:noProof/>
              <w:webHidden/>
            </w:rPr>
          </w:rPrChange>
        </w:rPr>
        <w:fldChar w:fldCharType="begin"/>
      </w:r>
      <w:r w:rsidR="008865BD" w:rsidRPr="0057718E">
        <w:rPr>
          <w:webHidden/>
          <w:rPrChange w:id="83" w:author="Microsoft Office User" w:date="2025-01-28T16:29:00Z">
            <w:rPr>
              <w:noProof/>
              <w:webHidden/>
            </w:rPr>
          </w:rPrChange>
        </w:rPr>
        <w:instrText xml:space="preserve"> PAGEREF _Toc188723960 \h </w:instrText>
      </w:r>
      <w:r w:rsidR="008865BD" w:rsidRPr="0057718E">
        <w:rPr>
          <w:webHidden/>
          <w:rPrChange w:id="84" w:author="Microsoft Office User" w:date="2025-01-28T16:29:00Z">
            <w:rPr>
              <w:noProof/>
              <w:webHidden/>
            </w:rPr>
          </w:rPrChange>
        </w:rPr>
      </w:r>
      <w:r w:rsidR="008865BD" w:rsidRPr="0057718E">
        <w:rPr>
          <w:webHidden/>
          <w:rPrChange w:id="85" w:author="Microsoft Office User" w:date="2025-01-28T16:29:00Z">
            <w:rPr>
              <w:noProof/>
              <w:webHidden/>
            </w:rPr>
          </w:rPrChange>
        </w:rPr>
        <w:fldChar w:fldCharType="separate"/>
      </w:r>
      <w:r w:rsidR="008865BD" w:rsidRPr="0057718E">
        <w:rPr>
          <w:webHidden/>
          <w:rPrChange w:id="86" w:author="Microsoft Office User" w:date="2025-01-28T16:29:00Z">
            <w:rPr>
              <w:noProof/>
              <w:webHidden/>
            </w:rPr>
          </w:rPrChange>
        </w:rPr>
        <w:t>IV</w:t>
      </w:r>
      <w:r w:rsidR="008865BD" w:rsidRPr="0057718E">
        <w:rPr>
          <w:webHidden/>
          <w:rPrChange w:id="87" w:author="Microsoft Office User" w:date="2025-01-28T16:29:00Z">
            <w:rPr>
              <w:noProof/>
              <w:webHidden/>
            </w:rPr>
          </w:rPrChange>
        </w:rPr>
        <w:fldChar w:fldCharType="end"/>
      </w:r>
      <w:r w:rsidRPr="0057718E">
        <w:rPr>
          <w:rPrChange w:id="88" w:author="Microsoft Office User" w:date="2025-01-28T16:29:00Z">
            <w:rPr>
              <w:noProof/>
            </w:rPr>
          </w:rPrChange>
        </w:rPr>
        <w:fldChar w:fldCharType="end"/>
      </w:r>
    </w:p>
    <w:p w14:paraId="5730FB79" w14:textId="4F881097" w:rsidR="008865BD" w:rsidRPr="0057718E" w:rsidRDefault="00000000">
      <w:pPr>
        <w:pStyle w:val="TM1"/>
        <w:tabs>
          <w:tab w:val="right" w:leader="dot" w:pos="9350"/>
        </w:tabs>
        <w:rPr>
          <w:rFonts w:asciiTheme="minorHAnsi" w:eastAsiaTheme="minorEastAsia" w:hAnsiTheme="minorHAnsi" w:cstheme="minorBidi"/>
          <w:sz w:val="22"/>
          <w:szCs w:val="22"/>
          <w:rPrChange w:id="8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"_Toc188723961"</w:instrText>
      </w:r>
      <w:r w:rsidRPr="0057718E">
        <w:fldChar w:fldCharType="separate"/>
      </w:r>
      <w:r w:rsidR="008865BD" w:rsidRPr="0057718E">
        <w:rPr>
          <w:rStyle w:val="Lienhypertexte"/>
          <w:rPrChange w:id="90" w:author="Microsoft Office User" w:date="2025-01-28T16:29:00Z">
            <w:rPr>
              <w:rStyle w:val="Lienhypertexte"/>
              <w:noProof/>
              <w:lang w:val="fr-SN"/>
            </w:rPr>
          </w:rPrChange>
        </w:rPr>
        <w:t>Liste des formules</w:t>
      </w:r>
      <w:r w:rsidR="008865BD" w:rsidRPr="0057718E">
        <w:rPr>
          <w:webHidden/>
          <w:rPrChange w:id="91" w:author="Microsoft Office User" w:date="2025-01-28T16:29:00Z">
            <w:rPr>
              <w:noProof/>
              <w:webHidden/>
            </w:rPr>
          </w:rPrChange>
        </w:rPr>
        <w:tab/>
      </w:r>
      <w:r w:rsidR="008865BD" w:rsidRPr="0057718E">
        <w:rPr>
          <w:webHidden/>
          <w:rPrChange w:id="92" w:author="Microsoft Office User" w:date="2025-01-28T16:29:00Z">
            <w:rPr>
              <w:noProof/>
              <w:webHidden/>
            </w:rPr>
          </w:rPrChange>
        </w:rPr>
        <w:fldChar w:fldCharType="begin"/>
      </w:r>
      <w:r w:rsidR="008865BD" w:rsidRPr="0057718E">
        <w:rPr>
          <w:webHidden/>
          <w:rPrChange w:id="93" w:author="Microsoft Office User" w:date="2025-01-28T16:29:00Z">
            <w:rPr>
              <w:noProof/>
              <w:webHidden/>
            </w:rPr>
          </w:rPrChange>
        </w:rPr>
        <w:instrText xml:space="preserve"> PAGEREF _Toc188723961 \h </w:instrText>
      </w:r>
      <w:r w:rsidR="008865BD" w:rsidRPr="0057718E">
        <w:rPr>
          <w:webHidden/>
          <w:rPrChange w:id="94" w:author="Microsoft Office User" w:date="2025-01-28T16:29:00Z">
            <w:rPr>
              <w:noProof/>
              <w:webHidden/>
            </w:rPr>
          </w:rPrChange>
        </w:rPr>
      </w:r>
      <w:r w:rsidR="008865BD" w:rsidRPr="0057718E">
        <w:rPr>
          <w:webHidden/>
          <w:rPrChange w:id="95" w:author="Microsoft Office User" w:date="2025-01-28T16:29:00Z">
            <w:rPr>
              <w:noProof/>
              <w:webHidden/>
            </w:rPr>
          </w:rPrChange>
        </w:rPr>
        <w:fldChar w:fldCharType="separate"/>
      </w:r>
      <w:r w:rsidR="008865BD" w:rsidRPr="0057718E">
        <w:rPr>
          <w:webHidden/>
          <w:rPrChange w:id="96" w:author="Microsoft Office User" w:date="2025-01-28T16:29:00Z">
            <w:rPr>
              <w:noProof/>
              <w:webHidden/>
            </w:rPr>
          </w:rPrChange>
        </w:rPr>
        <w:t>V</w:t>
      </w:r>
      <w:r w:rsidR="008865BD" w:rsidRPr="0057718E">
        <w:rPr>
          <w:webHidden/>
          <w:rPrChange w:id="97" w:author="Microsoft Office User" w:date="2025-01-28T16:29:00Z">
            <w:rPr>
              <w:noProof/>
              <w:webHidden/>
            </w:rPr>
          </w:rPrChange>
        </w:rPr>
        <w:fldChar w:fldCharType="end"/>
      </w:r>
      <w:r w:rsidRPr="0057718E">
        <w:rPr>
          <w:rPrChange w:id="98" w:author="Microsoft Office User" w:date="2025-01-28T16:29:00Z">
            <w:rPr>
              <w:noProof/>
            </w:rPr>
          </w:rPrChange>
        </w:rPr>
        <w:fldChar w:fldCharType="end"/>
      </w:r>
    </w:p>
    <w:p w14:paraId="0D2C3178" w14:textId="7441AEB0" w:rsidR="008865BD" w:rsidRPr="0057718E" w:rsidRDefault="00000000">
      <w:pPr>
        <w:pStyle w:val="TM1"/>
        <w:tabs>
          <w:tab w:val="right" w:leader="dot" w:pos="9350"/>
        </w:tabs>
        <w:rPr>
          <w:rFonts w:asciiTheme="minorHAnsi" w:eastAsiaTheme="minorEastAsia" w:hAnsiTheme="minorHAnsi" w:cstheme="minorBidi"/>
          <w:sz w:val="22"/>
          <w:szCs w:val="22"/>
          <w:rPrChange w:id="9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"_Toc188723962"</w:instrText>
      </w:r>
      <w:r w:rsidRPr="0057718E">
        <w:fldChar w:fldCharType="separate"/>
      </w:r>
      <w:r w:rsidR="008865BD" w:rsidRPr="0057718E">
        <w:rPr>
          <w:rStyle w:val="Lienhypertexte"/>
          <w:rPrChange w:id="100" w:author="Microsoft Office User" w:date="2025-01-28T16:29:00Z">
            <w:rPr>
              <w:rStyle w:val="Lienhypertexte"/>
              <w:noProof/>
              <w:lang w:val="fr-SN"/>
            </w:rPr>
          </w:rPrChange>
        </w:rPr>
        <w:t>Liste des sigles et des acronymes</w:t>
      </w:r>
      <w:r w:rsidR="008865BD" w:rsidRPr="0057718E">
        <w:rPr>
          <w:webHidden/>
          <w:rPrChange w:id="101" w:author="Microsoft Office User" w:date="2025-01-28T16:29:00Z">
            <w:rPr>
              <w:noProof/>
              <w:webHidden/>
            </w:rPr>
          </w:rPrChange>
        </w:rPr>
        <w:tab/>
      </w:r>
      <w:r w:rsidR="008865BD" w:rsidRPr="0057718E">
        <w:rPr>
          <w:webHidden/>
          <w:rPrChange w:id="102" w:author="Microsoft Office User" w:date="2025-01-28T16:29:00Z">
            <w:rPr>
              <w:noProof/>
              <w:webHidden/>
            </w:rPr>
          </w:rPrChange>
        </w:rPr>
        <w:fldChar w:fldCharType="begin"/>
      </w:r>
      <w:r w:rsidR="008865BD" w:rsidRPr="0057718E">
        <w:rPr>
          <w:webHidden/>
          <w:rPrChange w:id="103" w:author="Microsoft Office User" w:date="2025-01-28T16:29:00Z">
            <w:rPr>
              <w:noProof/>
              <w:webHidden/>
            </w:rPr>
          </w:rPrChange>
        </w:rPr>
        <w:instrText xml:space="preserve"> PAGEREF _Toc188723962 \h </w:instrText>
      </w:r>
      <w:r w:rsidR="008865BD" w:rsidRPr="0057718E">
        <w:rPr>
          <w:webHidden/>
          <w:rPrChange w:id="104" w:author="Microsoft Office User" w:date="2025-01-28T16:29:00Z">
            <w:rPr>
              <w:noProof/>
              <w:webHidden/>
            </w:rPr>
          </w:rPrChange>
        </w:rPr>
      </w:r>
      <w:r w:rsidR="008865BD" w:rsidRPr="0057718E">
        <w:rPr>
          <w:webHidden/>
          <w:rPrChange w:id="105" w:author="Microsoft Office User" w:date="2025-01-28T16:29:00Z">
            <w:rPr>
              <w:noProof/>
              <w:webHidden/>
            </w:rPr>
          </w:rPrChange>
        </w:rPr>
        <w:fldChar w:fldCharType="separate"/>
      </w:r>
      <w:r w:rsidR="008865BD" w:rsidRPr="0057718E">
        <w:rPr>
          <w:webHidden/>
          <w:rPrChange w:id="106" w:author="Microsoft Office User" w:date="2025-01-28T16:29:00Z">
            <w:rPr>
              <w:noProof/>
              <w:webHidden/>
            </w:rPr>
          </w:rPrChange>
        </w:rPr>
        <w:t>VI</w:t>
      </w:r>
      <w:r w:rsidR="008865BD" w:rsidRPr="0057718E">
        <w:rPr>
          <w:webHidden/>
          <w:rPrChange w:id="107" w:author="Microsoft Office User" w:date="2025-01-28T16:29:00Z">
            <w:rPr>
              <w:noProof/>
              <w:webHidden/>
            </w:rPr>
          </w:rPrChange>
        </w:rPr>
        <w:fldChar w:fldCharType="end"/>
      </w:r>
      <w:r w:rsidRPr="0057718E">
        <w:rPr>
          <w:rPrChange w:id="108" w:author="Microsoft Office User" w:date="2025-01-28T16:29:00Z">
            <w:rPr>
              <w:noProof/>
            </w:rPr>
          </w:rPrChange>
        </w:rPr>
        <w:fldChar w:fldCharType="end"/>
      </w:r>
    </w:p>
    <w:p w14:paraId="73727A45" w14:textId="08DEA8D4" w:rsidR="008865BD" w:rsidRPr="0057718E" w:rsidRDefault="00000000">
      <w:pPr>
        <w:pStyle w:val="TM1"/>
        <w:tabs>
          <w:tab w:val="right" w:leader="dot" w:pos="9350"/>
        </w:tabs>
        <w:rPr>
          <w:rFonts w:asciiTheme="minorHAnsi" w:eastAsiaTheme="minorEastAsia" w:hAnsiTheme="minorHAnsi" w:cstheme="minorBidi"/>
          <w:sz w:val="22"/>
          <w:szCs w:val="22"/>
          <w:rPrChange w:id="10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"_Toc188723963"</w:instrText>
      </w:r>
      <w:r w:rsidRPr="0057718E">
        <w:fldChar w:fldCharType="separate"/>
      </w:r>
      <w:r w:rsidR="008865BD" w:rsidRPr="0057718E">
        <w:rPr>
          <w:rStyle w:val="Lienhypertexte"/>
          <w:rPrChange w:id="110" w:author="Microsoft Office User" w:date="2025-01-28T16:29:00Z">
            <w:rPr>
              <w:rStyle w:val="Lienhypertexte"/>
              <w:noProof/>
              <w:lang w:val="fr-SN"/>
            </w:rPr>
          </w:rPrChange>
        </w:rPr>
        <w:t>Introduction générale</w:t>
      </w:r>
      <w:r w:rsidR="008865BD" w:rsidRPr="0057718E">
        <w:rPr>
          <w:webHidden/>
          <w:rPrChange w:id="111" w:author="Microsoft Office User" w:date="2025-01-28T16:29:00Z">
            <w:rPr>
              <w:noProof/>
              <w:webHidden/>
            </w:rPr>
          </w:rPrChange>
        </w:rPr>
        <w:tab/>
      </w:r>
      <w:r w:rsidR="008865BD" w:rsidRPr="0057718E">
        <w:rPr>
          <w:webHidden/>
          <w:rPrChange w:id="112" w:author="Microsoft Office User" w:date="2025-01-28T16:29:00Z">
            <w:rPr>
              <w:noProof/>
              <w:webHidden/>
            </w:rPr>
          </w:rPrChange>
        </w:rPr>
        <w:fldChar w:fldCharType="begin"/>
      </w:r>
      <w:r w:rsidR="008865BD" w:rsidRPr="0057718E">
        <w:rPr>
          <w:webHidden/>
          <w:rPrChange w:id="113" w:author="Microsoft Office User" w:date="2025-01-28T16:29:00Z">
            <w:rPr>
              <w:noProof/>
              <w:webHidden/>
            </w:rPr>
          </w:rPrChange>
        </w:rPr>
        <w:instrText xml:space="preserve"> PAGEREF _Toc188723963 \h </w:instrText>
      </w:r>
      <w:r w:rsidR="008865BD" w:rsidRPr="0057718E">
        <w:rPr>
          <w:webHidden/>
          <w:rPrChange w:id="114" w:author="Microsoft Office User" w:date="2025-01-28T16:29:00Z">
            <w:rPr>
              <w:noProof/>
              <w:webHidden/>
            </w:rPr>
          </w:rPrChange>
        </w:rPr>
      </w:r>
      <w:r w:rsidR="008865BD" w:rsidRPr="0057718E">
        <w:rPr>
          <w:webHidden/>
          <w:rPrChange w:id="115" w:author="Microsoft Office User" w:date="2025-01-28T16:29:00Z">
            <w:rPr>
              <w:noProof/>
              <w:webHidden/>
            </w:rPr>
          </w:rPrChange>
        </w:rPr>
        <w:fldChar w:fldCharType="separate"/>
      </w:r>
      <w:r w:rsidR="008865BD" w:rsidRPr="0057718E">
        <w:rPr>
          <w:webHidden/>
          <w:rPrChange w:id="116" w:author="Microsoft Office User" w:date="2025-01-28T16:29:00Z">
            <w:rPr>
              <w:noProof/>
              <w:webHidden/>
            </w:rPr>
          </w:rPrChange>
        </w:rPr>
        <w:t>1</w:t>
      </w:r>
      <w:r w:rsidR="008865BD" w:rsidRPr="0057718E">
        <w:rPr>
          <w:webHidden/>
          <w:rPrChange w:id="117" w:author="Microsoft Office User" w:date="2025-01-28T16:29:00Z">
            <w:rPr>
              <w:noProof/>
              <w:webHidden/>
            </w:rPr>
          </w:rPrChange>
        </w:rPr>
        <w:fldChar w:fldCharType="end"/>
      </w:r>
      <w:r w:rsidRPr="0057718E">
        <w:rPr>
          <w:rPrChange w:id="118" w:author="Microsoft Office User" w:date="2025-01-28T16:29:00Z">
            <w:rPr>
              <w:noProof/>
            </w:rPr>
          </w:rPrChange>
        </w:rPr>
        <w:fldChar w:fldCharType="end"/>
      </w:r>
    </w:p>
    <w:p w14:paraId="09C99352" w14:textId="2D0D34D7" w:rsidR="008865BD" w:rsidRPr="0057718E" w:rsidRDefault="00000000">
      <w:pPr>
        <w:pStyle w:val="TM1"/>
        <w:tabs>
          <w:tab w:val="right" w:leader="dot" w:pos="9350"/>
        </w:tabs>
        <w:rPr>
          <w:rFonts w:asciiTheme="minorHAnsi" w:eastAsiaTheme="minorEastAsia" w:hAnsiTheme="minorHAnsi" w:cstheme="minorBidi"/>
          <w:sz w:val="22"/>
          <w:szCs w:val="22"/>
          <w:rPrChange w:id="11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"_Toc188723964"</w:instrText>
      </w:r>
      <w:r w:rsidRPr="0057718E">
        <w:fldChar w:fldCharType="separate"/>
      </w:r>
      <w:r w:rsidR="008865BD" w:rsidRPr="0057718E">
        <w:rPr>
          <w:rStyle w:val="Lienhypertexte"/>
          <w:rPrChange w:id="120" w:author="Microsoft Office User" w:date="2025-01-28T16:29:00Z">
            <w:rPr>
              <w:rStyle w:val="Lienhypertexte"/>
              <w:noProof/>
              <w:lang w:val="fr-SN"/>
            </w:rPr>
          </w:rPrChange>
        </w:rPr>
        <w:t>Partie 1 : Fondements théoriques de l’intelligence artificielle appliquée à la finance</w:t>
      </w:r>
      <w:r w:rsidR="008865BD" w:rsidRPr="0057718E">
        <w:rPr>
          <w:webHidden/>
          <w:rPrChange w:id="121" w:author="Microsoft Office User" w:date="2025-01-28T16:29:00Z">
            <w:rPr>
              <w:noProof/>
              <w:webHidden/>
            </w:rPr>
          </w:rPrChange>
        </w:rPr>
        <w:tab/>
      </w:r>
      <w:r w:rsidR="008865BD" w:rsidRPr="0057718E">
        <w:rPr>
          <w:webHidden/>
          <w:rPrChange w:id="122" w:author="Microsoft Office User" w:date="2025-01-28T16:29:00Z">
            <w:rPr>
              <w:noProof/>
              <w:webHidden/>
            </w:rPr>
          </w:rPrChange>
        </w:rPr>
        <w:fldChar w:fldCharType="begin"/>
      </w:r>
      <w:r w:rsidR="008865BD" w:rsidRPr="0057718E">
        <w:rPr>
          <w:webHidden/>
          <w:rPrChange w:id="123" w:author="Microsoft Office User" w:date="2025-01-28T16:29:00Z">
            <w:rPr>
              <w:noProof/>
              <w:webHidden/>
            </w:rPr>
          </w:rPrChange>
        </w:rPr>
        <w:instrText xml:space="preserve"> PAGEREF _Toc188723964 \h </w:instrText>
      </w:r>
      <w:r w:rsidR="008865BD" w:rsidRPr="0057718E">
        <w:rPr>
          <w:webHidden/>
          <w:rPrChange w:id="124" w:author="Microsoft Office User" w:date="2025-01-28T16:29:00Z">
            <w:rPr>
              <w:noProof/>
              <w:webHidden/>
            </w:rPr>
          </w:rPrChange>
        </w:rPr>
      </w:r>
      <w:r w:rsidR="008865BD" w:rsidRPr="0057718E">
        <w:rPr>
          <w:webHidden/>
          <w:rPrChange w:id="125" w:author="Microsoft Office User" w:date="2025-01-28T16:29:00Z">
            <w:rPr>
              <w:noProof/>
              <w:webHidden/>
            </w:rPr>
          </w:rPrChange>
        </w:rPr>
        <w:fldChar w:fldCharType="separate"/>
      </w:r>
      <w:r w:rsidR="008865BD" w:rsidRPr="0057718E">
        <w:rPr>
          <w:webHidden/>
          <w:rPrChange w:id="126" w:author="Microsoft Office User" w:date="2025-01-28T16:29:00Z">
            <w:rPr>
              <w:noProof/>
              <w:webHidden/>
            </w:rPr>
          </w:rPrChange>
        </w:rPr>
        <w:t>4</w:t>
      </w:r>
      <w:r w:rsidR="008865BD" w:rsidRPr="0057718E">
        <w:rPr>
          <w:webHidden/>
          <w:rPrChange w:id="127" w:author="Microsoft Office User" w:date="2025-01-28T16:29:00Z">
            <w:rPr>
              <w:noProof/>
              <w:webHidden/>
            </w:rPr>
          </w:rPrChange>
        </w:rPr>
        <w:fldChar w:fldCharType="end"/>
      </w:r>
      <w:r w:rsidRPr="0057718E">
        <w:rPr>
          <w:rPrChange w:id="128" w:author="Microsoft Office User" w:date="2025-01-28T16:29:00Z">
            <w:rPr>
              <w:noProof/>
            </w:rPr>
          </w:rPrChange>
        </w:rPr>
        <w:fldChar w:fldCharType="end"/>
      </w:r>
    </w:p>
    <w:p w14:paraId="152553C9" w14:textId="6F3A4A0F" w:rsidR="008865BD" w:rsidRPr="0057718E" w:rsidRDefault="00000000">
      <w:pPr>
        <w:pStyle w:val="TM2"/>
        <w:tabs>
          <w:tab w:val="right" w:leader="dot" w:pos="9350"/>
        </w:tabs>
        <w:rPr>
          <w:rFonts w:asciiTheme="minorHAnsi" w:eastAsiaTheme="minorEastAsia" w:hAnsiTheme="minorHAnsi" w:cstheme="minorBidi"/>
          <w:sz w:val="22"/>
          <w:szCs w:val="22"/>
          <w:rPrChange w:id="12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"_Toc188723965"</w:instrText>
      </w:r>
      <w:r w:rsidRPr="0057718E">
        <w:fldChar w:fldCharType="separate"/>
      </w:r>
      <w:r w:rsidR="008865BD" w:rsidRPr="0057718E">
        <w:rPr>
          <w:rStyle w:val="Lienhypertexte"/>
          <w:rPrChange w:id="130" w:author="Microsoft Office User" w:date="2025-01-28T16:29:00Z">
            <w:rPr>
              <w:rStyle w:val="Lienhypertexte"/>
              <w:noProof/>
              <w:lang w:val="fr-SN"/>
            </w:rPr>
          </w:rPrChange>
        </w:rPr>
        <w:t>Introduction de partie</w:t>
      </w:r>
      <w:r w:rsidR="008865BD" w:rsidRPr="0057718E">
        <w:rPr>
          <w:webHidden/>
          <w:rPrChange w:id="131" w:author="Microsoft Office User" w:date="2025-01-28T16:29:00Z">
            <w:rPr>
              <w:noProof/>
              <w:webHidden/>
            </w:rPr>
          </w:rPrChange>
        </w:rPr>
        <w:tab/>
      </w:r>
      <w:r w:rsidR="008865BD" w:rsidRPr="0057718E">
        <w:rPr>
          <w:webHidden/>
          <w:rPrChange w:id="132" w:author="Microsoft Office User" w:date="2025-01-28T16:29:00Z">
            <w:rPr>
              <w:noProof/>
              <w:webHidden/>
            </w:rPr>
          </w:rPrChange>
        </w:rPr>
        <w:fldChar w:fldCharType="begin"/>
      </w:r>
      <w:r w:rsidR="008865BD" w:rsidRPr="0057718E">
        <w:rPr>
          <w:webHidden/>
          <w:rPrChange w:id="133" w:author="Microsoft Office User" w:date="2025-01-28T16:29:00Z">
            <w:rPr>
              <w:noProof/>
              <w:webHidden/>
            </w:rPr>
          </w:rPrChange>
        </w:rPr>
        <w:instrText xml:space="preserve"> PAGEREF _Toc188723965 \h </w:instrText>
      </w:r>
      <w:r w:rsidR="008865BD" w:rsidRPr="0057718E">
        <w:rPr>
          <w:webHidden/>
          <w:rPrChange w:id="134" w:author="Microsoft Office User" w:date="2025-01-28T16:29:00Z">
            <w:rPr>
              <w:noProof/>
              <w:webHidden/>
            </w:rPr>
          </w:rPrChange>
        </w:rPr>
      </w:r>
      <w:r w:rsidR="008865BD" w:rsidRPr="0057718E">
        <w:rPr>
          <w:webHidden/>
          <w:rPrChange w:id="135" w:author="Microsoft Office User" w:date="2025-01-28T16:29:00Z">
            <w:rPr>
              <w:noProof/>
              <w:webHidden/>
            </w:rPr>
          </w:rPrChange>
        </w:rPr>
        <w:fldChar w:fldCharType="separate"/>
      </w:r>
      <w:r w:rsidR="008865BD" w:rsidRPr="0057718E">
        <w:rPr>
          <w:webHidden/>
          <w:rPrChange w:id="136" w:author="Microsoft Office User" w:date="2025-01-28T16:29:00Z">
            <w:rPr>
              <w:noProof/>
              <w:webHidden/>
            </w:rPr>
          </w:rPrChange>
        </w:rPr>
        <w:t>4</w:t>
      </w:r>
      <w:r w:rsidR="008865BD" w:rsidRPr="0057718E">
        <w:rPr>
          <w:webHidden/>
          <w:rPrChange w:id="137" w:author="Microsoft Office User" w:date="2025-01-28T16:29:00Z">
            <w:rPr>
              <w:noProof/>
              <w:webHidden/>
            </w:rPr>
          </w:rPrChange>
        </w:rPr>
        <w:fldChar w:fldCharType="end"/>
      </w:r>
      <w:r w:rsidRPr="0057718E">
        <w:rPr>
          <w:rPrChange w:id="138" w:author="Microsoft Office User" w:date="2025-01-28T16:29:00Z">
            <w:rPr>
              <w:noProof/>
            </w:rPr>
          </w:rPrChange>
        </w:rPr>
        <w:fldChar w:fldCharType="end"/>
      </w:r>
    </w:p>
    <w:p w14:paraId="540BF2D3" w14:textId="7F362DF4" w:rsidR="008865BD" w:rsidRPr="0057718E" w:rsidRDefault="00000000">
      <w:pPr>
        <w:pStyle w:val="TM2"/>
        <w:tabs>
          <w:tab w:val="right" w:leader="dot" w:pos="9350"/>
        </w:tabs>
        <w:rPr>
          <w:rFonts w:asciiTheme="minorHAnsi" w:eastAsiaTheme="minorEastAsia" w:hAnsiTheme="minorHAnsi" w:cstheme="minorBidi"/>
          <w:sz w:val="22"/>
          <w:szCs w:val="22"/>
          <w:rPrChange w:id="13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"_Toc188723966"</w:instrText>
      </w:r>
      <w:r w:rsidRPr="0057718E">
        <w:fldChar w:fldCharType="separate"/>
      </w:r>
      <w:r w:rsidR="008865BD" w:rsidRPr="0057718E">
        <w:rPr>
          <w:rStyle w:val="Lienhypertexte"/>
          <w:rPrChange w:id="140" w:author="Microsoft Office User" w:date="2025-01-28T16:29:00Z">
            <w:rPr>
              <w:rStyle w:val="Lienhypertexte"/>
              <w:noProof/>
              <w:lang w:val="fr-SN"/>
            </w:rPr>
          </w:rPrChange>
        </w:rPr>
        <w:t>Chapitre 1 : Généralités et théories de l’intelligence artificielle</w:t>
      </w:r>
      <w:r w:rsidR="008865BD" w:rsidRPr="0057718E">
        <w:rPr>
          <w:webHidden/>
          <w:rPrChange w:id="141" w:author="Microsoft Office User" w:date="2025-01-28T16:29:00Z">
            <w:rPr>
              <w:noProof/>
              <w:webHidden/>
            </w:rPr>
          </w:rPrChange>
        </w:rPr>
        <w:tab/>
      </w:r>
      <w:r w:rsidR="008865BD" w:rsidRPr="0057718E">
        <w:rPr>
          <w:webHidden/>
          <w:rPrChange w:id="142" w:author="Microsoft Office User" w:date="2025-01-28T16:29:00Z">
            <w:rPr>
              <w:noProof/>
              <w:webHidden/>
            </w:rPr>
          </w:rPrChange>
        </w:rPr>
        <w:fldChar w:fldCharType="begin"/>
      </w:r>
      <w:r w:rsidR="008865BD" w:rsidRPr="0057718E">
        <w:rPr>
          <w:webHidden/>
          <w:rPrChange w:id="143" w:author="Microsoft Office User" w:date="2025-01-28T16:29:00Z">
            <w:rPr>
              <w:noProof/>
              <w:webHidden/>
            </w:rPr>
          </w:rPrChange>
        </w:rPr>
        <w:instrText xml:space="preserve"> PAGEREF _Toc188723966 \h </w:instrText>
      </w:r>
      <w:r w:rsidR="008865BD" w:rsidRPr="0057718E">
        <w:rPr>
          <w:webHidden/>
          <w:rPrChange w:id="144" w:author="Microsoft Office User" w:date="2025-01-28T16:29:00Z">
            <w:rPr>
              <w:noProof/>
              <w:webHidden/>
            </w:rPr>
          </w:rPrChange>
        </w:rPr>
      </w:r>
      <w:r w:rsidR="008865BD" w:rsidRPr="0057718E">
        <w:rPr>
          <w:webHidden/>
          <w:rPrChange w:id="145" w:author="Microsoft Office User" w:date="2025-01-28T16:29:00Z">
            <w:rPr>
              <w:noProof/>
              <w:webHidden/>
            </w:rPr>
          </w:rPrChange>
        </w:rPr>
        <w:fldChar w:fldCharType="separate"/>
      </w:r>
      <w:r w:rsidR="008865BD" w:rsidRPr="0057718E">
        <w:rPr>
          <w:webHidden/>
          <w:rPrChange w:id="146" w:author="Microsoft Office User" w:date="2025-01-28T16:29:00Z">
            <w:rPr>
              <w:noProof/>
              <w:webHidden/>
            </w:rPr>
          </w:rPrChange>
        </w:rPr>
        <w:t>5</w:t>
      </w:r>
      <w:r w:rsidR="008865BD" w:rsidRPr="0057718E">
        <w:rPr>
          <w:webHidden/>
          <w:rPrChange w:id="147" w:author="Microsoft Office User" w:date="2025-01-28T16:29:00Z">
            <w:rPr>
              <w:noProof/>
              <w:webHidden/>
            </w:rPr>
          </w:rPrChange>
        </w:rPr>
        <w:fldChar w:fldCharType="end"/>
      </w:r>
      <w:r w:rsidRPr="0057718E">
        <w:rPr>
          <w:rPrChange w:id="148" w:author="Microsoft Office User" w:date="2025-01-28T16:29:00Z">
            <w:rPr>
              <w:noProof/>
            </w:rPr>
          </w:rPrChange>
        </w:rPr>
        <w:fldChar w:fldCharType="end"/>
      </w:r>
    </w:p>
    <w:p w14:paraId="696F7A51" w14:textId="79A02C80" w:rsidR="008865BD" w:rsidRPr="0057718E" w:rsidRDefault="00000000">
      <w:pPr>
        <w:pStyle w:val="TM2"/>
        <w:tabs>
          <w:tab w:val="right" w:leader="dot" w:pos="9350"/>
        </w:tabs>
        <w:rPr>
          <w:rFonts w:asciiTheme="minorHAnsi" w:eastAsiaTheme="minorEastAsia" w:hAnsiTheme="minorHAnsi" w:cstheme="minorBidi"/>
          <w:sz w:val="22"/>
          <w:szCs w:val="22"/>
          <w:rPrChange w:id="14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"_Toc188723967"</w:instrText>
      </w:r>
      <w:r w:rsidRPr="0057718E">
        <w:fldChar w:fldCharType="separate"/>
      </w:r>
      <w:r w:rsidR="008865BD" w:rsidRPr="0057718E">
        <w:rPr>
          <w:rStyle w:val="Lienhypertexte"/>
          <w:rPrChange w:id="150" w:author="Microsoft Office User" w:date="2025-01-28T16:29:00Z">
            <w:rPr>
              <w:rStyle w:val="Lienhypertexte"/>
              <w:noProof/>
              <w:lang w:val="fr-SN"/>
            </w:rPr>
          </w:rPrChange>
        </w:rPr>
        <w:t>Chapitre 2 : Revue des travaux de recherche de l’IA appliquée à la finance</w:t>
      </w:r>
      <w:r w:rsidR="008865BD" w:rsidRPr="0057718E">
        <w:rPr>
          <w:webHidden/>
          <w:rPrChange w:id="151" w:author="Microsoft Office User" w:date="2025-01-28T16:29:00Z">
            <w:rPr>
              <w:noProof/>
              <w:webHidden/>
            </w:rPr>
          </w:rPrChange>
        </w:rPr>
        <w:tab/>
      </w:r>
      <w:r w:rsidR="008865BD" w:rsidRPr="0057718E">
        <w:rPr>
          <w:webHidden/>
          <w:rPrChange w:id="152" w:author="Microsoft Office User" w:date="2025-01-28T16:29:00Z">
            <w:rPr>
              <w:noProof/>
              <w:webHidden/>
            </w:rPr>
          </w:rPrChange>
        </w:rPr>
        <w:fldChar w:fldCharType="begin"/>
      </w:r>
      <w:r w:rsidR="008865BD" w:rsidRPr="0057718E">
        <w:rPr>
          <w:webHidden/>
          <w:rPrChange w:id="153" w:author="Microsoft Office User" w:date="2025-01-28T16:29:00Z">
            <w:rPr>
              <w:noProof/>
              <w:webHidden/>
            </w:rPr>
          </w:rPrChange>
        </w:rPr>
        <w:instrText xml:space="preserve"> PAGEREF _Toc188723967 \h </w:instrText>
      </w:r>
      <w:r w:rsidR="008865BD" w:rsidRPr="0057718E">
        <w:rPr>
          <w:webHidden/>
          <w:rPrChange w:id="154" w:author="Microsoft Office User" w:date="2025-01-28T16:29:00Z">
            <w:rPr>
              <w:noProof/>
              <w:webHidden/>
            </w:rPr>
          </w:rPrChange>
        </w:rPr>
      </w:r>
      <w:r w:rsidR="008865BD" w:rsidRPr="0057718E">
        <w:rPr>
          <w:webHidden/>
          <w:rPrChange w:id="155" w:author="Microsoft Office User" w:date="2025-01-28T16:29:00Z">
            <w:rPr>
              <w:noProof/>
              <w:webHidden/>
            </w:rPr>
          </w:rPrChange>
        </w:rPr>
        <w:fldChar w:fldCharType="separate"/>
      </w:r>
      <w:r w:rsidR="008865BD" w:rsidRPr="0057718E">
        <w:rPr>
          <w:webHidden/>
          <w:rPrChange w:id="156" w:author="Microsoft Office User" w:date="2025-01-28T16:29:00Z">
            <w:rPr>
              <w:noProof/>
              <w:webHidden/>
            </w:rPr>
          </w:rPrChange>
        </w:rPr>
        <w:t>30</w:t>
      </w:r>
      <w:r w:rsidR="008865BD" w:rsidRPr="0057718E">
        <w:rPr>
          <w:webHidden/>
          <w:rPrChange w:id="157" w:author="Microsoft Office User" w:date="2025-01-28T16:29:00Z">
            <w:rPr>
              <w:noProof/>
              <w:webHidden/>
            </w:rPr>
          </w:rPrChange>
        </w:rPr>
        <w:fldChar w:fldCharType="end"/>
      </w:r>
      <w:r w:rsidRPr="0057718E">
        <w:rPr>
          <w:rPrChange w:id="158" w:author="Microsoft Office User" w:date="2025-01-28T16:29:00Z">
            <w:rPr>
              <w:noProof/>
            </w:rPr>
          </w:rPrChange>
        </w:rPr>
        <w:fldChar w:fldCharType="end"/>
      </w:r>
    </w:p>
    <w:p w14:paraId="74B46451" w14:textId="56143039" w:rsidR="008865BD" w:rsidRPr="0057718E" w:rsidRDefault="00000000">
      <w:pPr>
        <w:pStyle w:val="TM2"/>
        <w:tabs>
          <w:tab w:val="right" w:leader="dot" w:pos="9350"/>
        </w:tabs>
        <w:rPr>
          <w:rFonts w:asciiTheme="minorHAnsi" w:eastAsiaTheme="minorEastAsia" w:hAnsiTheme="minorHAnsi" w:cstheme="minorBidi"/>
          <w:sz w:val="22"/>
          <w:szCs w:val="22"/>
          <w:rPrChange w:id="15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"_Toc188723968"</w:instrText>
      </w:r>
      <w:r w:rsidRPr="0057718E">
        <w:fldChar w:fldCharType="separate"/>
      </w:r>
      <w:r w:rsidR="008865BD" w:rsidRPr="0057718E">
        <w:rPr>
          <w:rStyle w:val="Lienhypertexte"/>
          <w:rPrChange w:id="160" w:author="Microsoft Office User" w:date="2025-01-28T16:29:00Z">
            <w:rPr>
              <w:rStyle w:val="Lienhypertexte"/>
              <w:noProof/>
              <w:lang w:val="fr-SN"/>
            </w:rPr>
          </w:rPrChange>
        </w:rPr>
        <w:t>Conclusion de partie</w:t>
      </w:r>
      <w:r w:rsidR="008865BD" w:rsidRPr="0057718E">
        <w:rPr>
          <w:webHidden/>
          <w:rPrChange w:id="161" w:author="Microsoft Office User" w:date="2025-01-28T16:29:00Z">
            <w:rPr>
              <w:noProof/>
              <w:webHidden/>
            </w:rPr>
          </w:rPrChange>
        </w:rPr>
        <w:tab/>
      </w:r>
      <w:r w:rsidR="008865BD" w:rsidRPr="0057718E">
        <w:rPr>
          <w:webHidden/>
          <w:rPrChange w:id="162" w:author="Microsoft Office User" w:date="2025-01-28T16:29:00Z">
            <w:rPr>
              <w:noProof/>
              <w:webHidden/>
            </w:rPr>
          </w:rPrChange>
        </w:rPr>
        <w:fldChar w:fldCharType="begin"/>
      </w:r>
      <w:r w:rsidR="008865BD" w:rsidRPr="0057718E">
        <w:rPr>
          <w:webHidden/>
          <w:rPrChange w:id="163" w:author="Microsoft Office User" w:date="2025-01-28T16:29:00Z">
            <w:rPr>
              <w:noProof/>
              <w:webHidden/>
            </w:rPr>
          </w:rPrChange>
        </w:rPr>
        <w:instrText xml:space="preserve"> PAGEREF _Toc188723968 \h </w:instrText>
      </w:r>
      <w:r w:rsidR="008865BD" w:rsidRPr="0057718E">
        <w:rPr>
          <w:webHidden/>
          <w:rPrChange w:id="164" w:author="Microsoft Office User" w:date="2025-01-28T16:29:00Z">
            <w:rPr>
              <w:noProof/>
              <w:webHidden/>
            </w:rPr>
          </w:rPrChange>
        </w:rPr>
      </w:r>
      <w:r w:rsidR="008865BD" w:rsidRPr="0057718E">
        <w:rPr>
          <w:webHidden/>
          <w:rPrChange w:id="165" w:author="Microsoft Office User" w:date="2025-01-28T16:29:00Z">
            <w:rPr>
              <w:noProof/>
              <w:webHidden/>
            </w:rPr>
          </w:rPrChange>
        </w:rPr>
        <w:fldChar w:fldCharType="separate"/>
      </w:r>
      <w:r w:rsidR="008865BD" w:rsidRPr="0057718E">
        <w:rPr>
          <w:webHidden/>
          <w:rPrChange w:id="166" w:author="Microsoft Office User" w:date="2025-01-28T16:29:00Z">
            <w:rPr>
              <w:noProof/>
              <w:webHidden/>
            </w:rPr>
          </w:rPrChange>
        </w:rPr>
        <w:t>37</w:t>
      </w:r>
      <w:r w:rsidR="008865BD" w:rsidRPr="0057718E">
        <w:rPr>
          <w:webHidden/>
          <w:rPrChange w:id="167" w:author="Microsoft Office User" w:date="2025-01-28T16:29:00Z">
            <w:rPr>
              <w:noProof/>
              <w:webHidden/>
            </w:rPr>
          </w:rPrChange>
        </w:rPr>
        <w:fldChar w:fldCharType="end"/>
      </w:r>
      <w:r w:rsidRPr="0057718E">
        <w:rPr>
          <w:rPrChange w:id="168" w:author="Microsoft Office User" w:date="2025-01-28T16:29:00Z">
            <w:rPr>
              <w:noProof/>
            </w:rPr>
          </w:rPrChange>
        </w:rPr>
        <w:fldChar w:fldCharType="end"/>
      </w:r>
    </w:p>
    <w:p w14:paraId="47797109" w14:textId="51167053" w:rsidR="008865BD" w:rsidRPr="0057718E" w:rsidRDefault="00000000">
      <w:pPr>
        <w:pStyle w:val="TM1"/>
        <w:tabs>
          <w:tab w:val="right" w:leader="dot" w:pos="9350"/>
        </w:tabs>
        <w:rPr>
          <w:rFonts w:asciiTheme="minorHAnsi" w:eastAsiaTheme="minorEastAsia" w:hAnsiTheme="minorHAnsi" w:cstheme="minorBidi"/>
          <w:sz w:val="22"/>
          <w:szCs w:val="22"/>
          <w:rPrChange w:id="16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"_Toc188723969"</w:instrText>
      </w:r>
      <w:r w:rsidRPr="0057718E">
        <w:fldChar w:fldCharType="separate"/>
      </w:r>
      <w:r w:rsidR="008865BD" w:rsidRPr="0057718E">
        <w:rPr>
          <w:rStyle w:val="Lienhypertexte"/>
          <w:rPrChange w:id="170" w:author="Microsoft Office User" w:date="2025-01-28T16:29:00Z">
            <w:rPr>
              <w:rStyle w:val="Lienhypertexte"/>
              <w:noProof/>
              <w:lang w:val="fr-SN"/>
            </w:rPr>
          </w:rPrChange>
        </w:rPr>
        <w:t>Partie 2 : Conception et développement des outils d’IA appliquée à l’analyse financières</w:t>
      </w:r>
      <w:r w:rsidR="008865BD" w:rsidRPr="0057718E">
        <w:rPr>
          <w:webHidden/>
          <w:rPrChange w:id="171" w:author="Microsoft Office User" w:date="2025-01-28T16:29:00Z">
            <w:rPr>
              <w:noProof/>
              <w:webHidden/>
            </w:rPr>
          </w:rPrChange>
        </w:rPr>
        <w:tab/>
      </w:r>
      <w:r w:rsidR="008865BD" w:rsidRPr="0057718E">
        <w:rPr>
          <w:webHidden/>
          <w:rPrChange w:id="172" w:author="Microsoft Office User" w:date="2025-01-28T16:29:00Z">
            <w:rPr>
              <w:noProof/>
              <w:webHidden/>
            </w:rPr>
          </w:rPrChange>
        </w:rPr>
        <w:fldChar w:fldCharType="begin"/>
      </w:r>
      <w:r w:rsidR="008865BD" w:rsidRPr="0057718E">
        <w:rPr>
          <w:webHidden/>
          <w:rPrChange w:id="173" w:author="Microsoft Office User" w:date="2025-01-28T16:29:00Z">
            <w:rPr>
              <w:noProof/>
              <w:webHidden/>
            </w:rPr>
          </w:rPrChange>
        </w:rPr>
        <w:instrText xml:space="preserve"> PAGEREF _Toc188723969 \h </w:instrText>
      </w:r>
      <w:r w:rsidR="008865BD" w:rsidRPr="0057718E">
        <w:rPr>
          <w:webHidden/>
          <w:rPrChange w:id="174" w:author="Microsoft Office User" w:date="2025-01-28T16:29:00Z">
            <w:rPr>
              <w:noProof/>
              <w:webHidden/>
            </w:rPr>
          </w:rPrChange>
        </w:rPr>
      </w:r>
      <w:r w:rsidR="008865BD" w:rsidRPr="0057718E">
        <w:rPr>
          <w:webHidden/>
          <w:rPrChange w:id="175" w:author="Microsoft Office User" w:date="2025-01-28T16:29:00Z">
            <w:rPr>
              <w:noProof/>
              <w:webHidden/>
            </w:rPr>
          </w:rPrChange>
        </w:rPr>
        <w:fldChar w:fldCharType="separate"/>
      </w:r>
      <w:r w:rsidR="008865BD" w:rsidRPr="0057718E">
        <w:rPr>
          <w:webHidden/>
          <w:rPrChange w:id="176" w:author="Microsoft Office User" w:date="2025-01-28T16:29:00Z">
            <w:rPr>
              <w:noProof/>
              <w:webHidden/>
            </w:rPr>
          </w:rPrChange>
        </w:rPr>
        <w:t>38</w:t>
      </w:r>
      <w:r w:rsidR="008865BD" w:rsidRPr="0057718E">
        <w:rPr>
          <w:webHidden/>
          <w:rPrChange w:id="177" w:author="Microsoft Office User" w:date="2025-01-28T16:29:00Z">
            <w:rPr>
              <w:noProof/>
              <w:webHidden/>
            </w:rPr>
          </w:rPrChange>
        </w:rPr>
        <w:fldChar w:fldCharType="end"/>
      </w:r>
      <w:r w:rsidRPr="0057718E">
        <w:rPr>
          <w:rPrChange w:id="178" w:author="Microsoft Office User" w:date="2025-01-28T16:29:00Z">
            <w:rPr>
              <w:noProof/>
            </w:rPr>
          </w:rPrChange>
        </w:rPr>
        <w:fldChar w:fldCharType="end"/>
      </w:r>
    </w:p>
    <w:p w14:paraId="18F2389E" w14:textId="4E6AEE6C" w:rsidR="008865BD" w:rsidRPr="0057718E" w:rsidRDefault="00000000">
      <w:pPr>
        <w:pStyle w:val="TM2"/>
        <w:tabs>
          <w:tab w:val="right" w:leader="dot" w:pos="9350"/>
        </w:tabs>
        <w:rPr>
          <w:rFonts w:asciiTheme="minorHAnsi" w:eastAsiaTheme="minorEastAsia" w:hAnsiTheme="minorHAnsi" w:cstheme="minorBidi"/>
          <w:sz w:val="22"/>
          <w:szCs w:val="22"/>
          <w:rPrChange w:id="17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"_Toc188723970"</w:instrText>
      </w:r>
      <w:r w:rsidRPr="0057718E">
        <w:fldChar w:fldCharType="separate"/>
      </w:r>
      <w:r w:rsidR="008865BD" w:rsidRPr="0057718E">
        <w:rPr>
          <w:rStyle w:val="Lienhypertexte"/>
          <w:rPrChange w:id="180" w:author="Microsoft Office User" w:date="2025-01-28T16:29:00Z">
            <w:rPr>
              <w:rStyle w:val="Lienhypertexte"/>
              <w:noProof/>
              <w:lang w:val="fr-SN"/>
            </w:rPr>
          </w:rPrChange>
        </w:rPr>
        <w:t>Introduction de partie</w:t>
      </w:r>
      <w:r w:rsidR="008865BD" w:rsidRPr="0057718E">
        <w:rPr>
          <w:webHidden/>
          <w:rPrChange w:id="181" w:author="Microsoft Office User" w:date="2025-01-28T16:29:00Z">
            <w:rPr>
              <w:noProof/>
              <w:webHidden/>
            </w:rPr>
          </w:rPrChange>
        </w:rPr>
        <w:tab/>
      </w:r>
      <w:r w:rsidR="008865BD" w:rsidRPr="0057718E">
        <w:rPr>
          <w:webHidden/>
          <w:rPrChange w:id="182" w:author="Microsoft Office User" w:date="2025-01-28T16:29:00Z">
            <w:rPr>
              <w:noProof/>
              <w:webHidden/>
            </w:rPr>
          </w:rPrChange>
        </w:rPr>
        <w:fldChar w:fldCharType="begin"/>
      </w:r>
      <w:r w:rsidR="008865BD" w:rsidRPr="0057718E">
        <w:rPr>
          <w:webHidden/>
          <w:rPrChange w:id="183" w:author="Microsoft Office User" w:date="2025-01-28T16:29:00Z">
            <w:rPr>
              <w:noProof/>
              <w:webHidden/>
            </w:rPr>
          </w:rPrChange>
        </w:rPr>
        <w:instrText xml:space="preserve"> PAGEREF _Toc188723970 \h </w:instrText>
      </w:r>
      <w:r w:rsidR="008865BD" w:rsidRPr="0057718E">
        <w:rPr>
          <w:webHidden/>
          <w:rPrChange w:id="184" w:author="Microsoft Office User" w:date="2025-01-28T16:29:00Z">
            <w:rPr>
              <w:noProof/>
              <w:webHidden/>
            </w:rPr>
          </w:rPrChange>
        </w:rPr>
      </w:r>
      <w:r w:rsidR="008865BD" w:rsidRPr="0057718E">
        <w:rPr>
          <w:webHidden/>
          <w:rPrChange w:id="185" w:author="Microsoft Office User" w:date="2025-01-28T16:29:00Z">
            <w:rPr>
              <w:noProof/>
              <w:webHidden/>
            </w:rPr>
          </w:rPrChange>
        </w:rPr>
        <w:fldChar w:fldCharType="separate"/>
      </w:r>
      <w:r w:rsidR="008865BD" w:rsidRPr="0057718E">
        <w:rPr>
          <w:webHidden/>
          <w:rPrChange w:id="186" w:author="Microsoft Office User" w:date="2025-01-28T16:29:00Z">
            <w:rPr>
              <w:noProof/>
              <w:webHidden/>
            </w:rPr>
          </w:rPrChange>
        </w:rPr>
        <w:t>38</w:t>
      </w:r>
      <w:r w:rsidR="008865BD" w:rsidRPr="0057718E">
        <w:rPr>
          <w:webHidden/>
          <w:rPrChange w:id="187" w:author="Microsoft Office User" w:date="2025-01-28T16:29:00Z">
            <w:rPr>
              <w:noProof/>
              <w:webHidden/>
            </w:rPr>
          </w:rPrChange>
        </w:rPr>
        <w:fldChar w:fldCharType="end"/>
      </w:r>
      <w:r w:rsidRPr="0057718E">
        <w:rPr>
          <w:rPrChange w:id="188" w:author="Microsoft Office User" w:date="2025-01-28T16:29:00Z">
            <w:rPr>
              <w:noProof/>
            </w:rPr>
          </w:rPrChange>
        </w:rPr>
        <w:fldChar w:fldCharType="end"/>
      </w:r>
    </w:p>
    <w:p w14:paraId="1F72D0C7" w14:textId="7FA3C65A" w:rsidR="008865BD" w:rsidRPr="0057718E" w:rsidRDefault="00000000">
      <w:pPr>
        <w:pStyle w:val="TM2"/>
        <w:tabs>
          <w:tab w:val="right" w:leader="dot" w:pos="9350"/>
        </w:tabs>
        <w:rPr>
          <w:rFonts w:asciiTheme="minorHAnsi" w:eastAsiaTheme="minorEastAsia" w:hAnsiTheme="minorHAnsi" w:cstheme="minorBidi"/>
          <w:sz w:val="22"/>
          <w:szCs w:val="22"/>
          <w:rPrChange w:id="18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"_Toc188723971"</w:instrText>
      </w:r>
      <w:r w:rsidRPr="0057718E">
        <w:fldChar w:fldCharType="separate"/>
      </w:r>
      <w:r w:rsidR="008865BD" w:rsidRPr="0057718E">
        <w:rPr>
          <w:rStyle w:val="Lienhypertexte"/>
          <w:rPrChange w:id="190" w:author="Microsoft Office User" w:date="2025-01-28T16:29:00Z">
            <w:rPr>
              <w:rStyle w:val="Lienhypertexte"/>
              <w:noProof/>
              <w:lang w:val="fr-SN"/>
            </w:rPr>
          </w:rPrChange>
        </w:rPr>
        <w:t>Chapitre 3 : Analyse et développement de modèles prédictifs</w:t>
      </w:r>
      <w:r w:rsidR="008865BD" w:rsidRPr="0057718E">
        <w:rPr>
          <w:webHidden/>
          <w:rPrChange w:id="191" w:author="Microsoft Office User" w:date="2025-01-28T16:29:00Z">
            <w:rPr>
              <w:noProof/>
              <w:webHidden/>
            </w:rPr>
          </w:rPrChange>
        </w:rPr>
        <w:tab/>
      </w:r>
      <w:r w:rsidR="008865BD" w:rsidRPr="0057718E">
        <w:rPr>
          <w:webHidden/>
          <w:rPrChange w:id="192" w:author="Microsoft Office User" w:date="2025-01-28T16:29:00Z">
            <w:rPr>
              <w:noProof/>
              <w:webHidden/>
            </w:rPr>
          </w:rPrChange>
        </w:rPr>
        <w:fldChar w:fldCharType="begin"/>
      </w:r>
      <w:r w:rsidR="008865BD" w:rsidRPr="0057718E">
        <w:rPr>
          <w:webHidden/>
          <w:rPrChange w:id="193" w:author="Microsoft Office User" w:date="2025-01-28T16:29:00Z">
            <w:rPr>
              <w:noProof/>
              <w:webHidden/>
            </w:rPr>
          </w:rPrChange>
        </w:rPr>
        <w:instrText xml:space="preserve"> PAGEREF _Toc188723971 \h </w:instrText>
      </w:r>
      <w:r w:rsidR="008865BD" w:rsidRPr="0057718E">
        <w:rPr>
          <w:webHidden/>
          <w:rPrChange w:id="194" w:author="Microsoft Office User" w:date="2025-01-28T16:29:00Z">
            <w:rPr>
              <w:noProof/>
              <w:webHidden/>
            </w:rPr>
          </w:rPrChange>
        </w:rPr>
      </w:r>
      <w:r w:rsidR="008865BD" w:rsidRPr="0057718E">
        <w:rPr>
          <w:webHidden/>
          <w:rPrChange w:id="195" w:author="Microsoft Office User" w:date="2025-01-28T16:29:00Z">
            <w:rPr>
              <w:noProof/>
              <w:webHidden/>
            </w:rPr>
          </w:rPrChange>
        </w:rPr>
        <w:fldChar w:fldCharType="separate"/>
      </w:r>
      <w:r w:rsidR="008865BD" w:rsidRPr="0057718E">
        <w:rPr>
          <w:webHidden/>
          <w:rPrChange w:id="196" w:author="Microsoft Office User" w:date="2025-01-28T16:29:00Z">
            <w:rPr>
              <w:noProof/>
              <w:webHidden/>
            </w:rPr>
          </w:rPrChange>
        </w:rPr>
        <w:t>39</w:t>
      </w:r>
      <w:r w:rsidR="008865BD" w:rsidRPr="0057718E">
        <w:rPr>
          <w:webHidden/>
          <w:rPrChange w:id="197" w:author="Microsoft Office User" w:date="2025-01-28T16:29:00Z">
            <w:rPr>
              <w:noProof/>
              <w:webHidden/>
            </w:rPr>
          </w:rPrChange>
        </w:rPr>
        <w:fldChar w:fldCharType="end"/>
      </w:r>
      <w:r w:rsidRPr="0057718E">
        <w:rPr>
          <w:rPrChange w:id="198" w:author="Microsoft Office User" w:date="2025-01-28T16:29:00Z">
            <w:rPr>
              <w:noProof/>
            </w:rPr>
          </w:rPrChange>
        </w:rPr>
        <w:fldChar w:fldCharType="end"/>
      </w:r>
    </w:p>
    <w:p w14:paraId="12C031CC" w14:textId="2C07185D" w:rsidR="008865BD" w:rsidRPr="0057718E" w:rsidRDefault="00000000">
      <w:pPr>
        <w:pStyle w:val="TM2"/>
        <w:tabs>
          <w:tab w:val="right" w:leader="dot" w:pos="9350"/>
        </w:tabs>
        <w:rPr>
          <w:rFonts w:asciiTheme="minorHAnsi" w:eastAsiaTheme="minorEastAsia" w:hAnsiTheme="minorHAnsi" w:cstheme="minorBidi"/>
          <w:sz w:val="22"/>
          <w:szCs w:val="22"/>
          <w:rPrChange w:id="19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"_Toc188723972"</w:instrText>
      </w:r>
      <w:r w:rsidRPr="0057718E">
        <w:fldChar w:fldCharType="separate"/>
      </w:r>
      <w:r w:rsidR="008865BD" w:rsidRPr="0057718E">
        <w:rPr>
          <w:rStyle w:val="Lienhypertexte"/>
          <w:rPrChange w:id="200" w:author="Microsoft Office User" w:date="2025-01-28T16:29:00Z">
            <w:rPr>
              <w:rStyle w:val="Lienhypertexte"/>
              <w:noProof/>
              <w:lang w:val="fr-SN"/>
            </w:rPr>
          </w:rPrChange>
        </w:rPr>
        <w:t>Chapitre 4 : Conception du Chatbot pour l’interrogation des états financiers</w:t>
      </w:r>
      <w:r w:rsidR="008865BD" w:rsidRPr="0057718E">
        <w:rPr>
          <w:webHidden/>
          <w:rPrChange w:id="201" w:author="Microsoft Office User" w:date="2025-01-28T16:29:00Z">
            <w:rPr>
              <w:noProof/>
              <w:webHidden/>
            </w:rPr>
          </w:rPrChange>
        </w:rPr>
        <w:tab/>
      </w:r>
      <w:r w:rsidR="008865BD" w:rsidRPr="0057718E">
        <w:rPr>
          <w:webHidden/>
          <w:rPrChange w:id="202" w:author="Microsoft Office User" w:date="2025-01-28T16:29:00Z">
            <w:rPr>
              <w:noProof/>
              <w:webHidden/>
            </w:rPr>
          </w:rPrChange>
        </w:rPr>
        <w:fldChar w:fldCharType="begin"/>
      </w:r>
      <w:r w:rsidR="008865BD" w:rsidRPr="0057718E">
        <w:rPr>
          <w:webHidden/>
          <w:rPrChange w:id="203" w:author="Microsoft Office User" w:date="2025-01-28T16:29:00Z">
            <w:rPr>
              <w:noProof/>
              <w:webHidden/>
            </w:rPr>
          </w:rPrChange>
        </w:rPr>
        <w:instrText xml:space="preserve"> PAGEREF _Toc188723972 \h </w:instrText>
      </w:r>
      <w:r w:rsidR="008865BD" w:rsidRPr="0057718E">
        <w:rPr>
          <w:webHidden/>
          <w:rPrChange w:id="204" w:author="Microsoft Office User" w:date="2025-01-28T16:29:00Z">
            <w:rPr>
              <w:noProof/>
              <w:webHidden/>
            </w:rPr>
          </w:rPrChange>
        </w:rPr>
      </w:r>
      <w:r w:rsidR="008865BD" w:rsidRPr="0057718E">
        <w:rPr>
          <w:webHidden/>
          <w:rPrChange w:id="205" w:author="Microsoft Office User" w:date="2025-01-28T16:29:00Z">
            <w:rPr>
              <w:noProof/>
              <w:webHidden/>
            </w:rPr>
          </w:rPrChange>
        </w:rPr>
        <w:fldChar w:fldCharType="separate"/>
      </w:r>
      <w:r w:rsidR="008865BD" w:rsidRPr="0057718E">
        <w:rPr>
          <w:webHidden/>
          <w:rPrChange w:id="206" w:author="Microsoft Office User" w:date="2025-01-28T16:29:00Z">
            <w:rPr>
              <w:noProof/>
              <w:webHidden/>
            </w:rPr>
          </w:rPrChange>
        </w:rPr>
        <w:t>60</w:t>
      </w:r>
      <w:r w:rsidR="008865BD" w:rsidRPr="0057718E">
        <w:rPr>
          <w:webHidden/>
          <w:rPrChange w:id="207" w:author="Microsoft Office User" w:date="2025-01-28T16:29:00Z">
            <w:rPr>
              <w:noProof/>
              <w:webHidden/>
            </w:rPr>
          </w:rPrChange>
        </w:rPr>
        <w:fldChar w:fldCharType="end"/>
      </w:r>
      <w:r w:rsidRPr="0057718E">
        <w:rPr>
          <w:rPrChange w:id="208" w:author="Microsoft Office User" w:date="2025-01-28T16:29:00Z">
            <w:rPr>
              <w:noProof/>
            </w:rPr>
          </w:rPrChange>
        </w:rPr>
        <w:fldChar w:fldCharType="end"/>
      </w:r>
    </w:p>
    <w:p w14:paraId="724307DE" w14:textId="2D2F4183" w:rsidR="008865BD" w:rsidRPr="0057718E" w:rsidRDefault="00000000">
      <w:pPr>
        <w:pStyle w:val="TM2"/>
        <w:tabs>
          <w:tab w:val="right" w:leader="dot" w:pos="9350"/>
        </w:tabs>
        <w:rPr>
          <w:rFonts w:asciiTheme="minorHAnsi" w:eastAsiaTheme="minorEastAsia" w:hAnsiTheme="minorHAnsi" w:cstheme="minorBidi"/>
          <w:sz w:val="22"/>
          <w:szCs w:val="22"/>
          <w:rPrChange w:id="20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"_Toc188723973"</w:instrText>
      </w:r>
      <w:r w:rsidRPr="0057718E">
        <w:fldChar w:fldCharType="separate"/>
      </w:r>
      <w:r w:rsidR="008865BD" w:rsidRPr="0057718E">
        <w:rPr>
          <w:rStyle w:val="Lienhypertexte"/>
          <w:rPrChange w:id="210" w:author="Microsoft Office User" w:date="2025-01-28T16:29:00Z">
            <w:rPr>
              <w:rStyle w:val="Lienhypertexte"/>
              <w:noProof/>
              <w:lang w:val="fr-SN"/>
            </w:rPr>
          </w:rPrChange>
        </w:rPr>
        <w:t>Conclusion de partie</w:t>
      </w:r>
      <w:r w:rsidR="008865BD" w:rsidRPr="0057718E">
        <w:rPr>
          <w:webHidden/>
          <w:rPrChange w:id="211" w:author="Microsoft Office User" w:date="2025-01-28T16:29:00Z">
            <w:rPr>
              <w:noProof/>
              <w:webHidden/>
            </w:rPr>
          </w:rPrChange>
        </w:rPr>
        <w:tab/>
      </w:r>
      <w:r w:rsidR="008865BD" w:rsidRPr="0057718E">
        <w:rPr>
          <w:webHidden/>
          <w:rPrChange w:id="212" w:author="Microsoft Office User" w:date="2025-01-28T16:29:00Z">
            <w:rPr>
              <w:noProof/>
              <w:webHidden/>
            </w:rPr>
          </w:rPrChange>
        </w:rPr>
        <w:fldChar w:fldCharType="begin"/>
      </w:r>
      <w:r w:rsidR="008865BD" w:rsidRPr="0057718E">
        <w:rPr>
          <w:webHidden/>
          <w:rPrChange w:id="213" w:author="Microsoft Office User" w:date="2025-01-28T16:29:00Z">
            <w:rPr>
              <w:noProof/>
              <w:webHidden/>
            </w:rPr>
          </w:rPrChange>
        </w:rPr>
        <w:instrText xml:space="preserve"> PAGEREF _Toc188723973 \h </w:instrText>
      </w:r>
      <w:r w:rsidR="008865BD" w:rsidRPr="0057718E">
        <w:rPr>
          <w:webHidden/>
          <w:rPrChange w:id="214" w:author="Microsoft Office User" w:date="2025-01-28T16:29:00Z">
            <w:rPr>
              <w:noProof/>
              <w:webHidden/>
            </w:rPr>
          </w:rPrChange>
        </w:rPr>
      </w:r>
      <w:r w:rsidR="008865BD" w:rsidRPr="0057718E">
        <w:rPr>
          <w:webHidden/>
          <w:rPrChange w:id="215" w:author="Microsoft Office User" w:date="2025-01-28T16:29:00Z">
            <w:rPr>
              <w:noProof/>
              <w:webHidden/>
            </w:rPr>
          </w:rPrChange>
        </w:rPr>
        <w:fldChar w:fldCharType="separate"/>
      </w:r>
      <w:r w:rsidR="008865BD" w:rsidRPr="0057718E">
        <w:rPr>
          <w:webHidden/>
          <w:rPrChange w:id="216" w:author="Microsoft Office User" w:date="2025-01-28T16:29:00Z">
            <w:rPr>
              <w:noProof/>
              <w:webHidden/>
            </w:rPr>
          </w:rPrChange>
        </w:rPr>
        <w:t>75</w:t>
      </w:r>
      <w:r w:rsidR="008865BD" w:rsidRPr="0057718E">
        <w:rPr>
          <w:webHidden/>
          <w:rPrChange w:id="217" w:author="Microsoft Office User" w:date="2025-01-28T16:29:00Z">
            <w:rPr>
              <w:noProof/>
              <w:webHidden/>
            </w:rPr>
          </w:rPrChange>
        </w:rPr>
        <w:fldChar w:fldCharType="end"/>
      </w:r>
      <w:r w:rsidRPr="0057718E">
        <w:rPr>
          <w:rPrChange w:id="218" w:author="Microsoft Office User" w:date="2025-01-28T16:29:00Z">
            <w:rPr>
              <w:noProof/>
            </w:rPr>
          </w:rPrChange>
        </w:rPr>
        <w:fldChar w:fldCharType="end"/>
      </w:r>
    </w:p>
    <w:p w14:paraId="1091C8A9" w14:textId="2DC0FFE5" w:rsidR="008865BD" w:rsidRPr="0057718E" w:rsidRDefault="00000000">
      <w:pPr>
        <w:pStyle w:val="TM1"/>
        <w:tabs>
          <w:tab w:val="right" w:leader="dot" w:pos="9350"/>
        </w:tabs>
        <w:rPr>
          <w:rFonts w:asciiTheme="minorHAnsi" w:eastAsiaTheme="minorEastAsia" w:hAnsiTheme="minorHAnsi" w:cstheme="minorBidi"/>
          <w:sz w:val="22"/>
          <w:szCs w:val="22"/>
          <w:rPrChange w:id="21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"_Toc188723974"</w:instrText>
      </w:r>
      <w:r w:rsidRPr="0057718E">
        <w:fldChar w:fldCharType="separate"/>
      </w:r>
      <w:r w:rsidR="008865BD" w:rsidRPr="0057718E">
        <w:rPr>
          <w:rStyle w:val="Lienhypertexte"/>
          <w:rPrChange w:id="220" w:author="Microsoft Office User" w:date="2025-01-28T16:29:00Z">
            <w:rPr>
              <w:rStyle w:val="Lienhypertexte"/>
              <w:noProof/>
              <w:lang w:val="fr-SN"/>
            </w:rPr>
          </w:rPrChange>
        </w:rPr>
        <w:t>Conclusion générale et perspectives</w:t>
      </w:r>
      <w:r w:rsidR="008865BD" w:rsidRPr="0057718E">
        <w:rPr>
          <w:webHidden/>
          <w:rPrChange w:id="221" w:author="Microsoft Office User" w:date="2025-01-28T16:29:00Z">
            <w:rPr>
              <w:noProof/>
              <w:webHidden/>
            </w:rPr>
          </w:rPrChange>
        </w:rPr>
        <w:tab/>
      </w:r>
      <w:r w:rsidR="008865BD" w:rsidRPr="0057718E">
        <w:rPr>
          <w:webHidden/>
          <w:rPrChange w:id="222" w:author="Microsoft Office User" w:date="2025-01-28T16:29:00Z">
            <w:rPr>
              <w:noProof/>
              <w:webHidden/>
            </w:rPr>
          </w:rPrChange>
        </w:rPr>
        <w:fldChar w:fldCharType="begin"/>
      </w:r>
      <w:r w:rsidR="008865BD" w:rsidRPr="0057718E">
        <w:rPr>
          <w:webHidden/>
          <w:rPrChange w:id="223" w:author="Microsoft Office User" w:date="2025-01-28T16:29:00Z">
            <w:rPr>
              <w:noProof/>
              <w:webHidden/>
            </w:rPr>
          </w:rPrChange>
        </w:rPr>
        <w:instrText xml:space="preserve"> PAGEREF _Toc188723974 \h </w:instrText>
      </w:r>
      <w:r w:rsidR="008865BD" w:rsidRPr="0057718E">
        <w:rPr>
          <w:webHidden/>
          <w:rPrChange w:id="224" w:author="Microsoft Office User" w:date="2025-01-28T16:29:00Z">
            <w:rPr>
              <w:noProof/>
              <w:webHidden/>
            </w:rPr>
          </w:rPrChange>
        </w:rPr>
      </w:r>
      <w:r w:rsidR="008865BD" w:rsidRPr="0057718E">
        <w:rPr>
          <w:webHidden/>
          <w:rPrChange w:id="225" w:author="Microsoft Office User" w:date="2025-01-28T16:29:00Z">
            <w:rPr>
              <w:noProof/>
              <w:webHidden/>
            </w:rPr>
          </w:rPrChange>
        </w:rPr>
        <w:fldChar w:fldCharType="separate"/>
      </w:r>
      <w:r w:rsidR="008865BD" w:rsidRPr="0057718E">
        <w:rPr>
          <w:webHidden/>
          <w:rPrChange w:id="226" w:author="Microsoft Office User" w:date="2025-01-28T16:29:00Z">
            <w:rPr>
              <w:noProof/>
              <w:webHidden/>
            </w:rPr>
          </w:rPrChange>
        </w:rPr>
        <w:t>76</w:t>
      </w:r>
      <w:r w:rsidR="008865BD" w:rsidRPr="0057718E">
        <w:rPr>
          <w:webHidden/>
          <w:rPrChange w:id="227" w:author="Microsoft Office User" w:date="2025-01-28T16:29:00Z">
            <w:rPr>
              <w:noProof/>
              <w:webHidden/>
            </w:rPr>
          </w:rPrChange>
        </w:rPr>
        <w:fldChar w:fldCharType="end"/>
      </w:r>
      <w:r w:rsidRPr="0057718E">
        <w:rPr>
          <w:rPrChange w:id="228" w:author="Microsoft Office User" w:date="2025-01-28T16:29:00Z">
            <w:rPr>
              <w:noProof/>
            </w:rPr>
          </w:rPrChange>
        </w:rPr>
        <w:fldChar w:fldCharType="end"/>
      </w:r>
    </w:p>
    <w:p w14:paraId="43CBBC5C" w14:textId="54805C1A" w:rsidR="008865BD" w:rsidRPr="0057718E" w:rsidRDefault="00000000">
      <w:pPr>
        <w:pStyle w:val="TM1"/>
        <w:tabs>
          <w:tab w:val="right" w:leader="dot" w:pos="9350"/>
        </w:tabs>
        <w:rPr>
          <w:rFonts w:asciiTheme="minorHAnsi" w:eastAsiaTheme="minorEastAsia" w:hAnsiTheme="minorHAnsi" w:cstheme="minorBidi"/>
          <w:sz w:val="22"/>
          <w:szCs w:val="22"/>
          <w:rPrChange w:id="22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"_Toc188723975"</w:instrText>
      </w:r>
      <w:r w:rsidRPr="0057718E">
        <w:fldChar w:fldCharType="separate"/>
      </w:r>
      <w:r w:rsidR="008865BD" w:rsidRPr="0057718E">
        <w:rPr>
          <w:rStyle w:val="Lienhypertexte"/>
          <w:rPrChange w:id="230" w:author="Microsoft Office User" w:date="2025-01-28T16:29:00Z">
            <w:rPr>
              <w:rStyle w:val="Lienhypertexte"/>
              <w:noProof/>
            </w:rPr>
          </w:rPrChange>
        </w:rPr>
        <w:t>Bibliographies</w:t>
      </w:r>
      <w:r w:rsidR="008865BD" w:rsidRPr="0057718E">
        <w:rPr>
          <w:webHidden/>
          <w:rPrChange w:id="231" w:author="Microsoft Office User" w:date="2025-01-28T16:29:00Z">
            <w:rPr>
              <w:noProof/>
              <w:webHidden/>
            </w:rPr>
          </w:rPrChange>
        </w:rPr>
        <w:tab/>
      </w:r>
      <w:r w:rsidR="008865BD" w:rsidRPr="0057718E">
        <w:rPr>
          <w:webHidden/>
          <w:rPrChange w:id="232" w:author="Microsoft Office User" w:date="2025-01-28T16:29:00Z">
            <w:rPr>
              <w:noProof/>
              <w:webHidden/>
            </w:rPr>
          </w:rPrChange>
        </w:rPr>
        <w:fldChar w:fldCharType="begin"/>
      </w:r>
      <w:r w:rsidR="008865BD" w:rsidRPr="0057718E">
        <w:rPr>
          <w:webHidden/>
          <w:rPrChange w:id="233" w:author="Microsoft Office User" w:date="2025-01-28T16:29:00Z">
            <w:rPr>
              <w:noProof/>
              <w:webHidden/>
            </w:rPr>
          </w:rPrChange>
        </w:rPr>
        <w:instrText xml:space="preserve"> PAGEREF _Toc188723975 \h </w:instrText>
      </w:r>
      <w:r w:rsidR="008865BD" w:rsidRPr="0057718E">
        <w:rPr>
          <w:webHidden/>
          <w:rPrChange w:id="234" w:author="Microsoft Office User" w:date="2025-01-28T16:29:00Z">
            <w:rPr>
              <w:noProof/>
              <w:webHidden/>
            </w:rPr>
          </w:rPrChange>
        </w:rPr>
      </w:r>
      <w:r w:rsidR="008865BD" w:rsidRPr="0057718E">
        <w:rPr>
          <w:webHidden/>
          <w:rPrChange w:id="235" w:author="Microsoft Office User" w:date="2025-01-28T16:29:00Z">
            <w:rPr>
              <w:noProof/>
              <w:webHidden/>
            </w:rPr>
          </w:rPrChange>
        </w:rPr>
        <w:fldChar w:fldCharType="separate"/>
      </w:r>
      <w:r w:rsidR="008865BD" w:rsidRPr="0057718E">
        <w:rPr>
          <w:webHidden/>
          <w:rPrChange w:id="236" w:author="Microsoft Office User" w:date="2025-01-28T16:29:00Z">
            <w:rPr>
              <w:noProof/>
              <w:webHidden/>
            </w:rPr>
          </w:rPrChange>
        </w:rPr>
        <w:t>A</w:t>
      </w:r>
      <w:r w:rsidR="008865BD" w:rsidRPr="0057718E">
        <w:rPr>
          <w:webHidden/>
          <w:rPrChange w:id="237" w:author="Microsoft Office User" w:date="2025-01-28T16:29:00Z">
            <w:rPr>
              <w:noProof/>
              <w:webHidden/>
            </w:rPr>
          </w:rPrChange>
        </w:rPr>
        <w:fldChar w:fldCharType="end"/>
      </w:r>
      <w:r w:rsidRPr="0057718E">
        <w:rPr>
          <w:rPrChange w:id="238" w:author="Microsoft Office User" w:date="2025-01-28T16:29:00Z">
            <w:rPr>
              <w:noProof/>
            </w:rPr>
          </w:rPrChange>
        </w:rPr>
        <w:fldChar w:fldCharType="end"/>
      </w:r>
    </w:p>
    <w:p w14:paraId="7A05DB67" w14:textId="2E9481EF" w:rsidR="008865BD" w:rsidRPr="0057718E" w:rsidRDefault="00000000">
      <w:pPr>
        <w:pStyle w:val="TM1"/>
        <w:tabs>
          <w:tab w:val="right" w:leader="dot" w:pos="9350"/>
        </w:tabs>
        <w:rPr>
          <w:rFonts w:asciiTheme="minorHAnsi" w:eastAsiaTheme="minorEastAsia" w:hAnsiTheme="minorHAnsi" w:cstheme="minorBidi"/>
          <w:sz w:val="22"/>
          <w:szCs w:val="22"/>
          <w:rPrChange w:id="23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"_Toc188723976"</w:instrText>
      </w:r>
      <w:r w:rsidRPr="0057718E">
        <w:fldChar w:fldCharType="separate"/>
      </w:r>
      <w:r w:rsidR="008865BD" w:rsidRPr="0057718E">
        <w:rPr>
          <w:rStyle w:val="Lienhypertexte"/>
          <w:rPrChange w:id="240" w:author="Microsoft Office User" w:date="2025-01-28T16:29:00Z">
            <w:rPr>
              <w:rStyle w:val="Lienhypertexte"/>
              <w:noProof/>
            </w:rPr>
          </w:rPrChange>
        </w:rPr>
        <w:t>Webographies</w:t>
      </w:r>
      <w:r w:rsidR="008865BD" w:rsidRPr="0057718E">
        <w:rPr>
          <w:webHidden/>
          <w:rPrChange w:id="241" w:author="Microsoft Office User" w:date="2025-01-28T16:29:00Z">
            <w:rPr>
              <w:noProof/>
              <w:webHidden/>
            </w:rPr>
          </w:rPrChange>
        </w:rPr>
        <w:tab/>
      </w:r>
      <w:r w:rsidR="008865BD" w:rsidRPr="0057718E">
        <w:rPr>
          <w:webHidden/>
          <w:rPrChange w:id="242" w:author="Microsoft Office User" w:date="2025-01-28T16:29:00Z">
            <w:rPr>
              <w:noProof/>
              <w:webHidden/>
            </w:rPr>
          </w:rPrChange>
        </w:rPr>
        <w:fldChar w:fldCharType="begin"/>
      </w:r>
      <w:r w:rsidR="008865BD" w:rsidRPr="0057718E">
        <w:rPr>
          <w:webHidden/>
          <w:rPrChange w:id="243" w:author="Microsoft Office User" w:date="2025-01-28T16:29:00Z">
            <w:rPr>
              <w:noProof/>
              <w:webHidden/>
            </w:rPr>
          </w:rPrChange>
        </w:rPr>
        <w:instrText xml:space="preserve"> PAGEREF _Toc188723976 \h </w:instrText>
      </w:r>
      <w:r w:rsidR="008865BD" w:rsidRPr="0057718E">
        <w:rPr>
          <w:webHidden/>
          <w:rPrChange w:id="244" w:author="Microsoft Office User" w:date="2025-01-28T16:29:00Z">
            <w:rPr>
              <w:noProof/>
              <w:webHidden/>
            </w:rPr>
          </w:rPrChange>
        </w:rPr>
      </w:r>
      <w:r w:rsidR="008865BD" w:rsidRPr="0057718E">
        <w:rPr>
          <w:webHidden/>
          <w:rPrChange w:id="245" w:author="Microsoft Office User" w:date="2025-01-28T16:29:00Z">
            <w:rPr>
              <w:noProof/>
              <w:webHidden/>
            </w:rPr>
          </w:rPrChange>
        </w:rPr>
        <w:fldChar w:fldCharType="separate"/>
      </w:r>
      <w:r w:rsidR="008865BD" w:rsidRPr="0057718E">
        <w:rPr>
          <w:webHidden/>
          <w:rPrChange w:id="246" w:author="Microsoft Office User" w:date="2025-01-28T16:29:00Z">
            <w:rPr>
              <w:noProof/>
              <w:webHidden/>
            </w:rPr>
          </w:rPrChange>
        </w:rPr>
        <w:t>D</w:t>
      </w:r>
      <w:r w:rsidR="008865BD" w:rsidRPr="0057718E">
        <w:rPr>
          <w:webHidden/>
          <w:rPrChange w:id="247" w:author="Microsoft Office User" w:date="2025-01-28T16:29:00Z">
            <w:rPr>
              <w:noProof/>
              <w:webHidden/>
            </w:rPr>
          </w:rPrChange>
        </w:rPr>
        <w:fldChar w:fldCharType="end"/>
      </w:r>
      <w:r w:rsidRPr="0057718E">
        <w:rPr>
          <w:rPrChange w:id="248" w:author="Microsoft Office User" w:date="2025-01-28T16:29:00Z">
            <w:rPr>
              <w:noProof/>
            </w:rPr>
          </w:rPrChange>
        </w:rPr>
        <w:fldChar w:fldCharType="end"/>
      </w:r>
    </w:p>
    <w:p w14:paraId="4DBEF148" w14:textId="7EC0EAE8" w:rsidR="008865BD" w:rsidRPr="0057718E" w:rsidRDefault="00000000">
      <w:pPr>
        <w:pStyle w:val="TM1"/>
        <w:tabs>
          <w:tab w:val="right" w:leader="dot" w:pos="9350"/>
        </w:tabs>
        <w:rPr>
          <w:rFonts w:asciiTheme="minorHAnsi" w:eastAsiaTheme="minorEastAsia" w:hAnsiTheme="minorHAnsi" w:cstheme="minorBidi"/>
          <w:sz w:val="22"/>
          <w:szCs w:val="22"/>
          <w:rPrChange w:id="24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"_Toc188723977"</w:instrText>
      </w:r>
      <w:r w:rsidRPr="0057718E">
        <w:fldChar w:fldCharType="separate"/>
      </w:r>
      <w:r w:rsidR="008865BD" w:rsidRPr="0057718E">
        <w:rPr>
          <w:rStyle w:val="Lienhypertexte"/>
          <w:rPrChange w:id="250" w:author="Microsoft Office User" w:date="2025-01-28T16:29:00Z">
            <w:rPr>
              <w:rStyle w:val="Lienhypertexte"/>
              <w:noProof/>
              <w:lang w:val="fr-SN"/>
            </w:rPr>
          </w:rPrChange>
        </w:rPr>
        <w:t>Annexes</w:t>
      </w:r>
      <w:r w:rsidR="008865BD" w:rsidRPr="0057718E">
        <w:rPr>
          <w:webHidden/>
          <w:rPrChange w:id="251" w:author="Microsoft Office User" w:date="2025-01-28T16:29:00Z">
            <w:rPr>
              <w:noProof/>
              <w:webHidden/>
            </w:rPr>
          </w:rPrChange>
        </w:rPr>
        <w:tab/>
      </w:r>
      <w:r w:rsidR="008865BD" w:rsidRPr="0057718E">
        <w:rPr>
          <w:webHidden/>
          <w:rPrChange w:id="252" w:author="Microsoft Office User" w:date="2025-01-28T16:29:00Z">
            <w:rPr>
              <w:noProof/>
              <w:webHidden/>
            </w:rPr>
          </w:rPrChange>
        </w:rPr>
        <w:fldChar w:fldCharType="begin"/>
      </w:r>
      <w:r w:rsidR="008865BD" w:rsidRPr="0057718E">
        <w:rPr>
          <w:webHidden/>
          <w:rPrChange w:id="253" w:author="Microsoft Office User" w:date="2025-01-28T16:29:00Z">
            <w:rPr>
              <w:noProof/>
              <w:webHidden/>
            </w:rPr>
          </w:rPrChange>
        </w:rPr>
        <w:instrText xml:space="preserve"> PAGEREF _Toc188723977 \h </w:instrText>
      </w:r>
      <w:r w:rsidR="008865BD" w:rsidRPr="0057718E">
        <w:rPr>
          <w:webHidden/>
          <w:rPrChange w:id="254" w:author="Microsoft Office User" w:date="2025-01-28T16:29:00Z">
            <w:rPr>
              <w:noProof/>
              <w:webHidden/>
            </w:rPr>
          </w:rPrChange>
        </w:rPr>
      </w:r>
      <w:r w:rsidR="008865BD" w:rsidRPr="0057718E">
        <w:rPr>
          <w:webHidden/>
          <w:rPrChange w:id="255" w:author="Microsoft Office User" w:date="2025-01-28T16:29:00Z">
            <w:rPr>
              <w:noProof/>
              <w:webHidden/>
            </w:rPr>
          </w:rPrChange>
        </w:rPr>
        <w:fldChar w:fldCharType="separate"/>
      </w:r>
      <w:r w:rsidR="008865BD" w:rsidRPr="0057718E">
        <w:rPr>
          <w:webHidden/>
          <w:rPrChange w:id="256" w:author="Microsoft Office User" w:date="2025-01-28T16:29:00Z">
            <w:rPr>
              <w:noProof/>
              <w:webHidden/>
            </w:rPr>
          </w:rPrChange>
        </w:rPr>
        <w:t>E</w:t>
      </w:r>
      <w:r w:rsidR="008865BD" w:rsidRPr="0057718E">
        <w:rPr>
          <w:webHidden/>
          <w:rPrChange w:id="257" w:author="Microsoft Office User" w:date="2025-01-28T16:29:00Z">
            <w:rPr>
              <w:noProof/>
              <w:webHidden/>
            </w:rPr>
          </w:rPrChange>
        </w:rPr>
        <w:fldChar w:fldCharType="end"/>
      </w:r>
      <w:r w:rsidRPr="0057718E">
        <w:rPr>
          <w:rPrChange w:id="258" w:author="Microsoft Office User" w:date="2025-01-28T16:29:00Z">
            <w:rPr>
              <w:noProof/>
            </w:rPr>
          </w:rPrChange>
        </w:rPr>
        <w:fldChar w:fldCharType="end"/>
      </w:r>
    </w:p>
    <w:p w14:paraId="313B4288" w14:textId="7D915EA8" w:rsidR="008865BD" w:rsidRPr="0057718E" w:rsidRDefault="00000000">
      <w:pPr>
        <w:pStyle w:val="TM1"/>
        <w:tabs>
          <w:tab w:val="right" w:leader="dot" w:pos="9350"/>
        </w:tabs>
        <w:rPr>
          <w:rFonts w:asciiTheme="minorHAnsi" w:eastAsiaTheme="minorEastAsia" w:hAnsiTheme="minorHAnsi" w:cstheme="minorBidi"/>
          <w:sz w:val="22"/>
          <w:szCs w:val="22"/>
          <w:rPrChange w:id="25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"_Toc188723978"</w:instrText>
      </w:r>
      <w:r w:rsidRPr="0057718E">
        <w:fldChar w:fldCharType="separate"/>
      </w:r>
      <w:r w:rsidR="008865BD" w:rsidRPr="0057718E">
        <w:rPr>
          <w:rStyle w:val="Lienhypertexte"/>
          <w:rPrChange w:id="260" w:author="Microsoft Office User" w:date="2025-01-28T16:29:00Z">
            <w:rPr>
              <w:rStyle w:val="Lienhypertexte"/>
              <w:noProof/>
              <w:lang w:val="fr-SN"/>
            </w:rPr>
          </w:rPrChange>
        </w:rPr>
        <w:t>Table des matières</w:t>
      </w:r>
      <w:r w:rsidR="008865BD" w:rsidRPr="0057718E">
        <w:rPr>
          <w:webHidden/>
          <w:rPrChange w:id="261" w:author="Microsoft Office User" w:date="2025-01-28T16:29:00Z">
            <w:rPr>
              <w:noProof/>
              <w:webHidden/>
            </w:rPr>
          </w:rPrChange>
        </w:rPr>
        <w:tab/>
      </w:r>
      <w:r w:rsidR="008865BD" w:rsidRPr="0057718E">
        <w:rPr>
          <w:webHidden/>
          <w:rPrChange w:id="262" w:author="Microsoft Office User" w:date="2025-01-28T16:29:00Z">
            <w:rPr>
              <w:noProof/>
              <w:webHidden/>
            </w:rPr>
          </w:rPrChange>
        </w:rPr>
        <w:fldChar w:fldCharType="begin"/>
      </w:r>
      <w:r w:rsidR="008865BD" w:rsidRPr="0057718E">
        <w:rPr>
          <w:webHidden/>
          <w:rPrChange w:id="263" w:author="Microsoft Office User" w:date="2025-01-28T16:29:00Z">
            <w:rPr>
              <w:noProof/>
              <w:webHidden/>
            </w:rPr>
          </w:rPrChange>
        </w:rPr>
        <w:instrText xml:space="preserve"> PAGEREF _Toc188723978 \h </w:instrText>
      </w:r>
      <w:r w:rsidR="008865BD" w:rsidRPr="0057718E">
        <w:rPr>
          <w:webHidden/>
          <w:rPrChange w:id="264" w:author="Microsoft Office User" w:date="2025-01-28T16:29:00Z">
            <w:rPr>
              <w:noProof/>
              <w:webHidden/>
            </w:rPr>
          </w:rPrChange>
        </w:rPr>
      </w:r>
      <w:r w:rsidR="008865BD" w:rsidRPr="0057718E">
        <w:rPr>
          <w:webHidden/>
          <w:rPrChange w:id="265" w:author="Microsoft Office User" w:date="2025-01-28T16:29:00Z">
            <w:rPr>
              <w:noProof/>
              <w:webHidden/>
            </w:rPr>
          </w:rPrChange>
        </w:rPr>
        <w:fldChar w:fldCharType="separate"/>
      </w:r>
      <w:r w:rsidR="008865BD" w:rsidRPr="0057718E">
        <w:rPr>
          <w:webHidden/>
          <w:rPrChange w:id="266" w:author="Microsoft Office User" w:date="2025-01-28T16:29:00Z">
            <w:rPr>
              <w:noProof/>
              <w:webHidden/>
            </w:rPr>
          </w:rPrChange>
        </w:rPr>
        <w:t>CC</w:t>
      </w:r>
      <w:r w:rsidR="008865BD" w:rsidRPr="0057718E">
        <w:rPr>
          <w:webHidden/>
          <w:rPrChange w:id="267" w:author="Microsoft Office User" w:date="2025-01-28T16:29:00Z">
            <w:rPr>
              <w:noProof/>
              <w:webHidden/>
            </w:rPr>
          </w:rPrChange>
        </w:rPr>
        <w:fldChar w:fldCharType="end"/>
      </w:r>
      <w:r w:rsidRPr="0057718E">
        <w:rPr>
          <w:rPrChange w:id="268" w:author="Microsoft Office User" w:date="2025-01-28T16:29:00Z">
            <w:rPr>
              <w:noProof/>
            </w:rPr>
          </w:rPrChange>
        </w:rPr>
        <w:fldChar w:fldCharType="end"/>
      </w:r>
    </w:p>
    <w:p w14:paraId="0127A0A1" w14:textId="49741A0C" w:rsidR="004122E8" w:rsidRPr="0057718E" w:rsidRDefault="004122E8" w:rsidP="004122E8">
      <w:pPr>
        <w:rPr>
          <w:rPrChange w:id="269" w:author="Microsoft Office User" w:date="2025-01-28T16:29:00Z">
            <w:rPr>
              <w:lang w:val="fr-SN"/>
            </w:rPr>
          </w:rPrChange>
        </w:rPr>
      </w:pPr>
      <w:r w:rsidRPr="0057718E">
        <w:rPr>
          <w:rPrChange w:id="270" w:author="Microsoft Office User" w:date="2025-01-28T16:29:00Z">
            <w:rPr>
              <w:lang w:val="fr-SN"/>
            </w:rPr>
          </w:rPrChange>
        </w:rPr>
        <w:fldChar w:fldCharType="end"/>
      </w:r>
    </w:p>
    <w:p w14:paraId="7D92B9E9" w14:textId="66ED329D" w:rsidR="001A51F3" w:rsidRPr="0057718E" w:rsidRDefault="001A51F3" w:rsidP="00891FBF">
      <w:pPr>
        <w:pStyle w:val="Titre1"/>
        <w:numPr>
          <w:ilvl w:val="0"/>
          <w:numId w:val="0"/>
        </w:numPr>
        <w:rPr>
          <w:rPrChange w:id="271" w:author="Microsoft Office User" w:date="2025-01-28T16:29:00Z">
            <w:rPr>
              <w:lang w:val="fr-SN"/>
            </w:rPr>
          </w:rPrChange>
        </w:rPr>
      </w:pPr>
      <w:bookmarkStart w:id="272" w:name="_Toc187844209"/>
      <w:bookmarkStart w:id="273" w:name="_Toc188723896"/>
      <w:bookmarkStart w:id="274" w:name="_Toc188723959"/>
      <w:r w:rsidRPr="0057718E">
        <w:rPr>
          <w:rPrChange w:id="275" w:author="Microsoft Office User" w:date="2025-01-28T16:29:00Z">
            <w:rPr>
              <w:lang w:val="fr-SN"/>
            </w:rPr>
          </w:rPrChange>
        </w:rPr>
        <w:t>Liste des figures</w:t>
      </w:r>
      <w:bookmarkEnd w:id="272"/>
      <w:bookmarkEnd w:id="273"/>
      <w:bookmarkEnd w:id="274"/>
    </w:p>
    <w:p w14:paraId="63B3DA22" w14:textId="39068FFA" w:rsidR="008865BD" w:rsidRPr="0057718E" w:rsidRDefault="00CB54E4">
      <w:pPr>
        <w:pStyle w:val="Tabledesillustrations"/>
        <w:tabs>
          <w:tab w:val="right" w:leader="dot" w:pos="9350"/>
        </w:tabs>
        <w:rPr>
          <w:rFonts w:asciiTheme="minorHAnsi" w:eastAsiaTheme="minorEastAsia" w:hAnsiTheme="minorHAnsi" w:cstheme="minorBidi"/>
          <w:sz w:val="22"/>
          <w:szCs w:val="22"/>
          <w:rPrChange w:id="276" w:author="Microsoft Office User" w:date="2025-01-28T16:29:00Z">
            <w:rPr>
              <w:rFonts w:asciiTheme="minorHAnsi" w:eastAsiaTheme="minorEastAsia" w:hAnsiTheme="minorHAnsi" w:cstheme="minorBidi"/>
              <w:noProof/>
              <w:sz w:val="22"/>
              <w:szCs w:val="22"/>
            </w:rPr>
          </w:rPrChange>
        </w:rPr>
      </w:pPr>
      <w:r w:rsidRPr="0057718E">
        <w:rPr>
          <w:rPrChange w:id="277" w:author="Microsoft Office User" w:date="2025-01-28T16:29:00Z">
            <w:rPr>
              <w:lang w:val="fr-SN"/>
            </w:rPr>
          </w:rPrChange>
        </w:rPr>
        <w:fldChar w:fldCharType="begin"/>
      </w:r>
      <w:r w:rsidRPr="0057718E">
        <w:rPr>
          <w:rPrChange w:id="278" w:author="Microsoft Office User" w:date="2025-01-28T16:29:00Z">
            <w:rPr>
              <w:lang w:val="fr-SN"/>
            </w:rPr>
          </w:rPrChange>
        </w:rPr>
        <w:instrText xml:space="preserve"> TOC \h \z \c "Figure" </w:instrText>
      </w:r>
      <w:r w:rsidRPr="0057718E">
        <w:rPr>
          <w:rPrChange w:id="279" w:author="Microsoft Office User" w:date="2025-01-28T16:29:00Z">
            <w:rPr>
              <w:lang w:val="fr-SN"/>
            </w:rPr>
          </w:rPrChange>
        </w:rPr>
        <w:fldChar w:fldCharType="separate"/>
      </w:r>
      <w:r w:rsidR="00000000" w:rsidRPr="0057718E">
        <w:fldChar w:fldCharType="begin"/>
      </w:r>
      <w:r w:rsidR="00000000" w:rsidRPr="0057718E">
        <w:instrText>HYPERLINK \l "_Toc188723979"</w:instrText>
      </w:r>
      <w:r w:rsidR="00000000" w:rsidRPr="0057718E">
        <w:fldChar w:fldCharType="separate"/>
      </w:r>
      <w:r w:rsidR="008865BD" w:rsidRPr="0057718E">
        <w:rPr>
          <w:rStyle w:val="Lienhypertexte"/>
          <w:rPrChange w:id="280" w:author="Microsoft Office User" w:date="2025-01-28T16:29:00Z">
            <w:rPr>
              <w:rStyle w:val="Lienhypertexte"/>
              <w:noProof/>
            </w:rPr>
          </w:rPrChange>
        </w:rPr>
        <w:t>Figure 1: Le neurone biologique (Source : Reche, 2019)</w:t>
      </w:r>
      <w:r w:rsidR="008865BD" w:rsidRPr="0057718E">
        <w:rPr>
          <w:webHidden/>
          <w:rPrChange w:id="281" w:author="Microsoft Office User" w:date="2025-01-28T16:29:00Z">
            <w:rPr>
              <w:noProof/>
              <w:webHidden/>
            </w:rPr>
          </w:rPrChange>
        </w:rPr>
        <w:tab/>
      </w:r>
      <w:r w:rsidR="008865BD" w:rsidRPr="0057718E">
        <w:rPr>
          <w:webHidden/>
          <w:rPrChange w:id="282" w:author="Microsoft Office User" w:date="2025-01-28T16:29:00Z">
            <w:rPr>
              <w:noProof/>
              <w:webHidden/>
            </w:rPr>
          </w:rPrChange>
        </w:rPr>
        <w:fldChar w:fldCharType="begin"/>
      </w:r>
      <w:r w:rsidR="008865BD" w:rsidRPr="0057718E">
        <w:rPr>
          <w:webHidden/>
          <w:rPrChange w:id="283" w:author="Microsoft Office User" w:date="2025-01-28T16:29:00Z">
            <w:rPr>
              <w:noProof/>
              <w:webHidden/>
            </w:rPr>
          </w:rPrChange>
        </w:rPr>
        <w:instrText xml:space="preserve"> PAGEREF _Toc188723979 \h </w:instrText>
      </w:r>
      <w:r w:rsidR="008865BD" w:rsidRPr="0057718E">
        <w:rPr>
          <w:webHidden/>
          <w:rPrChange w:id="284" w:author="Microsoft Office User" w:date="2025-01-28T16:29:00Z">
            <w:rPr>
              <w:noProof/>
              <w:webHidden/>
            </w:rPr>
          </w:rPrChange>
        </w:rPr>
      </w:r>
      <w:r w:rsidR="008865BD" w:rsidRPr="0057718E">
        <w:rPr>
          <w:webHidden/>
          <w:rPrChange w:id="285" w:author="Microsoft Office User" w:date="2025-01-28T16:29:00Z">
            <w:rPr>
              <w:noProof/>
              <w:webHidden/>
            </w:rPr>
          </w:rPrChange>
        </w:rPr>
        <w:fldChar w:fldCharType="separate"/>
      </w:r>
      <w:r w:rsidR="008865BD" w:rsidRPr="0057718E">
        <w:rPr>
          <w:webHidden/>
          <w:rPrChange w:id="286" w:author="Microsoft Office User" w:date="2025-01-28T16:29:00Z">
            <w:rPr>
              <w:noProof/>
              <w:webHidden/>
            </w:rPr>
          </w:rPrChange>
        </w:rPr>
        <w:t>9</w:t>
      </w:r>
      <w:r w:rsidR="008865BD" w:rsidRPr="0057718E">
        <w:rPr>
          <w:webHidden/>
          <w:rPrChange w:id="287" w:author="Microsoft Office User" w:date="2025-01-28T16:29:00Z">
            <w:rPr>
              <w:noProof/>
              <w:webHidden/>
            </w:rPr>
          </w:rPrChange>
        </w:rPr>
        <w:fldChar w:fldCharType="end"/>
      </w:r>
      <w:r w:rsidR="00000000" w:rsidRPr="0057718E">
        <w:rPr>
          <w:rPrChange w:id="288" w:author="Microsoft Office User" w:date="2025-01-28T16:29:00Z">
            <w:rPr>
              <w:noProof/>
            </w:rPr>
          </w:rPrChange>
        </w:rPr>
        <w:fldChar w:fldCharType="end"/>
      </w:r>
    </w:p>
    <w:p w14:paraId="05C43D98" w14:textId="325E6E7C"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28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"_Toc188723980"</w:instrText>
      </w:r>
      <w:r w:rsidRPr="0057718E">
        <w:fldChar w:fldCharType="separate"/>
      </w:r>
      <w:r w:rsidR="008865BD" w:rsidRPr="0057718E">
        <w:rPr>
          <w:rStyle w:val="Lienhypertexte"/>
          <w:rPrChange w:id="290" w:author="Microsoft Office User" w:date="2025-01-28T16:29:00Z">
            <w:rPr>
              <w:rStyle w:val="Lienhypertexte"/>
              <w:noProof/>
            </w:rPr>
          </w:rPrChange>
        </w:rPr>
        <w:t>Figure 2 : Zoom sur la dérivée d'une fonction (Source : mathisfun)</w:t>
      </w:r>
      <w:r w:rsidR="008865BD" w:rsidRPr="0057718E">
        <w:rPr>
          <w:webHidden/>
          <w:rPrChange w:id="291" w:author="Microsoft Office User" w:date="2025-01-28T16:29:00Z">
            <w:rPr>
              <w:noProof/>
              <w:webHidden/>
            </w:rPr>
          </w:rPrChange>
        </w:rPr>
        <w:tab/>
      </w:r>
      <w:r w:rsidR="008865BD" w:rsidRPr="0057718E">
        <w:rPr>
          <w:webHidden/>
          <w:rPrChange w:id="292" w:author="Microsoft Office User" w:date="2025-01-28T16:29:00Z">
            <w:rPr>
              <w:noProof/>
              <w:webHidden/>
            </w:rPr>
          </w:rPrChange>
        </w:rPr>
        <w:fldChar w:fldCharType="begin"/>
      </w:r>
      <w:r w:rsidR="008865BD" w:rsidRPr="0057718E">
        <w:rPr>
          <w:webHidden/>
          <w:rPrChange w:id="293" w:author="Microsoft Office User" w:date="2025-01-28T16:29:00Z">
            <w:rPr>
              <w:noProof/>
              <w:webHidden/>
            </w:rPr>
          </w:rPrChange>
        </w:rPr>
        <w:instrText xml:space="preserve"> PAGEREF _Toc188723980 \h </w:instrText>
      </w:r>
      <w:r w:rsidR="008865BD" w:rsidRPr="0057718E">
        <w:rPr>
          <w:webHidden/>
          <w:rPrChange w:id="294" w:author="Microsoft Office User" w:date="2025-01-28T16:29:00Z">
            <w:rPr>
              <w:noProof/>
              <w:webHidden/>
            </w:rPr>
          </w:rPrChange>
        </w:rPr>
      </w:r>
      <w:r w:rsidR="008865BD" w:rsidRPr="0057718E">
        <w:rPr>
          <w:webHidden/>
          <w:rPrChange w:id="295" w:author="Microsoft Office User" w:date="2025-01-28T16:29:00Z">
            <w:rPr>
              <w:noProof/>
              <w:webHidden/>
            </w:rPr>
          </w:rPrChange>
        </w:rPr>
        <w:fldChar w:fldCharType="separate"/>
      </w:r>
      <w:r w:rsidR="008865BD" w:rsidRPr="0057718E">
        <w:rPr>
          <w:webHidden/>
          <w:rPrChange w:id="296" w:author="Microsoft Office User" w:date="2025-01-28T16:29:00Z">
            <w:rPr>
              <w:noProof/>
              <w:webHidden/>
            </w:rPr>
          </w:rPrChange>
        </w:rPr>
        <w:t>13</w:t>
      </w:r>
      <w:r w:rsidR="008865BD" w:rsidRPr="0057718E">
        <w:rPr>
          <w:webHidden/>
          <w:rPrChange w:id="297" w:author="Microsoft Office User" w:date="2025-01-28T16:29:00Z">
            <w:rPr>
              <w:noProof/>
              <w:webHidden/>
            </w:rPr>
          </w:rPrChange>
        </w:rPr>
        <w:fldChar w:fldCharType="end"/>
      </w:r>
      <w:r w:rsidRPr="0057718E">
        <w:rPr>
          <w:rPrChange w:id="298" w:author="Microsoft Office User" w:date="2025-01-28T16:29:00Z">
            <w:rPr>
              <w:noProof/>
            </w:rPr>
          </w:rPrChange>
        </w:rPr>
        <w:fldChar w:fldCharType="end"/>
      </w:r>
    </w:p>
    <w:p w14:paraId="547BB1A1" w14:textId="573E2663"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29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"_Toc188723981"</w:instrText>
      </w:r>
      <w:r w:rsidRPr="0057718E">
        <w:fldChar w:fldCharType="separate"/>
      </w:r>
      <w:r w:rsidR="008865BD" w:rsidRPr="0057718E">
        <w:rPr>
          <w:rStyle w:val="Lienhypertexte"/>
          <w:rPrChange w:id="300" w:author="Microsoft Office User" w:date="2025-01-28T16:29:00Z">
            <w:rPr>
              <w:rStyle w:val="Lienhypertexte"/>
              <w:noProof/>
            </w:rPr>
          </w:rPrChange>
        </w:rPr>
        <w:t>Figure 3 : Les variations de Learning Rate (Source : Cayla, 2021)</w:t>
      </w:r>
      <w:r w:rsidR="008865BD" w:rsidRPr="0057718E">
        <w:rPr>
          <w:webHidden/>
          <w:rPrChange w:id="301" w:author="Microsoft Office User" w:date="2025-01-28T16:29:00Z">
            <w:rPr>
              <w:noProof/>
              <w:webHidden/>
            </w:rPr>
          </w:rPrChange>
        </w:rPr>
        <w:tab/>
      </w:r>
      <w:r w:rsidR="008865BD" w:rsidRPr="0057718E">
        <w:rPr>
          <w:webHidden/>
          <w:rPrChange w:id="302" w:author="Microsoft Office User" w:date="2025-01-28T16:29:00Z">
            <w:rPr>
              <w:noProof/>
              <w:webHidden/>
            </w:rPr>
          </w:rPrChange>
        </w:rPr>
        <w:fldChar w:fldCharType="begin"/>
      </w:r>
      <w:r w:rsidR="008865BD" w:rsidRPr="0057718E">
        <w:rPr>
          <w:webHidden/>
          <w:rPrChange w:id="303" w:author="Microsoft Office User" w:date="2025-01-28T16:29:00Z">
            <w:rPr>
              <w:noProof/>
              <w:webHidden/>
            </w:rPr>
          </w:rPrChange>
        </w:rPr>
        <w:instrText xml:space="preserve"> PAGEREF _Toc188723981 \h </w:instrText>
      </w:r>
      <w:r w:rsidR="008865BD" w:rsidRPr="0057718E">
        <w:rPr>
          <w:webHidden/>
          <w:rPrChange w:id="304" w:author="Microsoft Office User" w:date="2025-01-28T16:29:00Z">
            <w:rPr>
              <w:noProof/>
              <w:webHidden/>
            </w:rPr>
          </w:rPrChange>
        </w:rPr>
      </w:r>
      <w:r w:rsidR="008865BD" w:rsidRPr="0057718E">
        <w:rPr>
          <w:webHidden/>
          <w:rPrChange w:id="305" w:author="Microsoft Office User" w:date="2025-01-28T16:29:00Z">
            <w:rPr>
              <w:noProof/>
              <w:webHidden/>
            </w:rPr>
          </w:rPrChange>
        </w:rPr>
        <w:fldChar w:fldCharType="separate"/>
      </w:r>
      <w:r w:rsidR="008865BD" w:rsidRPr="0057718E">
        <w:rPr>
          <w:webHidden/>
          <w:rPrChange w:id="306" w:author="Microsoft Office User" w:date="2025-01-28T16:29:00Z">
            <w:rPr>
              <w:noProof/>
              <w:webHidden/>
            </w:rPr>
          </w:rPrChange>
        </w:rPr>
        <w:t>17</w:t>
      </w:r>
      <w:r w:rsidR="008865BD" w:rsidRPr="0057718E">
        <w:rPr>
          <w:webHidden/>
          <w:rPrChange w:id="307" w:author="Microsoft Office User" w:date="2025-01-28T16:29:00Z">
            <w:rPr>
              <w:noProof/>
              <w:webHidden/>
            </w:rPr>
          </w:rPrChange>
        </w:rPr>
        <w:fldChar w:fldCharType="end"/>
      </w:r>
      <w:r w:rsidRPr="0057718E">
        <w:rPr>
          <w:rPrChange w:id="308" w:author="Microsoft Office User" w:date="2025-01-28T16:29:00Z">
            <w:rPr>
              <w:noProof/>
            </w:rPr>
          </w:rPrChange>
        </w:rPr>
        <w:fldChar w:fldCharType="end"/>
      </w:r>
    </w:p>
    <w:p w14:paraId="285A5D48" w14:textId="3E3BBDFD"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30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"_Toc188723982"</w:instrText>
      </w:r>
      <w:r w:rsidRPr="0057718E">
        <w:fldChar w:fldCharType="separate"/>
      </w:r>
      <w:r w:rsidR="008865BD" w:rsidRPr="0057718E">
        <w:rPr>
          <w:rStyle w:val="Lienhypertexte"/>
          <w:rPrChange w:id="310" w:author="Microsoft Office User" w:date="2025-01-28T16:29:00Z">
            <w:rPr>
              <w:rStyle w:val="Lienhypertexte"/>
              <w:noProof/>
            </w:rPr>
          </w:rPrChange>
        </w:rPr>
        <w:t>Figure 4 : Simple reseau de neurone (Source : Kumar, 2020)</w:t>
      </w:r>
      <w:r w:rsidR="008865BD" w:rsidRPr="0057718E">
        <w:rPr>
          <w:webHidden/>
          <w:rPrChange w:id="311" w:author="Microsoft Office User" w:date="2025-01-28T16:29:00Z">
            <w:rPr>
              <w:noProof/>
              <w:webHidden/>
            </w:rPr>
          </w:rPrChange>
        </w:rPr>
        <w:tab/>
      </w:r>
      <w:r w:rsidR="008865BD" w:rsidRPr="0057718E">
        <w:rPr>
          <w:webHidden/>
          <w:rPrChange w:id="312" w:author="Microsoft Office User" w:date="2025-01-28T16:29:00Z">
            <w:rPr>
              <w:noProof/>
              <w:webHidden/>
            </w:rPr>
          </w:rPrChange>
        </w:rPr>
        <w:fldChar w:fldCharType="begin"/>
      </w:r>
      <w:r w:rsidR="008865BD" w:rsidRPr="0057718E">
        <w:rPr>
          <w:webHidden/>
          <w:rPrChange w:id="313" w:author="Microsoft Office User" w:date="2025-01-28T16:29:00Z">
            <w:rPr>
              <w:noProof/>
              <w:webHidden/>
            </w:rPr>
          </w:rPrChange>
        </w:rPr>
        <w:instrText xml:space="preserve"> PAGEREF _Toc188723982 \h </w:instrText>
      </w:r>
      <w:r w:rsidR="008865BD" w:rsidRPr="0057718E">
        <w:rPr>
          <w:webHidden/>
          <w:rPrChange w:id="314" w:author="Microsoft Office User" w:date="2025-01-28T16:29:00Z">
            <w:rPr>
              <w:noProof/>
              <w:webHidden/>
            </w:rPr>
          </w:rPrChange>
        </w:rPr>
      </w:r>
      <w:r w:rsidR="008865BD" w:rsidRPr="0057718E">
        <w:rPr>
          <w:webHidden/>
          <w:rPrChange w:id="315" w:author="Microsoft Office User" w:date="2025-01-28T16:29:00Z">
            <w:rPr>
              <w:noProof/>
              <w:webHidden/>
            </w:rPr>
          </w:rPrChange>
        </w:rPr>
        <w:fldChar w:fldCharType="separate"/>
      </w:r>
      <w:r w:rsidR="008865BD" w:rsidRPr="0057718E">
        <w:rPr>
          <w:webHidden/>
          <w:rPrChange w:id="316" w:author="Microsoft Office User" w:date="2025-01-28T16:29:00Z">
            <w:rPr>
              <w:noProof/>
              <w:webHidden/>
            </w:rPr>
          </w:rPrChange>
        </w:rPr>
        <w:t>18</w:t>
      </w:r>
      <w:r w:rsidR="008865BD" w:rsidRPr="0057718E">
        <w:rPr>
          <w:webHidden/>
          <w:rPrChange w:id="317" w:author="Microsoft Office User" w:date="2025-01-28T16:29:00Z">
            <w:rPr>
              <w:noProof/>
              <w:webHidden/>
            </w:rPr>
          </w:rPrChange>
        </w:rPr>
        <w:fldChar w:fldCharType="end"/>
      </w:r>
      <w:r w:rsidRPr="0057718E">
        <w:rPr>
          <w:rPrChange w:id="318" w:author="Microsoft Office User" w:date="2025-01-28T16:29:00Z">
            <w:rPr>
              <w:noProof/>
            </w:rPr>
          </w:rPrChange>
        </w:rPr>
        <w:fldChar w:fldCharType="end"/>
      </w:r>
    </w:p>
    <w:p w14:paraId="2DB96D4C" w14:textId="1BB48BD5"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31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"_Toc188723983"</w:instrText>
      </w:r>
      <w:r w:rsidRPr="0057718E">
        <w:fldChar w:fldCharType="separate"/>
      </w:r>
      <w:r w:rsidR="008865BD" w:rsidRPr="0057718E">
        <w:rPr>
          <w:rStyle w:val="Lienhypertexte"/>
          <w:rPrChange w:id="320" w:author="Microsoft Office User" w:date="2025-01-28T16:29:00Z">
            <w:rPr>
              <w:rStyle w:val="Lienhypertexte"/>
              <w:noProof/>
            </w:rPr>
          </w:rPrChange>
        </w:rPr>
        <w:t>Figure 5 : La fonction sigmoid (Source : Saleem, 2023)</w:t>
      </w:r>
      <w:r w:rsidR="008865BD" w:rsidRPr="0057718E">
        <w:rPr>
          <w:webHidden/>
          <w:rPrChange w:id="321" w:author="Microsoft Office User" w:date="2025-01-28T16:29:00Z">
            <w:rPr>
              <w:noProof/>
              <w:webHidden/>
            </w:rPr>
          </w:rPrChange>
        </w:rPr>
        <w:tab/>
      </w:r>
      <w:r w:rsidR="008865BD" w:rsidRPr="0057718E">
        <w:rPr>
          <w:webHidden/>
          <w:rPrChange w:id="322" w:author="Microsoft Office User" w:date="2025-01-28T16:29:00Z">
            <w:rPr>
              <w:noProof/>
              <w:webHidden/>
            </w:rPr>
          </w:rPrChange>
        </w:rPr>
        <w:fldChar w:fldCharType="begin"/>
      </w:r>
      <w:r w:rsidR="008865BD" w:rsidRPr="0057718E">
        <w:rPr>
          <w:webHidden/>
          <w:rPrChange w:id="323" w:author="Microsoft Office User" w:date="2025-01-28T16:29:00Z">
            <w:rPr>
              <w:noProof/>
              <w:webHidden/>
            </w:rPr>
          </w:rPrChange>
        </w:rPr>
        <w:instrText xml:space="preserve"> PAGEREF _Toc188723983 \h </w:instrText>
      </w:r>
      <w:r w:rsidR="008865BD" w:rsidRPr="0057718E">
        <w:rPr>
          <w:webHidden/>
          <w:rPrChange w:id="324" w:author="Microsoft Office User" w:date="2025-01-28T16:29:00Z">
            <w:rPr>
              <w:noProof/>
              <w:webHidden/>
            </w:rPr>
          </w:rPrChange>
        </w:rPr>
      </w:r>
      <w:r w:rsidR="008865BD" w:rsidRPr="0057718E">
        <w:rPr>
          <w:webHidden/>
          <w:rPrChange w:id="325" w:author="Microsoft Office User" w:date="2025-01-28T16:29:00Z">
            <w:rPr>
              <w:noProof/>
              <w:webHidden/>
            </w:rPr>
          </w:rPrChange>
        </w:rPr>
        <w:fldChar w:fldCharType="separate"/>
      </w:r>
      <w:r w:rsidR="008865BD" w:rsidRPr="0057718E">
        <w:rPr>
          <w:webHidden/>
          <w:rPrChange w:id="326" w:author="Microsoft Office User" w:date="2025-01-28T16:29:00Z">
            <w:rPr>
              <w:noProof/>
              <w:webHidden/>
            </w:rPr>
          </w:rPrChange>
        </w:rPr>
        <w:t>19</w:t>
      </w:r>
      <w:r w:rsidR="008865BD" w:rsidRPr="0057718E">
        <w:rPr>
          <w:webHidden/>
          <w:rPrChange w:id="327" w:author="Microsoft Office User" w:date="2025-01-28T16:29:00Z">
            <w:rPr>
              <w:noProof/>
              <w:webHidden/>
            </w:rPr>
          </w:rPrChange>
        </w:rPr>
        <w:fldChar w:fldCharType="end"/>
      </w:r>
      <w:r w:rsidRPr="0057718E">
        <w:rPr>
          <w:rPrChange w:id="328" w:author="Microsoft Office User" w:date="2025-01-28T16:29:00Z">
            <w:rPr>
              <w:noProof/>
            </w:rPr>
          </w:rPrChange>
        </w:rPr>
        <w:fldChar w:fldCharType="end"/>
      </w:r>
    </w:p>
    <w:p w14:paraId="3DA2C3CB" w14:textId="171072BF"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32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"_Toc188723984"</w:instrText>
      </w:r>
      <w:r w:rsidRPr="0057718E">
        <w:fldChar w:fldCharType="separate"/>
      </w:r>
      <w:r w:rsidR="008865BD" w:rsidRPr="0057718E">
        <w:rPr>
          <w:rStyle w:val="Lienhypertexte"/>
          <w:rPrChange w:id="330" w:author="Microsoft Office User" w:date="2025-01-28T16:29:00Z">
            <w:rPr>
              <w:rStyle w:val="Lienhypertexte"/>
              <w:noProof/>
            </w:rPr>
          </w:rPrChange>
        </w:rPr>
        <w:t>Figure 6 : Différents degrés de la régression polynomiale (Source : Graph of polynomial functions, 2020)</w:t>
      </w:r>
      <w:r w:rsidR="008865BD" w:rsidRPr="0057718E">
        <w:rPr>
          <w:webHidden/>
          <w:rPrChange w:id="331" w:author="Microsoft Office User" w:date="2025-01-28T16:29:00Z">
            <w:rPr>
              <w:noProof/>
              <w:webHidden/>
            </w:rPr>
          </w:rPrChange>
        </w:rPr>
        <w:tab/>
      </w:r>
      <w:r w:rsidR="008865BD" w:rsidRPr="0057718E">
        <w:rPr>
          <w:webHidden/>
          <w:rPrChange w:id="332" w:author="Microsoft Office User" w:date="2025-01-28T16:29:00Z">
            <w:rPr>
              <w:noProof/>
              <w:webHidden/>
            </w:rPr>
          </w:rPrChange>
        </w:rPr>
        <w:fldChar w:fldCharType="begin"/>
      </w:r>
      <w:r w:rsidR="008865BD" w:rsidRPr="0057718E">
        <w:rPr>
          <w:webHidden/>
          <w:rPrChange w:id="333" w:author="Microsoft Office User" w:date="2025-01-28T16:29:00Z">
            <w:rPr>
              <w:noProof/>
              <w:webHidden/>
            </w:rPr>
          </w:rPrChange>
        </w:rPr>
        <w:instrText xml:space="preserve"> PAGEREF _Toc188723984 \h </w:instrText>
      </w:r>
      <w:r w:rsidR="008865BD" w:rsidRPr="0057718E">
        <w:rPr>
          <w:webHidden/>
          <w:rPrChange w:id="334" w:author="Microsoft Office User" w:date="2025-01-28T16:29:00Z">
            <w:rPr>
              <w:noProof/>
              <w:webHidden/>
            </w:rPr>
          </w:rPrChange>
        </w:rPr>
      </w:r>
      <w:r w:rsidR="008865BD" w:rsidRPr="0057718E">
        <w:rPr>
          <w:webHidden/>
          <w:rPrChange w:id="335" w:author="Microsoft Office User" w:date="2025-01-28T16:29:00Z">
            <w:rPr>
              <w:noProof/>
              <w:webHidden/>
            </w:rPr>
          </w:rPrChange>
        </w:rPr>
        <w:fldChar w:fldCharType="separate"/>
      </w:r>
      <w:r w:rsidR="008865BD" w:rsidRPr="0057718E">
        <w:rPr>
          <w:webHidden/>
          <w:rPrChange w:id="336" w:author="Microsoft Office User" w:date="2025-01-28T16:29:00Z">
            <w:rPr>
              <w:noProof/>
              <w:webHidden/>
            </w:rPr>
          </w:rPrChange>
        </w:rPr>
        <w:t>20</w:t>
      </w:r>
      <w:r w:rsidR="008865BD" w:rsidRPr="0057718E">
        <w:rPr>
          <w:webHidden/>
          <w:rPrChange w:id="337" w:author="Microsoft Office User" w:date="2025-01-28T16:29:00Z">
            <w:rPr>
              <w:noProof/>
              <w:webHidden/>
            </w:rPr>
          </w:rPrChange>
        </w:rPr>
        <w:fldChar w:fldCharType="end"/>
      </w:r>
      <w:r w:rsidRPr="0057718E">
        <w:rPr>
          <w:rPrChange w:id="338" w:author="Microsoft Office User" w:date="2025-01-28T16:29:00Z">
            <w:rPr>
              <w:noProof/>
            </w:rPr>
          </w:rPrChange>
        </w:rPr>
        <w:fldChar w:fldCharType="end"/>
      </w:r>
    </w:p>
    <w:p w14:paraId="283E0BA7" w14:textId="1FB0D14B"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33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"_Toc188723985"</w:instrText>
      </w:r>
      <w:r w:rsidRPr="0057718E">
        <w:fldChar w:fldCharType="separate"/>
      </w:r>
      <w:r w:rsidR="008865BD" w:rsidRPr="0057718E">
        <w:rPr>
          <w:rStyle w:val="Lienhypertexte"/>
          <w:rPrChange w:id="340" w:author="Microsoft Office User" w:date="2025-01-28T16:29:00Z">
            <w:rPr>
              <w:rStyle w:val="Lienhypertexte"/>
              <w:noProof/>
            </w:rPr>
          </w:rPrChange>
        </w:rPr>
        <w:t>Figure 7 : Structure d'un arbre de decision (Source : Zhao, 2021)</w:t>
      </w:r>
      <w:r w:rsidR="008865BD" w:rsidRPr="0057718E">
        <w:rPr>
          <w:webHidden/>
          <w:rPrChange w:id="341" w:author="Microsoft Office User" w:date="2025-01-28T16:29:00Z">
            <w:rPr>
              <w:noProof/>
              <w:webHidden/>
            </w:rPr>
          </w:rPrChange>
        </w:rPr>
        <w:tab/>
      </w:r>
      <w:r w:rsidR="008865BD" w:rsidRPr="0057718E">
        <w:rPr>
          <w:webHidden/>
          <w:rPrChange w:id="342" w:author="Microsoft Office User" w:date="2025-01-28T16:29:00Z">
            <w:rPr>
              <w:noProof/>
              <w:webHidden/>
            </w:rPr>
          </w:rPrChange>
        </w:rPr>
        <w:fldChar w:fldCharType="begin"/>
      </w:r>
      <w:r w:rsidR="008865BD" w:rsidRPr="0057718E">
        <w:rPr>
          <w:webHidden/>
          <w:rPrChange w:id="343" w:author="Microsoft Office User" w:date="2025-01-28T16:29:00Z">
            <w:rPr>
              <w:noProof/>
              <w:webHidden/>
            </w:rPr>
          </w:rPrChange>
        </w:rPr>
        <w:instrText xml:space="preserve"> PAGEREF _Toc188723985 \h </w:instrText>
      </w:r>
      <w:r w:rsidR="008865BD" w:rsidRPr="0057718E">
        <w:rPr>
          <w:webHidden/>
          <w:rPrChange w:id="344" w:author="Microsoft Office User" w:date="2025-01-28T16:29:00Z">
            <w:rPr>
              <w:noProof/>
              <w:webHidden/>
            </w:rPr>
          </w:rPrChange>
        </w:rPr>
      </w:r>
      <w:r w:rsidR="008865BD" w:rsidRPr="0057718E">
        <w:rPr>
          <w:webHidden/>
          <w:rPrChange w:id="345" w:author="Microsoft Office User" w:date="2025-01-28T16:29:00Z">
            <w:rPr>
              <w:noProof/>
              <w:webHidden/>
            </w:rPr>
          </w:rPrChange>
        </w:rPr>
        <w:fldChar w:fldCharType="separate"/>
      </w:r>
      <w:r w:rsidR="008865BD" w:rsidRPr="0057718E">
        <w:rPr>
          <w:webHidden/>
          <w:rPrChange w:id="346" w:author="Microsoft Office User" w:date="2025-01-28T16:29:00Z">
            <w:rPr>
              <w:noProof/>
              <w:webHidden/>
            </w:rPr>
          </w:rPrChange>
        </w:rPr>
        <w:t>23</w:t>
      </w:r>
      <w:r w:rsidR="008865BD" w:rsidRPr="0057718E">
        <w:rPr>
          <w:webHidden/>
          <w:rPrChange w:id="347" w:author="Microsoft Office User" w:date="2025-01-28T16:29:00Z">
            <w:rPr>
              <w:noProof/>
              <w:webHidden/>
            </w:rPr>
          </w:rPrChange>
        </w:rPr>
        <w:fldChar w:fldCharType="end"/>
      </w:r>
      <w:r w:rsidRPr="0057718E">
        <w:rPr>
          <w:rPrChange w:id="348" w:author="Microsoft Office User" w:date="2025-01-28T16:29:00Z">
            <w:rPr>
              <w:noProof/>
            </w:rPr>
          </w:rPrChange>
        </w:rPr>
        <w:fldChar w:fldCharType="end"/>
      </w:r>
    </w:p>
    <w:p w14:paraId="6F51D564" w14:textId="3E31E224"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34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"_Toc188723986"</w:instrText>
      </w:r>
      <w:r w:rsidRPr="0057718E">
        <w:fldChar w:fldCharType="separate"/>
      </w:r>
      <w:r w:rsidR="008865BD" w:rsidRPr="0057718E">
        <w:rPr>
          <w:rStyle w:val="Lienhypertexte"/>
          <w:rPrChange w:id="350" w:author="Microsoft Office User" w:date="2025-01-28T16:29:00Z">
            <w:rPr>
              <w:rStyle w:val="Lienhypertexte"/>
              <w:noProof/>
            </w:rPr>
          </w:rPrChange>
        </w:rPr>
        <w:t>Figure 8 : Une foret aleatoir (Source : Montalvo, 2023)</w:t>
      </w:r>
      <w:r w:rsidR="008865BD" w:rsidRPr="0057718E">
        <w:rPr>
          <w:webHidden/>
          <w:rPrChange w:id="351" w:author="Microsoft Office User" w:date="2025-01-28T16:29:00Z">
            <w:rPr>
              <w:noProof/>
              <w:webHidden/>
            </w:rPr>
          </w:rPrChange>
        </w:rPr>
        <w:tab/>
      </w:r>
      <w:r w:rsidR="008865BD" w:rsidRPr="0057718E">
        <w:rPr>
          <w:webHidden/>
          <w:rPrChange w:id="352" w:author="Microsoft Office User" w:date="2025-01-28T16:29:00Z">
            <w:rPr>
              <w:noProof/>
              <w:webHidden/>
            </w:rPr>
          </w:rPrChange>
        </w:rPr>
        <w:fldChar w:fldCharType="begin"/>
      </w:r>
      <w:r w:rsidR="008865BD" w:rsidRPr="0057718E">
        <w:rPr>
          <w:webHidden/>
          <w:rPrChange w:id="353" w:author="Microsoft Office User" w:date="2025-01-28T16:29:00Z">
            <w:rPr>
              <w:noProof/>
              <w:webHidden/>
            </w:rPr>
          </w:rPrChange>
        </w:rPr>
        <w:instrText xml:space="preserve"> PAGEREF _Toc188723986 \h </w:instrText>
      </w:r>
      <w:r w:rsidR="008865BD" w:rsidRPr="0057718E">
        <w:rPr>
          <w:webHidden/>
          <w:rPrChange w:id="354" w:author="Microsoft Office User" w:date="2025-01-28T16:29:00Z">
            <w:rPr>
              <w:noProof/>
              <w:webHidden/>
            </w:rPr>
          </w:rPrChange>
        </w:rPr>
      </w:r>
      <w:r w:rsidR="008865BD" w:rsidRPr="0057718E">
        <w:rPr>
          <w:webHidden/>
          <w:rPrChange w:id="355" w:author="Microsoft Office User" w:date="2025-01-28T16:29:00Z">
            <w:rPr>
              <w:noProof/>
              <w:webHidden/>
            </w:rPr>
          </w:rPrChange>
        </w:rPr>
        <w:fldChar w:fldCharType="separate"/>
      </w:r>
      <w:r w:rsidR="008865BD" w:rsidRPr="0057718E">
        <w:rPr>
          <w:webHidden/>
          <w:rPrChange w:id="356" w:author="Microsoft Office User" w:date="2025-01-28T16:29:00Z">
            <w:rPr>
              <w:noProof/>
              <w:webHidden/>
            </w:rPr>
          </w:rPrChange>
        </w:rPr>
        <w:t>25</w:t>
      </w:r>
      <w:r w:rsidR="008865BD" w:rsidRPr="0057718E">
        <w:rPr>
          <w:webHidden/>
          <w:rPrChange w:id="357" w:author="Microsoft Office User" w:date="2025-01-28T16:29:00Z">
            <w:rPr>
              <w:noProof/>
              <w:webHidden/>
            </w:rPr>
          </w:rPrChange>
        </w:rPr>
        <w:fldChar w:fldCharType="end"/>
      </w:r>
      <w:r w:rsidRPr="0057718E">
        <w:rPr>
          <w:rPrChange w:id="358" w:author="Microsoft Office User" w:date="2025-01-28T16:29:00Z">
            <w:rPr>
              <w:noProof/>
            </w:rPr>
          </w:rPrChange>
        </w:rPr>
        <w:fldChar w:fldCharType="end"/>
      </w:r>
    </w:p>
    <w:p w14:paraId="3174415C" w14:textId="03A962E4"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35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"_Toc188723987"</w:instrText>
      </w:r>
      <w:r w:rsidRPr="0057718E">
        <w:fldChar w:fldCharType="separate"/>
      </w:r>
      <w:r w:rsidR="008865BD" w:rsidRPr="0057718E">
        <w:rPr>
          <w:rStyle w:val="Lienhypertexte"/>
          <w:rPrChange w:id="360" w:author="Microsoft Office User" w:date="2025-01-28T16:29:00Z">
            <w:rPr>
              <w:rStyle w:val="Lienhypertexte"/>
              <w:noProof/>
            </w:rPr>
          </w:rPrChange>
        </w:rPr>
        <w:t>Figure 9 : Representation de la fonction XOR (Source : Oman, 2016)</w:t>
      </w:r>
      <w:r w:rsidR="008865BD" w:rsidRPr="0057718E">
        <w:rPr>
          <w:webHidden/>
          <w:rPrChange w:id="361" w:author="Microsoft Office User" w:date="2025-01-28T16:29:00Z">
            <w:rPr>
              <w:noProof/>
              <w:webHidden/>
            </w:rPr>
          </w:rPrChange>
        </w:rPr>
        <w:tab/>
      </w:r>
      <w:r w:rsidR="008865BD" w:rsidRPr="0057718E">
        <w:rPr>
          <w:webHidden/>
          <w:rPrChange w:id="362" w:author="Microsoft Office User" w:date="2025-01-28T16:29:00Z">
            <w:rPr>
              <w:noProof/>
              <w:webHidden/>
            </w:rPr>
          </w:rPrChange>
        </w:rPr>
        <w:fldChar w:fldCharType="begin"/>
      </w:r>
      <w:r w:rsidR="008865BD" w:rsidRPr="0057718E">
        <w:rPr>
          <w:webHidden/>
          <w:rPrChange w:id="363" w:author="Microsoft Office User" w:date="2025-01-28T16:29:00Z">
            <w:rPr>
              <w:noProof/>
              <w:webHidden/>
            </w:rPr>
          </w:rPrChange>
        </w:rPr>
        <w:instrText xml:space="preserve"> PAGEREF _Toc188723987 \h </w:instrText>
      </w:r>
      <w:r w:rsidR="008865BD" w:rsidRPr="0057718E">
        <w:rPr>
          <w:webHidden/>
          <w:rPrChange w:id="364" w:author="Microsoft Office User" w:date="2025-01-28T16:29:00Z">
            <w:rPr>
              <w:noProof/>
              <w:webHidden/>
            </w:rPr>
          </w:rPrChange>
        </w:rPr>
      </w:r>
      <w:r w:rsidR="008865BD" w:rsidRPr="0057718E">
        <w:rPr>
          <w:webHidden/>
          <w:rPrChange w:id="365" w:author="Microsoft Office User" w:date="2025-01-28T16:29:00Z">
            <w:rPr>
              <w:noProof/>
              <w:webHidden/>
            </w:rPr>
          </w:rPrChange>
        </w:rPr>
        <w:fldChar w:fldCharType="separate"/>
      </w:r>
      <w:r w:rsidR="008865BD" w:rsidRPr="0057718E">
        <w:rPr>
          <w:webHidden/>
          <w:rPrChange w:id="366" w:author="Microsoft Office User" w:date="2025-01-28T16:29:00Z">
            <w:rPr>
              <w:noProof/>
              <w:webHidden/>
            </w:rPr>
          </w:rPrChange>
        </w:rPr>
        <w:t>27</w:t>
      </w:r>
      <w:r w:rsidR="008865BD" w:rsidRPr="0057718E">
        <w:rPr>
          <w:webHidden/>
          <w:rPrChange w:id="367" w:author="Microsoft Office User" w:date="2025-01-28T16:29:00Z">
            <w:rPr>
              <w:noProof/>
              <w:webHidden/>
            </w:rPr>
          </w:rPrChange>
        </w:rPr>
        <w:fldChar w:fldCharType="end"/>
      </w:r>
      <w:r w:rsidRPr="0057718E">
        <w:rPr>
          <w:rPrChange w:id="368" w:author="Microsoft Office User" w:date="2025-01-28T16:29:00Z">
            <w:rPr>
              <w:noProof/>
            </w:rPr>
          </w:rPrChange>
        </w:rPr>
        <w:fldChar w:fldCharType="end"/>
      </w:r>
    </w:p>
    <w:p w14:paraId="53FC2CC7" w14:textId="3BA13E27"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36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"_Toc188723988"</w:instrText>
      </w:r>
      <w:r w:rsidRPr="0057718E">
        <w:fldChar w:fldCharType="separate"/>
      </w:r>
      <w:r w:rsidR="008865BD" w:rsidRPr="0057718E">
        <w:rPr>
          <w:rStyle w:val="Lienhypertexte"/>
          <w:rPrChange w:id="370" w:author="Microsoft Office User" w:date="2025-01-28T16:29:00Z">
            <w:rPr>
              <w:rStyle w:val="Lienhypertexte"/>
              <w:noProof/>
            </w:rPr>
          </w:rPrChange>
        </w:rPr>
        <w:t>Figure 10 : Structure de réseau de neurones (Source : Ahmad, 2020)</w:t>
      </w:r>
      <w:r w:rsidR="008865BD" w:rsidRPr="0057718E">
        <w:rPr>
          <w:webHidden/>
          <w:rPrChange w:id="371" w:author="Microsoft Office User" w:date="2025-01-28T16:29:00Z">
            <w:rPr>
              <w:noProof/>
              <w:webHidden/>
            </w:rPr>
          </w:rPrChange>
        </w:rPr>
        <w:tab/>
      </w:r>
      <w:r w:rsidR="008865BD" w:rsidRPr="0057718E">
        <w:rPr>
          <w:webHidden/>
          <w:rPrChange w:id="372" w:author="Microsoft Office User" w:date="2025-01-28T16:29:00Z">
            <w:rPr>
              <w:noProof/>
              <w:webHidden/>
            </w:rPr>
          </w:rPrChange>
        </w:rPr>
        <w:fldChar w:fldCharType="begin"/>
      </w:r>
      <w:r w:rsidR="008865BD" w:rsidRPr="0057718E">
        <w:rPr>
          <w:webHidden/>
          <w:rPrChange w:id="373" w:author="Microsoft Office User" w:date="2025-01-28T16:29:00Z">
            <w:rPr>
              <w:noProof/>
              <w:webHidden/>
            </w:rPr>
          </w:rPrChange>
        </w:rPr>
        <w:instrText xml:space="preserve"> PAGEREF _Toc188723988 \h </w:instrText>
      </w:r>
      <w:r w:rsidR="008865BD" w:rsidRPr="0057718E">
        <w:rPr>
          <w:webHidden/>
          <w:rPrChange w:id="374" w:author="Microsoft Office User" w:date="2025-01-28T16:29:00Z">
            <w:rPr>
              <w:noProof/>
              <w:webHidden/>
            </w:rPr>
          </w:rPrChange>
        </w:rPr>
      </w:r>
      <w:r w:rsidR="008865BD" w:rsidRPr="0057718E">
        <w:rPr>
          <w:webHidden/>
          <w:rPrChange w:id="375" w:author="Microsoft Office User" w:date="2025-01-28T16:29:00Z">
            <w:rPr>
              <w:noProof/>
              <w:webHidden/>
            </w:rPr>
          </w:rPrChange>
        </w:rPr>
        <w:fldChar w:fldCharType="separate"/>
      </w:r>
      <w:r w:rsidR="008865BD" w:rsidRPr="0057718E">
        <w:rPr>
          <w:webHidden/>
          <w:rPrChange w:id="376" w:author="Microsoft Office User" w:date="2025-01-28T16:29:00Z">
            <w:rPr>
              <w:noProof/>
              <w:webHidden/>
            </w:rPr>
          </w:rPrChange>
        </w:rPr>
        <w:t>27</w:t>
      </w:r>
      <w:r w:rsidR="008865BD" w:rsidRPr="0057718E">
        <w:rPr>
          <w:webHidden/>
          <w:rPrChange w:id="377" w:author="Microsoft Office User" w:date="2025-01-28T16:29:00Z">
            <w:rPr>
              <w:noProof/>
              <w:webHidden/>
            </w:rPr>
          </w:rPrChange>
        </w:rPr>
        <w:fldChar w:fldCharType="end"/>
      </w:r>
      <w:r w:rsidRPr="0057718E">
        <w:rPr>
          <w:rPrChange w:id="378" w:author="Microsoft Office User" w:date="2025-01-28T16:29:00Z">
            <w:rPr>
              <w:noProof/>
            </w:rPr>
          </w:rPrChange>
        </w:rPr>
        <w:fldChar w:fldCharType="end"/>
      </w:r>
    </w:p>
    <w:p w14:paraId="0C4EBDA4" w14:textId="1F29EA86"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37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"_Toc188723989"</w:instrText>
      </w:r>
      <w:r w:rsidRPr="0057718E">
        <w:fldChar w:fldCharType="separate"/>
      </w:r>
      <w:r w:rsidR="008865BD" w:rsidRPr="0057718E">
        <w:rPr>
          <w:rStyle w:val="Lienhypertexte"/>
          <w:rPrChange w:id="380" w:author="Microsoft Office User" w:date="2025-01-28T16:29:00Z">
            <w:rPr>
              <w:rStyle w:val="Lienhypertexte"/>
              <w:noProof/>
            </w:rPr>
          </w:rPrChange>
        </w:rPr>
        <w:t>Figure 11 : Reseau d'un CNN (Source : Shahriar, 2023)</w:t>
      </w:r>
      <w:r w:rsidR="008865BD" w:rsidRPr="0057718E">
        <w:rPr>
          <w:webHidden/>
          <w:rPrChange w:id="381" w:author="Microsoft Office User" w:date="2025-01-28T16:29:00Z">
            <w:rPr>
              <w:noProof/>
              <w:webHidden/>
            </w:rPr>
          </w:rPrChange>
        </w:rPr>
        <w:tab/>
      </w:r>
      <w:r w:rsidR="008865BD" w:rsidRPr="0057718E">
        <w:rPr>
          <w:webHidden/>
          <w:rPrChange w:id="382" w:author="Microsoft Office User" w:date="2025-01-28T16:29:00Z">
            <w:rPr>
              <w:noProof/>
              <w:webHidden/>
            </w:rPr>
          </w:rPrChange>
        </w:rPr>
        <w:fldChar w:fldCharType="begin"/>
      </w:r>
      <w:r w:rsidR="008865BD" w:rsidRPr="0057718E">
        <w:rPr>
          <w:webHidden/>
          <w:rPrChange w:id="383" w:author="Microsoft Office User" w:date="2025-01-28T16:29:00Z">
            <w:rPr>
              <w:noProof/>
              <w:webHidden/>
            </w:rPr>
          </w:rPrChange>
        </w:rPr>
        <w:instrText xml:space="preserve"> PAGEREF _Toc188723989 \h </w:instrText>
      </w:r>
      <w:r w:rsidR="008865BD" w:rsidRPr="0057718E">
        <w:rPr>
          <w:webHidden/>
          <w:rPrChange w:id="384" w:author="Microsoft Office User" w:date="2025-01-28T16:29:00Z">
            <w:rPr>
              <w:noProof/>
              <w:webHidden/>
            </w:rPr>
          </w:rPrChange>
        </w:rPr>
      </w:r>
      <w:r w:rsidR="008865BD" w:rsidRPr="0057718E">
        <w:rPr>
          <w:webHidden/>
          <w:rPrChange w:id="385" w:author="Microsoft Office User" w:date="2025-01-28T16:29:00Z">
            <w:rPr>
              <w:noProof/>
              <w:webHidden/>
            </w:rPr>
          </w:rPrChange>
        </w:rPr>
        <w:fldChar w:fldCharType="separate"/>
      </w:r>
      <w:r w:rsidR="008865BD" w:rsidRPr="0057718E">
        <w:rPr>
          <w:webHidden/>
          <w:rPrChange w:id="386" w:author="Microsoft Office User" w:date="2025-01-28T16:29:00Z">
            <w:rPr>
              <w:noProof/>
              <w:webHidden/>
            </w:rPr>
          </w:rPrChange>
        </w:rPr>
        <w:t>28</w:t>
      </w:r>
      <w:r w:rsidR="008865BD" w:rsidRPr="0057718E">
        <w:rPr>
          <w:webHidden/>
          <w:rPrChange w:id="387" w:author="Microsoft Office User" w:date="2025-01-28T16:29:00Z">
            <w:rPr>
              <w:noProof/>
              <w:webHidden/>
            </w:rPr>
          </w:rPrChange>
        </w:rPr>
        <w:fldChar w:fldCharType="end"/>
      </w:r>
      <w:r w:rsidRPr="0057718E">
        <w:rPr>
          <w:rPrChange w:id="388" w:author="Microsoft Office User" w:date="2025-01-28T16:29:00Z">
            <w:rPr>
              <w:noProof/>
            </w:rPr>
          </w:rPrChange>
        </w:rPr>
        <w:fldChar w:fldCharType="end"/>
      </w:r>
    </w:p>
    <w:p w14:paraId="43CDECE8" w14:textId="71094E70"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38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"_Toc188723990"</w:instrText>
      </w:r>
      <w:r w:rsidRPr="0057718E">
        <w:fldChar w:fldCharType="separate"/>
      </w:r>
      <w:r w:rsidR="008865BD" w:rsidRPr="0057718E">
        <w:rPr>
          <w:rStyle w:val="Lienhypertexte"/>
          <w:rPrChange w:id="390" w:author="Microsoft Office User" w:date="2025-01-28T16:29:00Z">
            <w:rPr>
              <w:rStyle w:val="Lienhypertexte"/>
              <w:noProof/>
            </w:rPr>
          </w:rPrChange>
        </w:rPr>
        <w:t>Figure 12 : Réseau d'un RNN (Source : Poudel, 2023)</w:t>
      </w:r>
      <w:r w:rsidR="008865BD" w:rsidRPr="0057718E">
        <w:rPr>
          <w:webHidden/>
          <w:rPrChange w:id="391" w:author="Microsoft Office User" w:date="2025-01-28T16:29:00Z">
            <w:rPr>
              <w:noProof/>
              <w:webHidden/>
            </w:rPr>
          </w:rPrChange>
        </w:rPr>
        <w:tab/>
      </w:r>
      <w:r w:rsidR="008865BD" w:rsidRPr="0057718E">
        <w:rPr>
          <w:webHidden/>
          <w:rPrChange w:id="392" w:author="Microsoft Office User" w:date="2025-01-28T16:29:00Z">
            <w:rPr>
              <w:noProof/>
              <w:webHidden/>
            </w:rPr>
          </w:rPrChange>
        </w:rPr>
        <w:fldChar w:fldCharType="begin"/>
      </w:r>
      <w:r w:rsidR="008865BD" w:rsidRPr="0057718E">
        <w:rPr>
          <w:webHidden/>
          <w:rPrChange w:id="393" w:author="Microsoft Office User" w:date="2025-01-28T16:29:00Z">
            <w:rPr>
              <w:noProof/>
              <w:webHidden/>
            </w:rPr>
          </w:rPrChange>
        </w:rPr>
        <w:instrText xml:space="preserve"> PAGEREF _Toc188723990 \h </w:instrText>
      </w:r>
      <w:r w:rsidR="008865BD" w:rsidRPr="0057718E">
        <w:rPr>
          <w:webHidden/>
          <w:rPrChange w:id="394" w:author="Microsoft Office User" w:date="2025-01-28T16:29:00Z">
            <w:rPr>
              <w:noProof/>
              <w:webHidden/>
            </w:rPr>
          </w:rPrChange>
        </w:rPr>
      </w:r>
      <w:r w:rsidR="008865BD" w:rsidRPr="0057718E">
        <w:rPr>
          <w:webHidden/>
          <w:rPrChange w:id="395" w:author="Microsoft Office User" w:date="2025-01-28T16:29:00Z">
            <w:rPr>
              <w:noProof/>
              <w:webHidden/>
            </w:rPr>
          </w:rPrChange>
        </w:rPr>
        <w:fldChar w:fldCharType="separate"/>
      </w:r>
      <w:r w:rsidR="008865BD" w:rsidRPr="0057718E">
        <w:rPr>
          <w:webHidden/>
          <w:rPrChange w:id="396" w:author="Microsoft Office User" w:date="2025-01-28T16:29:00Z">
            <w:rPr>
              <w:noProof/>
              <w:webHidden/>
            </w:rPr>
          </w:rPrChange>
        </w:rPr>
        <w:t>29</w:t>
      </w:r>
      <w:r w:rsidR="008865BD" w:rsidRPr="0057718E">
        <w:rPr>
          <w:webHidden/>
          <w:rPrChange w:id="397" w:author="Microsoft Office User" w:date="2025-01-28T16:29:00Z">
            <w:rPr>
              <w:noProof/>
              <w:webHidden/>
            </w:rPr>
          </w:rPrChange>
        </w:rPr>
        <w:fldChar w:fldCharType="end"/>
      </w:r>
      <w:r w:rsidRPr="0057718E">
        <w:rPr>
          <w:rPrChange w:id="398" w:author="Microsoft Office User" w:date="2025-01-28T16:29:00Z">
            <w:rPr>
              <w:noProof/>
            </w:rPr>
          </w:rPrChange>
        </w:rPr>
        <w:fldChar w:fldCharType="end"/>
      </w:r>
    </w:p>
    <w:p w14:paraId="4E066030" w14:textId="4879F782"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39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"_Toc188723991"</w:instrText>
      </w:r>
      <w:r w:rsidRPr="0057718E">
        <w:fldChar w:fldCharType="separate"/>
      </w:r>
      <w:r w:rsidR="008865BD" w:rsidRPr="0057718E">
        <w:rPr>
          <w:rStyle w:val="Lienhypertexte"/>
          <w:rPrChange w:id="400" w:author="Microsoft Office User" w:date="2025-01-28T16:29:00Z">
            <w:rPr>
              <w:rStyle w:val="Lienhypertexte"/>
              <w:noProof/>
              <w:lang w:val="fr-SN"/>
            </w:rPr>
          </w:rPrChange>
        </w:rPr>
        <w:t>Figure 13 : Analyse verticale du compte de résultat</w:t>
      </w:r>
      <w:r w:rsidR="008865BD" w:rsidRPr="0057718E">
        <w:rPr>
          <w:webHidden/>
          <w:rPrChange w:id="401" w:author="Microsoft Office User" w:date="2025-01-28T16:29:00Z">
            <w:rPr>
              <w:noProof/>
              <w:webHidden/>
            </w:rPr>
          </w:rPrChange>
        </w:rPr>
        <w:tab/>
      </w:r>
      <w:r w:rsidR="008865BD" w:rsidRPr="0057718E">
        <w:rPr>
          <w:webHidden/>
          <w:rPrChange w:id="402" w:author="Microsoft Office User" w:date="2025-01-28T16:29:00Z">
            <w:rPr>
              <w:noProof/>
              <w:webHidden/>
            </w:rPr>
          </w:rPrChange>
        </w:rPr>
        <w:fldChar w:fldCharType="begin"/>
      </w:r>
      <w:r w:rsidR="008865BD" w:rsidRPr="0057718E">
        <w:rPr>
          <w:webHidden/>
          <w:rPrChange w:id="403" w:author="Microsoft Office User" w:date="2025-01-28T16:29:00Z">
            <w:rPr>
              <w:noProof/>
              <w:webHidden/>
            </w:rPr>
          </w:rPrChange>
        </w:rPr>
        <w:instrText xml:space="preserve"> PAGEREF _Toc188723991 \h </w:instrText>
      </w:r>
      <w:r w:rsidR="008865BD" w:rsidRPr="0057718E">
        <w:rPr>
          <w:webHidden/>
          <w:rPrChange w:id="404" w:author="Microsoft Office User" w:date="2025-01-28T16:29:00Z">
            <w:rPr>
              <w:noProof/>
              <w:webHidden/>
            </w:rPr>
          </w:rPrChange>
        </w:rPr>
      </w:r>
      <w:r w:rsidR="008865BD" w:rsidRPr="0057718E">
        <w:rPr>
          <w:webHidden/>
          <w:rPrChange w:id="405" w:author="Microsoft Office User" w:date="2025-01-28T16:29:00Z">
            <w:rPr>
              <w:noProof/>
              <w:webHidden/>
            </w:rPr>
          </w:rPrChange>
        </w:rPr>
        <w:fldChar w:fldCharType="separate"/>
      </w:r>
      <w:r w:rsidR="008865BD" w:rsidRPr="0057718E">
        <w:rPr>
          <w:webHidden/>
          <w:rPrChange w:id="406" w:author="Microsoft Office User" w:date="2025-01-28T16:29:00Z">
            <w:rPr>
              <w:noProof/>
              <w:webHidden/>
            </w:rPr>
          </w:rPrChange>
        </w:rPr>
        <w:t>43</w:t>
      </w:r>
      <w:r w:rsidR="008865BD" w:rsidRPr="0057718E">
        <w:rPr>
          <w:webHidden/>
          <w:rPrChange w:id="407" w:author="Microsoft Office User" w:date="2025-01-28T16:29:00Z">
            <w:rPr>
              <w:noProof/>
              <w:webHidden/>
            </w:rPr>
          </w:rPrChange>
        </w:rPr>
        <w:fldChar w:fldCharType="end"/>
      </w:r>
      <w:r w:rsidRPr="0057718E">
        <w:rPr>
          <w:rPrChange w:id="408" w:author="Microsoft Office User" w:date="2025-01-28T16:29:00Z">
            <w:rPr>
              <w:noProof/>
            </w:rPr>
          </w:rPrChange>
        </w:rPr>
        <w:fldChar w:fldCharType="end"/>
      </w:r>
    </w:p>
    <w:p w14:paraId="65A4FE75" w14:textId="43AACE71"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40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"_Toc188723992"</w:instrText>
      </w:r>
      <w:r w:rsidRPr="0057718E">
        <w:fldChar w:fldCharType="separate"/>
      </w:r>
      <w:r w:rsidR="008865BD" w:rsidRPr="0057718E">
        <w:rPr>
          <w:rStyle w:val="Lienhypertexte"/>
          <w:rPrChange w:id="410" w:author="Microsoft Office User" w:date="2025-01-28T16:29:00Z">
            <w:rPr>
              <w:rStyle w:val="Lienhypertexte"/>
              <w:noProof/>
            </w:rPr>
          </w:rPrChange>
        </w:rPr>
        <w:t>Figure 14 : Analyse du comportement des flux de trésorerie</w:t>
      </w:r>
      <w:r w:rsidR="008865BD" w:rsidRPr="0057718E">
        <w:rPr>
          <w:webHidden/>
          <w:rPrChange w:id="411" w:author="Microsoft Office User" w:date="2025-01-28T16:29:00Z">
            <w:rPr>
              <w:noProof/>
              <w:webHidden/>
            </w:rPr>
          </w:rPrChange>
        </w:rPr>
        <w:tab/>
      </w:r>
      <w:r w:rsidR="008865BD" w:rsidRPr="0057718E">
        <w:rPr>
          <w:webHidden/>
          <w:rPrChange w:id="412" w:author="Microsoft Office User" w:date="2025-01-28T16:29:00Z">
            <w:rPr>
              <w:noProof/>
              <w:webHidden/>
            </w:rPr>
          </w:rPrChange>
        </w:rPr>
        <w:fldChar w:fldCharType="begin"/>
      </w:r>
      <w:r w:rsidR="008865BD" w:rsidRPr="0057718E">
        <w:rPr>
          <w:webHidden/>
          <w:rPrChange w:id="413" w:author="Microsoft Office User" w:date="2025-01-28T16:29:00Z">
            <w:rPr>
              <w:noProof/>
              <w:webHidden/>
            </w:rPr>
          </w:rPrChange>
        </w:rPr>
        <w:instrText xml:space="preserve"> PAGEREF _Toc188723992 \h </w:instrText>
      </w:r>
      <w:r w:rsidR="008865BD" w:rsidRPr="0057718E">
        <w:rPr>
          <w:webHidden/>
          <w:rPrChange w:id="414" w:author="Microsoft Office User" w:date="2025-01-28T16:29:00Z">
            <w:rPr>
              <w:noProof/>
              <w:webHidden/>
            </w:rPr>
          </w:rPrChange>
        </w:rPr>
      </w:r>
      <w:r w:rsidR="008865BD" w:rsidRPr="0057718E">
        <w:rPr>
          <w:webHidden/>
          <w:rPrChange w:id="415" w:author="Microsoft Office User" w:date="2025-01-28T16:29:00Z">
            <w:rPr>
              <w:noProof/>
              <w:webHidden/>
            </w:rPr>
          </w:rPrChange>
        </w:rPr>
        <w:fldChar w:fldCharType="separate"/>
      </w:r>
      <w:r w:rsidR="008865BD" w:rsidRPr="0057718E">
        <w:rPr>
          <w:webHidden/>
          <w:rPrChange w:id="416" w:author="Microsoft Office User" w:date="2025-01-28T16:29:00Z">
            <w:rPr>
              <w:noProof/>
              <w:webHidden/>
            </w:rPr>
          </w:rPrChange>
        </w:rPr>
        <w:t>44</w:t>
      </w:r>
      <w:r w:rsidR="008865BD" w:rsidRPr="0057718E">
        <w:rPr>
          <w:webHidden/>
          <w:rPrChange w:id="417" w:author="Microsoft Office User" w:date="2025-01-28T16:29:00Z">
            <w:rPr>
              <w:noProof/>
              <w:webHidden/>
            </w:rPr>
          </w:rPrChange>
        </w:rPr>
        <w:fldChar w:fldCharType="end"/>
      </w:r>
      <w:r w:rsidRPr="0057718E">
        <w:rPr>
          <w:rPrChange w:id="418" w:author="Microsoft Office User" w:date="2025-01-28T16:29:00Z">
            <w:rPr>
              <w:noProof/>
            </w:rPr>
          </w:rPrChange>
        </w:rPr>
        <w:fldChar w:fldCharType="end"/>
      </w:r>
    </w:p>
    <w:p w14:paraId="05C2B35C" w14:textId="43941D11"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41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"_Toc188723993"</w:instrText>
      </w:r>
      <w:r w:rsidRPr="0057718E">
        <w:fldChar w:fldCharType="separate"/>
      </w:r>
      <w:r w:rsidR="008865BD" w:rsidRPr="0057718E">
        <w:rPr>
          <w:rStyle w:val="Lienhypertexte"/>
          <w:rPrChange w:id="420" w:author="Microsoft Office User" w:date="2025-01-28T16:29:00Z">
            <w:rPr>
              <w:rStyle w:val="Lienhypertexte"/>
              <w:noProof/>
              <w:lang w:val="fr-SN"/>
            </w:rPr>
          </w:rPrChange>
        </w:rPr>
        <w:t>Figure 15 : Représentation graphique des ratios de profitabilité</w:t>
      </w:r>
      <w:r w:rsidR="008865BD" w:rsidRPr="0057718E">
        <w:rPr>
          <w:webHidden/>
          <w:rPrChange w:id="421" w:author="Microsoft Office User" w:date="2025-01-28T16:29:00Z">
            <w:rPr>
              <w:noProof/>
              <w:webHidden/>
            </w:rPr>
          </w:rPrChange>
        </w:rPr>
        <w:tab/>
      </w:r>
      <w:r w:rsidR="008865BD" w:rsidRPr="0057718E">
        <w:rPr>
          <w:webHidden/>
          <w:rPrChange w:id="422" w:author="Microsoft Office User" w:date="2025-01-28T16:29:00Z">
            <w:rPr>
              <w:noProof/>
              <w:webHidden/>
            </w:rPr>
          </w:rPrChange>
        </w:rPr>
        <w:fldChar w:fldCharType="begin"/>
      </w:r>
      <w:r w:rsidR="008865BD" w:rsidRPr="0057718E">
        <w:rPr>
          <w:webHidden/>
          <w:rPrChange w:id="423" w:author="Microsoft Office User" w:date="2025-01-28T16:29:00Z">
            <w:rPr>
              <w:noProof/>
              <w:webHidden/>
            </w:rPr>
          </w:rPrChange>
        </w:rPr>
        <w:instrText xml:space="preserve"> PAGEREF _Toc188723993 \h </w:instrText>
      </w:r>
      <w:r w:rsidR="008865BD" w:rsidRPr="0057718E">
        <w:rPr>
          <w:webHidden/>
          <w:rPrChange w:id="424" w:author="Microsoft Office User" w:date="2025-01-28T16:29:00Z">
            <w:rPr>
              <w:noProof/>
              <w:webHidden/>
            </w:rPr>
          </w:rPrChange>
        </w:rPr>
      </w:r>
      <w:r w:rsidR="008865BD" w:rsidRPr="0057718E">
        <w:rPr>
          <w:webHidden/>
          <w:rPrChange w:id="425" w:author="Microsoft Office User" w:date="2025-01-28T16:29:00Z">
            <w:rPr>
              <w:noProof/>
              <w:webHidden/>
            </w:rPr>
          </w:rPrChange>
        </w:rPr>
        <w:fldChar w:fldCharType="separate"/>
      </w:r>
      <w:r w:rsidR="008865BD" w:rsidRPr="0057718E">
        <w:rPr>
          <w:webHidden/>
          <w:rPrChange w:id="426" w:author="Microsoft Office User" w:date="2025-01-28T16:29:00Z">
            <w:rPr>
              <w:noProof/>
              <w:webHidden/>
            </w:rPr>
          </w:rPrChange>
        </w:rPr>
        <w:t>45</w:t>
      </w:r>
      <w:r w:rsidR="008865BD" w:rsidRPr="0057718E">
        <w:rPr>
          <w:webHidden/>
          <w:rPrChange w:id="427" w:author="Microsoft Office User" w:date="2025-01-28T16:29:00Z">
            <w:rPr>
              <w:noProof/>
              <w:webHidden/>
            </w:rPr>
          </w:rPrChange>
        </w:rPr>
        <w:fldChar w:fldCharType="end"/>
      </w:r>
      <w:r w:rsidRPr="0057718E">
        <w:rPr>
          <w:rPrChange w:id="428" w:author="Microsoft Office User" w:date="2025-01-28T16:29:00Z">
            <w:rPr>
              <w:noProof/>
            </w:rPr>
          </w:rPrChange>
        </w:rPr>
        <w:fldChar w:fldCharType="end"/>
      </w:r>
    </w:p>
    <w:p w14:paraId="196796A2" w14:textId="105A9ECB"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42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"_Toc188723994"</w:instrText>
      </w:r>
      <w:r w:rsidRPr="0057718E">
        <w:fldChar w:fldCharType="separate"/>
      </w:r>
      <w:r w:rsidR="008865BD" w:rsidRPr="0057718E">
        <w:rPr>
          <w:rStyle w:val="Lienhypertexte"/>
          <w:rPrChange w:id="430" w:author="Microsoft Office User" w:date="2025-01-28T16:29:00Z">
            <w:rPr>
              <w:rStyle w:val="Lienhypertexte"/>
              <w:noProof/>
              <w:lang w:val="fr-SN"/>
            </w:rPr>
          </w:rPrChange>
        </w:rPr>
        <w:t>Figure 16 : Page d'accueil de l'application</w:t>
      </w:r>
      <w:r w:rsidR="008865BD" w:rsidRPr="0057718E">
        <w:rPr>
          <w:webHidden/>
          <w:rPrChange w:id="431" w:author="Microsoft Office User" w:date="2025-01-28T16:29:00Z">
            <w:rPr>
              <w:noProof/>
              <w:webHidden/>
            </w:rPr>
          </w:rPrChange>
        </w:rPr>
        <w:tab/>
      </w:r>
      <w:r w:rsidR="008865BD" w:rsidRPr="0057718E">
        <w:rPr>
          <w:webHidden/>
          <w:rPrChange w:id="432" w:author="Microsoft Office User" w:date="2025-01-28T16:29:00Z">
            <w:rPr>
              <w:noProof/>
              <w:webHidden/>
            </w:rPr>
          </w:rPrChange>
        </w:rPr>
        <w:fldChar w:fldCharType="begin"/>
      </w:r>
      <w:r w:rsidR="008865BD" w:rsidRPr="0057718E">
        <w:rPr>
          <w:webHidden/>
          <w:rPrChange w:id="433" w:author="Microsoft Office User" w:date="2025-01-28T16:29:00Z">
            <w:rPr>
              <w:noProof/>
              <w:webHidden/>
            </w:rPr>
          </w:rPrChange>
        </w:rPr>
        <w:instrText xml:space="preserve"> PAGEREF _Toc188723994 \h </w:instrText>
      </w:r>
      <w:r w:rsidR="008865BD" w:rsidRPr="0057718E">
        <w:rPr>
          <w:webHidden/>
          <w:rPrChange w:id="434" w:author="Microsoft Office User" w:date="2025-01-28T16:29:00Z">
            <w:rPr>
              <w:noProof/>
              <w:webHidden/>
            </w:rPr>
          </w:rPrChange>
        </w:rPr>
      </w:r>
      <w:r w:rsidR="008865BD" w:rsidRPr="0057718E">
        <w:rPr>
          <w:webHidden/>
          <w:rPrChange w:id="435" w:author="Microsoft Office User" w:date="2025-01-28T16:29:00Z">
            <w:rPr>
              <w:noProof/>
              <w:webHidden/>
            </w:rPr>
          </w:rPrChange>
        </w:rPr>
        <w:fldChar w:fldCharType="separate"/>
      </w:r>
      <w:r w:rsidR="008865BD" w:rsidRPr="0057718E">
        <w:rPr>
          <w:webHidden/>
          <w:rPrChange w:id="436" w:author="Microsoft Office User" w:date="2025-01-28T16:29:00Z">
            <w:rPr>
              <w:noProof/>
              <w:webHidden/>
            </w:rPr>
          </w:rPrChange>
        </w:rPr>
        <w:t>49</w:t>
      </w:r>
      <w:r w:rsidR="008865BD" w:rsidRPr="0057718E">
        <w:rPr>
          <w:webHidden/>
          <w:rPrChange w:id="437" w:author="Microsoft Office User" w:date="2025-01-28T16:29:00Z">
            <w:rPr>
              <w:noProof/>
              <w:webHidden/>
            </w:rPr>
          </w:rPrChange>
        </w:rPr>
        <w:fldChar w:fldCharType="end"/>
      </w:r>
      <w:r w:rsidRPr="0057718E">
        <w:rPr>
          <w:rPrChange w:id="438" w:author="Microsoft Office User" w:date="2025-01-28T16:29:00Z">
            <w:rPr>
              <w:noProof/>
            </w:rPr>
          </w:rPrChange>
        </w:rPr>
        <w:fldChar w:fldCharType="end"/>
      </w:r>
    </w:p>
    <w:p w14:paraId="360A7FE5" w14:textId="76340D02"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43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"_Toc188723995"</w:instrText>
      </w:r>
      <w:r w:rsidRPr="0057718E">
        <w:fldChar w:fldCharType="separate"/>
      </w:r>
      <w:r w:rsidR="008865BD" w:rsidRPr="0057718E">
        <w:rPr>
          <w:rStyle w:val="Lienhypertexte"/>
          <w:rPrChange w:id="440" w:author="Microsoft Office User" w:date="2025-01-28T16:29:00Z">
            <w:rPr>
              <w:rStyle w:val="Lienhypertexte"/>
              <w:noProof/>
              <w:lang w:val="fr-SN"/>
            </w:rPr>
          </w:rPrChange>
        </w:rPr>
        <w:t>Figure 17 : Analyse des ratios de profitabilité</w:t>
      </w:r>
      <w:r w:rsidR="008865BD" w:rsidRPr="0057718E">
        <w:rPr>
          <w:webHidden/>
          <w:rPrChange w:id="441" w:author="Microsoft Office User" w:date="2025-01-28T16:29:00Z">
            <w:rPr>
              <w:noProof/>
              <w:webHidden/>
            </w:rPr>
          </w:rPrChange>
        </w:rPr>
        <w:tab/>
      </w:r>
      <w:r w:rsidR="008865BD" w:rsidRPr="0057718E">
        <w:rPr>
          <w:webHidden/>
          <w:rPrChange w:id="442" w:author="Microsoft Office User" w:date="2025-01-28T16:29:00Z">
            <w:rPr>
              <w:noProof/>
              <w:webHidden/>
            </w:rPr>
          </w:rPrChange>
        </w:rPr>
        <w:fldChar w:fldCharType="begin"/>
      </w:r>
      <w:r w:rsidR="008865BD" w:rsidRPr="0057718E">
        <w:rPr>
          <w:webHidden/>
          <w:rPrChange w:id="443" w:author="Microsoft Office User" w:date="2025-01-28T16:29:00Z">
            <w:rPr>
              <w:noProof/>
              <w:webHidden/>
            </w:rPr>
          </w:rPrChange>
        </w:rPr>
        <w:instrText xml:space="preserve"> PAGEREF _Toc188723995 \h </w:instrText>
      </w:r>
      <w:r w:rsidR="008865BD" w:rsidRPr="0057718E">
        <w:rPr>
          <w:webHidden/>
          <w:rPrChange w:id="444" w:author="Microsoft Office User" w:date="2025-01-28T16:29:00Z">
            <w:rPr>
              <w:noProof/>
              <w:webHidden/>
            </w:rPr>
          </w:rPrChange>
        </w:rPr>
      </w:r>
      <w:r w:rsidR="008865BD" w:rsidRPr="0057718E">
        <w:rPr>
          <w:webHidden/>
          <w:rPrChange w:id="445" w:author="Microsoft Office User" w:date="2025-01-28T16:29:00Z">
            <w:rPr>
              <w:noProof/>
              <w:webHidden/>
            </w:rPr>
          </w:rPrChange>
        </w:rPr>
        <w:fldChar w:fldCharType="separate"/>
      </w:r>
      <w:r w:rsidR="008865BD" w:rsidRPr="0057718E">
        <w:rPr>
          <w:webHidden/>
          <w:rPrChange w:id="446" w:author="Microsoft Office User" w:date="2025-01-28T16:29:00Z">
            <w:rPr>
              <w:noProof/>
              <w:webHidden/>
            </w:rPr>
          </w:rPrChange>
        </w:rPr>
        <w:t>50</w:t>
      </w:r>
      <w:r w:rsidR="008865BD" w:rsidRPr="0057718E">
        <w:rPr>
          <w:webHidden/>
          <w:rPrChange w:id="447" w:author="Microsoft Office User" w:date="2025-01-28T16:29:00Z">
            <w:rPr>
              <w:noProof/>
              <w:webHidden/>
            </w:rPr>
          </w:rPrChange>
        </w:rPr>
        <w:fldChar w:fldCharType="end"/>
      </w:r>
      <w:r w:rsidRPr="0057718E">
        <w:rPr>
          <w:rPrChange w:id="448" w:author="Microsoft Office User" w:date="2025-01-28T16:29:00Z">
            <w:rPr>
              <w:noProof/>
            </w:rPr>
          </w:rPrChange>
        </w:rPr>
        <w:fldChar w:fldCharType="end"/>
      </w:r>
    </w:p>
    <w:p w14:paraId="4BD95320" w14:textId="543342F0"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44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"_Toc188723996"</w:instrText>
      </w:r>
      <w:r w:rsidRPr="0057718E">
        <w:fldChar w:fldCharType="separate"/>
      </w:r>
      <w:r w:rsidR="008865BD" w:rsidRPr="0057718E">
        <w:rPr>
          <w:rStyle w:val="Lienhypertexte"/>
          <w:rPrChange w:id="450" w:author="Microsoft Office User" w:date="2025-01-28T16:29:00Z">
            <w:rPr>
              <w:rStyle w:val="Lienhypertexte"/>
              <w:noProof/>
              <w:lang w:val="fr-SN"/>
            </w:rPr>
          </w:rPrChange>
        </w:rPr>
        <w:t>Figure 18 : Analyse prédictive des équilibres financiers</w:t>
      </w:r>
      <w:r w:rsidR="008865BD" w:rsidRPr="0057718E">
        <w:rPr>
          <w:webHidden/>
          <w:rPrChange w:id="451" w:author="Microsoft Office User" w:date="2025-01-28T16:29:00Z">
            <w:rPr>
              <w:noProof/>
              <w:webHidden/>
            </w:rPr>
          </w:rPrChange>
        </w:rPr>
        <w:tab/>
      </w:r>
      <w:r w:rsidR="008865BD" w:rsidRPr="0057718E">
        <w:rPr>
          <w:webHidden/>
          <w:rPrChange w:id="452" w:author="Microsoft Office User" w:date="2025-01-28T16:29:00Z">
            <w:rPr>
              <w:noProof/>
              <w:webHidden/>
            </w:rPr>
          </w:rPrChange>
        </w:rPr>
        <w:fldChar w:fldCharType="begin"/>
      </w:r>
      <w:r w:rsidR="008865BD" w:rsidRPr="0057718E">
        <w:rPr>
          <w:webHidden/>
          <w:rPrChange w:id="453" w:author="Microsoft Office User" w:date="2025-01-28T16:29:00Z">
            <w:rPr>
              <w:noProof/>
              <w:webHidden/>
            </w:rPr>
          </w:rPrChange>
        </w:rPr>
        <w:instrText xml:space="preserve"> PAGEREF _Toc188723996 \h </w:instrText>
      </w:r>
      <w:r w:rsidR="008865BD" w:rsidRPr="0057718E">
        <w:rPr>
          <w:webHidden/>
          <w:rPrChange w:id="454" w:author="Microsoft Office User" w:date="2025-01-28T16:29:00Z">
            <w:rPr>
              <w:noProof/>
              <w:webHidden/>
            </w:rPr>
          </w:rPrChange>
        </w:rPr>
      </w:r>
      <w:r w:rsidR="008865BD" w:rsidRPr="0057718E">
        <w:rPr>
          <w:webHidden/>
          <w:rPrChange w:id="455" w:author="Microsoft Office User" w:date="2025-01-28T16:29:00Z">
            <w:rPr>
              <w:noProof/>
              <w:webHidden/>
            </w:rPr>
          </w:rPrChange>
        </w:rPr>
        <w:fldChar w:fldCharType="separate"/>
      </w:r>
      <w:r w:rsidR="008865BD" w:rsidRPr="0057718E">
        <w:rPr>
          <w:webHidden/>
          <w:rPrChange w:id="456" w:author="Microsoft Office User" w:date="2025-01-28T16:29:00Z">
            <w:rPr>
              <w:noProof/>
              <w:webHidden/>
            </w:rPr>
          </w:rPrChange>
        </w:rPr>
        <w:t>50</w:t>
      </w:r>
      <w:r w:rsidR="008865BD" w:rsidRPr="0057718E">
        <w:rPr>
          <w:webHidden/>
          <w:rPrChange w:id="457" w:author="Microsoft Office User" w:date="2025-01-28T16:29:00Z">
            <w:rPr>
              <w:noProof/>
              <w:webHidden/>
            </w:rPr>
          </w:rPrChange>
        </w:rPr>
        <w:fldChar w:fldCharType="end"/>
      </w:r>
      <w:r w:rsidRPr="0057718E">
        <w:rPr>
          <w:rPrChange w:id="458" w:author="Microsoft Office User" w:date="2025-01-28T16:29:00Z">
            <w:rPr>
              <w:noProof/>
            </w:rPr>
          </w:rPrChange>
        </w:rPr>
        <w:fldChar w:fldCharType="end"/>
      </w:r>
    </w:p>
    <w:p w14:paraId="6B56D1C8" w14:textId="60AF2EC7"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45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"_Toc188723997"</w:instrText>
      </w:r>
      <w:r w:rsidRPr="0057718E">
        <w:fldChar w:fldCharType="separate"/>
      </w:r>
      <w:r w:rsidR="008865BD" w:rsidRPr="0057718E">
        <w:rPr>
          <w:rStyle w:val="Lienhypertexte"/>
          <w:rPrChange w:id="460" w:author="Microsoft Office User" w:date="2025-01-28T16:29:00Z">
            <w:rPr>
              <w:rStyle w:val="Lienhypertexte"/>
              <w:noProof/>
              <w:lang w:val="fr-SN"/>
            </w:rPr>
          </w:rPrChange>
        </w:rPr>
        <w:t>Figure 19 : La prédiction du compte de résultat sur 5 ans</w:t>
      </w:r>
      <w:r w:rsidR="008865BD" w:rsidRPr="0057718E">
        <w:rPr>
          <w:webHidden/>
          <w:rPrChange w:id="461" w:author="Microsoft Office User" w:date="2025-01-28T16:29:00Z">
            <w:rPr>
              <w:noProof/>
              <w:webHidden/>
            </w:rPr>
          </w:rPrChange>
        </w:rPr>
        <w:tab/>
      </w:r>
      <w:r w:rsidR="008865BD" w:rsidRPr="0057718E">
        <w:rPr>
          <w:webHidden/>
          <w:rPrChange w:id="462" w:author="Microsoft Office User" w:date="2025-01-28T16:29:00Z">
            <w:rPr>
              <w:noProof/>
              <w:webHidden/>
            </w:rPr>
          </w:rPrChange>
        </w:rPr>
        <w:fldChar w:fldCharType="begin"/>
      </w:r>
      <w:r w:rsidR="008865BD" w:rsidRPr="0057718E">
        <w:rPr>
          <w:webHidden/>
          <w:rPrChange w:id="463" w:author="Microsoft Office User" w:date="2025-01-28T16:29:00Z">
            <w:rPr>
              <w:noProof/>
              <w:webHidden/>
            </w:rPr>
          </w:rPrChange>
        </w:rPr>
        <w:instrText xml:space="preserve"> PAGEREF _Toc188723997 \h </w:instrText>
      </w:r>
      <w:r w:rsidR="008865BD" w:rsidRPr="0057718E">
        <w:rPr>
          <w:webHidden/>
          <w:rPrChange w:id="464" w:author="Microsoft Office User" w:date="2025-01-28T16:29:00Z">
            <w:rPr>
              <w:noProof/>
              <w:webHidden/>
            </w:rPr>
          </w:rPrChange>
        </w:rPr>
      </w:r>
      <w:r w:rsidR="008865BD" w:rsidRPr="0057718E">
        <w:rPr>
          <w:webHidden/>
          <w:rPrChange w:id="465" w:author="Microsoft Office User" w:date="2025-01-28T16:29:00Z">
            <w:rPr>
              <w:noProof/>
              <w:webHidden/>
            </w:rPr>
          </w:rPrChange>
        </w:rPr>
        <w:fldChar w:fldCharType="separate"/>
      </w:r>
      <w:r w:rsidR="008865BD" w:rsidRPr="0057718E">
        <w:rPr>
          <w:webHidden/>
          <w:rPrChange w:id="466" w:author="Microsoft Office User" w:date="2025-01-28T16:29:00Z">
            <w:rPr>
              <w:noProof/>
              <w:webHidden/>
            </w:rPr>
          </w:rPrChange>
        </w:rPr>
        <w:t>51</w:t>
      </w:r>
      <w:r w:rsidR="008865BD" w:rsidRPr="0057718E">
        <w:rPr>
          <w:webHidden/>
          <w:rPrChange w:id="467" w:author="Microsoft Office User" w:date="2025-01-28T16:29:00Z">
            <w:rPr>
              <w:noProof/>
              <w:webHidden/>
            </w:rPr>
          </w:rPrChange>
        </w:rPr>
        <w:fldChar w:fldCharType="end"/>
      </w:r>
      <w:r w:rsidRPr="0057718E">
        <w:rPr>
          <w:rPrChange w:id="468" w:author="Microsoft Office User" w:date="2025-01-28T16:29:00Z">
            <w:rPr>
              <w:noProof/>
            </w:rPr>
          </w:rPrChange>
        </w:rPr>
        <w:fldChar w:fldCharType="end"/>
      </w:r>
    </w:p>
    <w:p w14:paraId="7CBAD9B8" w14:textId="1B5067BB"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46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"_Toc188723998"</w:instrText>
      </w:r>
      <w:r w:rsidRPr="0057718E">
        <w:fldChar w:fldCharType="separate"/>
      </w:r>
      <w:r w:rsidR="008865BD" w:rsidRPr="0057718E">
        <w:rPr>
          <w:rStyle w:val="Lienhypertexte"/>
          <w:rPrChange w:id="470" w:author="Microsoft Office User" w:date="2025-01-28T16:29:00Z">
            <w:rPr>
              <w:rStyle w:val="Lienhypertexte"/>
              <w:noProof/>
            </w:rPr>
          </w:rPrChange>
        </w:rPr>
        <w:t>Figure 20 : Le dataset</w:t>
      </w:r>
      <w:r w:rsidR="008865BD" w:rsidRPr="0057718E">
        <w:rPr>
          <w:webHidden/>
          <w:rPrChange w:id="471" w:author="Microsoft Office User" w:date="2025-01-28T16:29:00Z">
            <w:rPr>
              <w:noProof/>
              <w:webHidden/>
            </w:rPr>
          </w:rPrChange>
        </w:rPr>
        <w:tab/>
      </w:r>
      <w:r w:rsidR="008865BD" w:rsidRPr="0057718E">
        <w:rPr>
          <w:webHidden/>
          <w:rPrChange w:id="472" w:author="Microsoft Office User" w:date="2025-01-28T16:29:00Z">
            <w:rPr>
              <w:noProof/>
              <w:webHidden/>
            </w:rPr>
          </w:rPrChange>
        </w:rPr>
        <w:fldChar w:fldCharType="begin"/>
      </w:r>
      <w:r w:rsidR="008865BD" w:rsidRPr="0057718E">
        <w:rPr>
          <w:webHidden/>
          <w:rPrChange w:id="473" w:author="Microsoft Office User" w:date="2025-01-28T16:29:00Z">
            <w:rPr>
              <w:noProof/>
              <w:webHidden/>
            </w:rPr>
          </w:rPrChange>
        </w:rPr>
        <w:instrText xml:space="preserve"> PAGEREF _Toc188723998 \h </w:instrText>
      </w:r>
      <w:r w:rsidR="008865BD" w:rsidRPr="0057718E">
        <w:rPr>
          <w:webHidden/>
          <w:rPrChange w:id="474" w:author="Microsoft Office User" w:date="2025-01-28T16:29:00Z">
            <w:rPr>
              <w:noProof/>
              <w:webHidden/>
            </w:rPr>
          </w:rPrChange>
        </w:rPr>
      </w:r>
      <w:r w:rsidR="008865BD" w:rsidRPr="0057718E">
        <w:rPr>
          <w:webHidden/>
          <w:rPrChange w:id="475" w:author="Microsoft Office User" w:date="2025-01-28T16:29:00Z">
            <w:rPr>
              <w:noProof/>
              <w:webHidden/>
            </w:rPr>
          </w:rPrChange>
        </w:rPr>
        <w:fldChar w:fldCharType="separate"/>
      </w:r>
      <w:r w:rsidR="008865BD" w:rsidRPr="0057718E">
        <w:rPr>
          <w:webHidden/>
          <w:rPrChange w:id="476" w:author="Microsoft Office User" w:date="2025-01-28T16:29:00Z">
            <w:rPr>
              <w:noProof/>
              <w:webHidden/>
            </w:rPr>
          </w:rPrChange>
        </w:rPr>
        <w:t>53</w:t>
      </w:r>
      <w:r w:rsidR="008865BD" w:rsidRPr="0057718E">
        <w:rPr>
          <w:webHidden/>
          <w:rPrChange w:id="477" w:author="Microsoft Office User" w:date="2025-01-28T16:29:00Z">
            <w:rPr>
              <w:noProof/>
              <w:webHidden/>
            </w:rPr>
          </w:rPrChange>
        </w:rPr>
        <w:fldChar w:fldCharType="end"/>
      </w:r>
      <w:r w:rsidRPr="0057718E">
        <w:rPr>
          <w:rPrChange w:id="478" w:author="Microsoft Office User" w:date="2025-01-28T16:29:00Z">
            <w:rPr>
              <w:noProof/>
            </w:rPr>
          </w:rPrChange>
        </w:rPr>
        <w:fldChar w:fldCharType="end"/>
      </w:r>
    </w:p>
    <w:p w14:paraId="273F4F9F" w14:textId="57C7D724"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479"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"_Toc188723999"</w:instrText>
      </w:r>
      <w:r w:rsidRPr="0057718E">
        <w:fldChar w:fldCharType="separate"/>
      </w:r>
      <w:r w:rsidR="008865BD" w:rsidRPr="0057718E">
        <w:rPr>
          <w:rStyle w:val="Lienhypertexte"/>
          <w:rPrChange w:id="480" w:author="Microsoft Office User" w:date="2025-01-28T16:29:00Z">
            <w:rPr>
              <w:rStyle w:val="Lienhypertexte"/>
              <w:noProof/>
              <w:lang w:val="fr-SN"/>
            </w:rPr>
          </w:rPrChange>
        </w:rPr>
        <w:t>Figure 21 : Exemple conversation</w:t>
      </w:r>
      <w:r w:rsidR="008865BD" w:rsidRPr="0057718E">
        <w:rPr>
          <w:rStyle w:val="Lienhypertexte"/>
          <w:rPrChange w:id="481" w:author="Microsoft Office User" w:date="2025-01-28T16:29:00Z">
            <w:rPr>
              <w:rStyle w:val="Lienhypertexte"/>
              <w:noProof/>
            </w:rPr>
          </w:rPrChange>
        </w:rPr>
        <w:t xml:space="preserve"> 1</w:t>
      </w:r>
      <w:r w:rsidR="008865BD" w:rsidRPr="0057718E">
        <w:rPr>
          <w:webHidden/>
          <w:rPrChange w:id="482" w:author="Microsoft Office User" w:date="2025-01-28T16:29:00Z">
            <w:rPr>
              <w:noProof/>
              <w:webHidden/>
            </w:rPr>
          </w:rPrChange>
        </w:rPr>
        <w:tab/>
      </w:r>
      <w:r w:rsidR="008865BD" w:rsidRPr="0057718E">
        <w:rPr>
          <w:webHidden/>
          <w:rPrChange w:id="483" w:author="Microsoft Office User" w:date="2025-01-28T16:29:00Z">
            <w:rPr>
              <w:noProof/>
              <w:webHidden/>
            </w:rPr>
          </w:rPrChange>
        </w:rPr>
        <w:fldChar w:fldCharType="begin"/>
      </w:r>
      <w:r w:rsidR="008865BD" w:rsidRPr="0057718E">
        <w:rPr>
          <w:webHidden/>
          <w:rPrChange w:id="484" w:author="Microsoft Office User" w:date="2025-01-28T16:29:00Z">
            <w:rPr>
              <w:noProof/>
              <w:webHidden/>
            </w:rPr>
          </w:rPrChange>
        </w:rPr>
        <w:instrText xml:space="preserve"> PAGEREF _Toc188723999 \h </w:instrText>
      </w:r>
      <w:r w:rsidR="008865BD" w:rsidRPr="0057718E">
        <w:rPr>
          <w:webHidden/>
          <w:rPrChange w:id="485" w:author="Microsoft Office User" w:date="2025-01-28T16:29:00Z">
            <w:rPr>
              <w:noProof/>
              <w:webHidden/>
            </w:rPr>
          </w:rPrChange>
        </w:rPr>
      </w:r>
      <w:r w:rsidR="008865BD" w:rsidRPr="0057718E">
        <w:rPr>
          <w:webHidden/>
          <w:rPrChange w:id="486" w:author="Microsoft Office User" w:date="2025-01-28T16:29:00Z">
            <w:rPr>
              <w:noProof/>
              <w:webHidden/>
            </w:rPr>
          </w:rPrChange>
        </w:rPr>
        <w:fldChar w:fldCharType="separate"/>
      </w:r>
      <w:r w:rsidR="008865BD" w:rsidRPr="0057718E">
        <w:rPr>
          <w:webHidden/>
          <w:rPrChange w:id="487" w:author="Microsoft Office User" w:date="2025-01-28T16:29:00Z">
            <w:rPr>
              <w:noProof/>
              <w:webHidden/>
            </w:rPr>
          </w:rPrChange>
        </w:rPr>
        <w:t>69</w:t>
      </w:r>
      <w:r w:rsidR="008865BD" w:rsidRPr="0057718E">
        <w:rPr>
          <w:webHidden/>
          <w:rPrChange w:id="488" w:author="Microsoft Office User" w:date="2025-01-28T16:29:00Z">
            <w:rPr>
              <w:noProof/>
              <w:webHidden/>
            </w:rPr>
          </w:rPrChange>
        </w:rPr>
        <w:fldChar w:fldCharType="end"/>
      </w:r>
      <w:r w:rsidRPr="0057718E">
        <w:rPr>
          <w:rPrChange w:id="489" w:author="Microsoft Office User" w:date="2025-01-28T16:29:00Z">
            <w:rPr>
              <w:noProof/>
            </w:rPr>
          </w:rPrChange>
        </w:rPr>
        <w:fldChar w:fldCharType="end"/>
      </w:r>
    </w:p>
    <w:p w14:paraId="42DE5044" w14:textId="35747966"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49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"_Toc188724000"</w:instrText>
      </w:r>
      <w:r w:rsidRPr="0057718E">
        <w:fldChar w:fldCharType="separate"/>
      </w:r>
      <w:r w:rsidR="008865BD" w:rsidRPr="0057718E">
        <w:rPr>
          <w:rStyle w:val="Lienhypertexte"/>
          <w:rPrChange w:id="491" w:author="Microsoft Office User" w:date="2025-01-28T16:29:00Z">
            <w:rPr>
              <w:rStyle w:val="Lienhypertexte"/>
              <w:noProof/>
              <w:lang w:val="fr-SN"/>
            </w:rPr>
          </w:rPrChange>
        </w:rPr>
        <w:t>Figure 22 : Exemple conversation 2</w:t>
      </w:r>
      <w:r w:rsidR="008865BD" w:rsidRPr="0057718E">
        <w:rPr>
          <w:webHidden/>
          <w:rPrChange w:id="492" w:author="Microsoft Office User" w:date="2025-01-28T16:29:00Z">
            <w:rPr>
              <w:noProof/>
              <w:webHidden/>
            </w:rPr>
          </w:rPrChange>
        </w:rPr>
        <w:tab/>
      </w:r>
      <w:r w:rsidR="008865BD" w:rsidRPr="0057718E">
        <w:rPr>
          <w:webHidden/>
          <w:rPrChange w:id="493" w:author="Microsoft Office User" w:date="2025-01-28T16:29:00Z">
            <w:rPr>
              <w:noProof/>
              <w:webHidden/>
            </w:rPr>
          </w:rPrChange>
        </w:rPr>
        <w:fldChar w:fldCharType="begin"/>
      </w:r>
      <w:r w:rsidR="008865BD" w:rsidRPr="0057718E">
        <w:rPr>
          <w:webHidden/>
          <w:rPrChange w:id="494" w:author="Microsoft Office User" w:date="2025-01-28T16:29:00Z">
            <w:rPr>
              <w:noProof/>
              <w:webHidden/>
            </w:rPr>
          </w:rPrChange>
        </w:rPr>
        <w:instrText xml:space="preserve"> PAGEREF _Toc188724000 \h </w:instrText>
      </w:r>
      <w:r w:rsidR="008865BD" w:rsidRPr="0057718E">
        <w:rPr>
          <w:webHidden/>
          <w:rPrChange w:id="495" w:author="Microsoft Office User" w:date="2025-01-28T16:29:00Z">
            <w:rPr>
              <w:noProof/>
              <w:webHidden/>
            </w:rPr>
          </w:rPrChange>
        </w:rPr>
      </w:r>
      <w:r w:rsidR="008865BD" w:rsidRPr="0057718E">
        <w:rPr>
          <w:webHidden/>
          <w:rPrChange w:id="496" w:author="Microsoft Office User" w:date="2025-01-28T16:29:00Z">
            <w:rPr>
              <w:noProof/>
              <w:webHidden/>
            </w:rPr>
          </w:rPrChange>
        </w:rPr>
        <w:fldChar w:fldCharType="separate"/>
      </w:r>
      <w:r w:rsidR="008865BD" w:rsidRPr="0057718E">
        <w:rPr>
          <w:webHidden/>
          <w:rPrChange w:id="497" w:author="Microsoft Office User" w:date="2025-01-28T16:29:00Z">
            <w:rPr>
              <w:noProof/>
              <w:webHidden/>
            </w:rPr>
          </w:rPrChange>
        </w:rPr>
        <w:t>69</w:t>
      </w:r>
      <w:r w:rsidR="008865BD" w:rsidRPr="0057718E">
        <w:rPr>
          <w:webHidden/>
          <w:rPrChange w:id="498" w:author="Microsoft Office User" w:date="2025-01-28T16:29:00Z">
            <w:rPr>
              <w:noProof/>
              <w:webHidden/>
            </w:rPr>
          </w:rPrChange>
        </w:rPr>
        <w:fldChar w:fldCharType="end"/>
      </w:r>
      <w:r w:rsidRPr="0057718E">
        <w:rPr>
          <w:rPrChange w:id="499" w:author="Microsoft Office User" w:date="2025-01-28T16:29:00Z">
            <w:rPr>
              <w:noProof/>
            </w:rPr>
          </w:rPrChange>
        </w:rPr>
        <w:fldChar w:fldCharType="end"/>
      </w:r>
    </w:p>
    <w:p w14:paraId="65BA21CF" w14:textId="78AEB1D2"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50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"_Toc188724001"</w:instrText>
      </w:r>
      <w:r w:rsidRPr="0057718E">
        <w:fldChar w:fldCharType="separate"/>
      </w:r>
      <w:r w:rsidR="008865BD" w:rsidRPr="0057718E">
        <w:rPr>
          <w:rStyle w:val="Lienhypertexte"/>
          <w:rPrChange w:id="501" w:author="Microsoft Office User" w:date="2025-01-28T16:29:00Z">
            <w:rPr>
              <w:rStyle w:val="Lienhypertexte"/>
              <w:noProof/>
              <w:lang w:val="fr-SN"/>
            </w:rPr>
          </w:rPrChange>
        </w:rPr>
        <w:t>Figure 23 : Exemple conversation 3</w:t>
      </w:r>
      <w:r w:rsidR="008865BD" w:rsidRPr="0057718E">
        <w:rPr>
          <w:webHidden/>
          <w:rPrChange w:id="502" w:author="Microsoft Office User" w:date="2025-01-28T16:29:00Z">
            <w:rPr>
              <w:noProof/>
              <w:webHidden/>
            </w:rPr>
          </w:rPrChange>
        </w:rPr>
        <w:tab/>
      </w:r>
      <w:r w:rsidR="008865BD" w:rsidRPr="0057718E">
        <w:rPr>
          <w:webHidden/>
          <w:rPrChange w:id="503" w:author="Microsoft Office User" w:date="2025-01-28T16:29:00Z">
            <w:rPr>
              <w:noProof/>
              <w:webHidden/>
            </w:rPr>
          </w:rPrChange>
        </w:rPr>
        <w:fldChar w:fldCharType="begin"/>
      </w:r>
      <w:r w:rsidR="008865BD" w:rsidRPr="0057718E">
        <w:rPr>
          <w:webHidden/>
          <w:rPrChange w:id="504" w:author="Microsoft Office User" w:date="2025-01-28T16:29:00Z">
            <w:rPr>
              <w:noProof/>
              <w:webHidden/>
            </w:rPr>
          </w:rPrChange>
        </w:rPr>
        <w:instrText xml:space="preserve"> PAGEREF _Toc188724001 \h </w:instrText>
      </w:r>
      <w:r w:rsidR="008865BD" w:rsidRPr="0057718E">
        <w:rPr>
          <w:webHidden/>
          <w:rPrChange w:id="505" w:author="Microsoft Office User" w:date="2025-01-28T16:29:00Z">
            <w:rPr>
              <w:noProof/>
              <w:webHidden/>
            </w:rPr>
          </w:rPrChange>
        </w:rPr>
      </w:r>
      <w:r w:rsidR="008865BD" w:rsidRPr="0057718E">
        <w:rPr>
          <w:webHidden/>
          <w:rPrChange w:id="506" w:author="Microsoft Office User" w:date="2025-01-28T16:29:00Z">
            <w:rPr>
              <w:noProof/>
              <w:webHidden/>
            </w:rPr>
          </w:rPrChange>
        </w:rPr>
        <w:fldChar w:fldCharType="separate"/>
      </w:r>
      <w:r w:rsidR="008865BD" w:rsidRPr="0057718E">
        <w:rPr>
          <w:webHidden/>
          <w:rPrChange w:id="507" w:author="Microsoft Office User" w:date="2025-01-28T16:29:00Z">
            <w:rPr>
              <w:noProof/>
              <w:webHidden/>
            </w:rPr>
          </w:rPrChange>
        </w:rPr>
        <w:t>70</w:t>
      </w:r>
      <w:r w:rsidR="008865BD" w:rsidRPr="0057718E">
        <w:rPr>
          <w:webHidden/>
          <w:rPrChange w:id="508" w:author="Microsoft Office User" w:date="2025-01-28T16:29:00Z">
            <w:rPr>
              <w:noProof/>
              <w:webHidden/>
            </w:rPr>
          </w:rPrChange>
        </w:rPr>
        <w:fldChar w:fldCharType="end"/>
      </w:r>
      <w:r w:rsidRPr="0057718E">
        <w:rPr>
          <w:rPrChange w:id="509" w:author="Microsoft Office User" w:date="2025-01-28T16:29:00Z">
            <w:rPr>
              <w:noProof/>
            </w:rPr>
          </w:rPrChange>
        </w:rPr>
        <w:fldChar w:fldCharType="end"/>
      </w:r>
    </w:p>
    <w:p w14:paraId="30AFEBA0" w14:textId="5201735A"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51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"_Toc188724002"</w:instrText>
      </w:r>
      <w:r w:rsidRPr="0057718E">
        <w:fldChar w:fldCharType="separate"/>
      </w:r>
      <w:r w:rsidR="008865BD" w:rsidRPr="0057718E">
        <w:rPr>
          <w:rStyle w:val="Lienhypertexte"/>
          <w:rPrChange w:id="511" w:author="Microsoft Office User" w:date="2025-01-28T16:29:00Z">
            <w:rPr>
              <w:rStyle w:val="Lienhypertexte"/>
              <w:noProof/>
              <w:lang w:val="fr-SN"/>
            </w:rPr>
          </w:rPrChange>
        </w:rPr>
        <w:t>Figure 24 : Exemple conversation</w:t>
      </w:r>
      <w:r w:rsidR="008865BD" w:rsidRPr="0057718E">
        <w:rPr>
          <w:rStyle w:val="Lienhypertexte"/>
          <w:rPrChange w:id="512" w:author="Microsoft Office User" w:date="2025-01-28T16:29:00Z">
            <w:rPr>
              <w:rStyle w:val="Lienhypertexte"/>
              <w:noProof/>
            </w:rPr>
          </w:rPrChange>
        </w:rPr>
        <w:t xml:space="preserve"> 4</w:t>
      </w:r>
      <w:r w:rsidR="008865BD" w:rsidRPr="0057718E">
        <w:rPr>
          <w:webHidden/>
          <w:rPrChange w:id="513" w:author="Microsoft Office User" w:date="2025-01-28T16:29:00Z">
            <w:rPr>
              <w:noProof/>
              <w:webHidden/>
            </w:rPr>
          </w:rPrChange>
        </w:rPr>
        <w:tab/>
      </w:r>
      <w:r w:rsidR="008865BD" w:rsidRPr="0057718E">
        <w:rPr>
          <w:webHidden/>
          <w:rPrChange w:id="514" w:author="Microsoft Office User" w:date="2025-01-28T16:29:00Z">
            <w:rPr>
              <w:noProof/>
              <w:webHidden/>
            </w:rPr>
          </w:rPrChange>
        </w:rPr>
        <w:fldChar w:fldCharType="begin"/>
      </w:r>
      <w:r w:rsidR="008865BD" w:rsidRPr="0057718E">
        <w:rPr>
          <w:webHidden/>
          <w:rPrChange w:id="515" w:author="Microsoft Office User" w:date="2025-01-28T16:29:00Z">
            <w:rPr>
              <w:noProof/>
              <w:webHidden/>
            </w:rPr>
          </w:rPrChange>
        </w:rPr>
        <w:instrText xml:space="preserve"> PAGEREF _Toc188724002 \h </w:instrText>
      </w:r>
      <w:r w:rsidR="008865BD" w:rsidRPr="0057718E">
        <w:rPr>
          <w:webHidden/>
          <w:rPrChange w:id="516" w:author="Microsoft Office User" w:date="2025-01-28T16:29:00Z">
            <w:rPr>
              <w:noProof/>
              <w:webHidden/>
            </w:rPr>
          </w:rPrChange>
        </w:rPr>
      </w:r>
      <w:r w:rsidR="008865BD" w:rsidRPr="0057718E">
        <w:rPr>
          <w:webHidden/>
          <w:rPrChange w:id="517" w:author="Microsoft Office User" w:date="2025-01-28T16:29:00Z">
            <w:rPr>
              <w:noProof/>
              <w:webHidden/>
            </w:rPr>
          </w:rPrChange>
        </w:rPr>
        <w:fldChar w:fldCharType="separate"/>
      </w:r>
      <w:r w:rsidR="008865BD" w:rsidRPr="0057718E">
        <w:rPr>
          <w:webHidden/>
          <w:rPrChange w:id="518" w:author="Microsoft Office User" w:date="2025-01-28T16:29:00Z">
            <w:rPr>
              <w:noProof/>
              <w:webHidden/>
            </w:rPr>
          </w:rPrChange>
        </w:rPr>
        <w:t>70</w:t>
      </w:r>
      <w:r w:rsidR="008865BD" w:rsidRPr="0057718E">
        <w:rPr>
          <w:webHidden/>
          <w:rPrChange w:id="519" w:author="Microsoft Office User" w:date="2025-01-28T16:29:00Z">
            <w:rPr>
              <w:noProof/>
              <w:webHidden/>
            </w:rPr>
          </w:rPrChange>
        </w:rPr>
        <w:fldChar w:fldCharType="end"/>
      </w:r>
      <w:r w:rsidRPr="0057718E">
        <w:rPr>
          <w:rPrChange w:id="520" w:author="Microsoft Office User" w:date="2025-01-28T16:29:00Z">
            <w:rPr>
              <w:noProof/>
            </w:rPr>
          </w:rPrChange>
        </w:rPr>
        <w:fldChar w:fldCharType="end"/>
      </w:r>
    </w:p>
    <w:p w14:paraId="67EF2267" w14:textId="7BA59B7C"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521"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"_Toc188724003"</w:instrText>
      </w:r>
      <w:r w:rsidRPr="0057718E">
        <w:fldChar w:fldCharType="separate"/>
      </w:r>
      <w:r w:rsidR="008865BD" w:rsidRPr="0057718E">
        <w:rPr>
          <w:rStyle w:val="Lienhypertexte"/>
          <w:rPrChange w:id="522" w:author="Microsoft Office User" w:date="2025-01-28T16:29:00Z">
            <w:rPr>
              <w:rStyle w:val="Lienhypertexte"/>
              <w:noProof/>
              <w:lang w:val="fr-SN"/>
            </w:rPr>
          </w:rPrChange>
        </w:rPr>
        <w:t>Figure 25 : Architecture globale du travail</w:t>
      </w:r>
      <w:r w:rsidR="008865BD" w:rsidRPr="0057718E">
        <w:rPr>
          <w:webHidden/>
          <w:rPrChange w:id="523" w:author="Microsoft Office User" w:date="2025-01-28T16:29:00Z">
            <w:rPr>
              <w:noProof/>
              <w:webHidden/>
            </w:rPr>
          </w:rPrChange>
        </w:rPr>
        <w:tab/>
      </w:r>
      <w:r w:rsidR="008865BD" w:rsidRPr="0057718E">
        <w:rPr>
          <w:webHidden/>
          <w:rPrChange w:id="524" w:author="Microsoft Office User" w:date="2025-01-28T16:29:00Z">
            <w:rPr>
              <w:noProof/>
              <w:webHidden/>
            </w:rPr>
          </w:rPrChange>
        </w:rPr>
        <w:fldChar w:fldCharType="begin"/>
      </w:r>
      <w:r w:rsidR="008865BD" w:rsidRPr="0057718E">
        <w:rPr>
          <w:webHidden/>
          <w:rPrChange w:id="525" w:author="Microsoft Office User" w:date="2025-01-28T16:29:00Z">
            <w:rPr>
              <w:noProof/>
              <w:webHidden/>
            </w:rPr>
          </w:rPrChange>
        </w:rPr>
        <w:instrText xml:space="preserve"> PAGEREF _Toc188724003 \h </w:instrText>
      </w:r>
      <w:r w:rsidR="008865BD" w:rsidRPr="0057718E">
        <w:rPr>
          <w:webHidden/>
          <w:rPrChange w:id="526" w:author="Microsoft Office User" w:date="2025-01-28T16:29:00Z">
            <w:rPr>
              <w:noProof/>
              <w:webHidden/>
            </w:rPr>
          </w:rPrChange>
        </w:rPr>
      </w:r>
      <w:r w:rsidR="008865BD" w:rsidRPr="0057718E">
        <w:rPr>
          <w:webHidden/>
          <w:rPrChange w:id="527" w:author="Microsoft Office User" w:date="2025-01-28T16:29:00Z">
            <w:rPr>
              <w:noProof/>
              <w:webHidden/>
            </w:rPr>
          </w:rPrChange>
        </w:rPr>
        <w:fldChar w:fldCharType="separate"/>
      </w:r>
      <w:r w:rsidR="008865BD" w:rsidRPr="0057718E">
        <w:rPr>
          <w:webHidden/>
          <w:rPrChange w:id="528" w:author="Microsoft Office User" w:date="2025-01-28T16:29:00Z">
            <w:rPr>
              <w:noProof/>
              <w:webHidden/>
            </w:rPr>
          </w:rPrChange>
        </w:rPr>
        <w:t>71</w:t>
      </w:r>
      <w:r w:rsidR="008865BD" w:rsidRPr="0057718E">
        <w:rPr>
          <w:webHidden/>
          <w:rPrChange w:id="529" w:author="Microsoft Office User" w:date="2025-01-28T16:29:00Z">
            <w:rPr>
              <w:noProof/>
              <w:webHidden/>
            </w:rPr>
          </w:rPrChange>
        </w:rPr>
        <w:fldChar w:fldCharType="end"/>
      </w:r>
      <w:r w:rsidRPr="0057718E">
        <w:rPr>
          <w:rPrChange w:id="530" w:author="Microsoft Office User" w:date="2025-01-28T16:29:00Z">
            <w:rPr>
              <w:noProof/>
            </w:rPr>
          </w:rPrChange>
        </w:rPr>
        <w:fldChar w:fldCharType="end"/>
      </w:r>
    </w:p>
    <w:p w14:paraId="34BBA540" w14:textId="5C07BBFB" w:rsidR="00CB54E4" w:rsidRPr="0057718E" w:rsidRDefault="00CB54E4" w:rsidP="00CB54E4">
      <w:pPr>
        <w:rPr>
          <w:rPrChange w:id="531" w:author="Microsoft Office User" w:date="2025-01-28T16:29:00Z">
            <w:rPr>
              <w:lang w:val="fr-SN"/>
            </w:rPr>
          </w:rPrChange>
        </w:rPr>
      </w:pPr>
      <w:r w:rsidRPr="0057718E">
        <w:rPr>
          <w:rPrChange w:id="532" w:author="Microsoft Office User" w:date="2025-01-28T16:29:00Z">
            <w:rPr>
              <w:lang w:val="fr-SN"/>
            </w:rPr>
          </w:rPrChange>
        </w:rPr>
        <w:fldChar w:fldCharType="end"/>
      </w:r>
    </w:p>
    <w:p w14:paraId="611525FA" w14:textId="035ED78B" w:rsidR="00CB54E4" w:rsidRPr="0057718E" w:rsidRDefault="00CB54E4" w:rsidP="00CB54E4">
      <w:pPr>
        <w:rPr>
          <w:rPrChange w:id="533" w:author="Microsoft Office User" w:date="2025-01-28T16:29:00Z">
            <w:rPr>
              <w:lang w:val="fr-SN"/>
            </w:rPr>
          </w:rPrChange>
        </w:rPr>
      </w:pPr>
    </w:p>
    <w:p w14:paraId="7CFFE045" w14:textId="77777777" w:rsidR="00CB54E4" w:rsidRPr="0057718E" w:rsidRDefault="00CB54E4" w:rsidP="00CB54E4">
      <w:pPr>
        <w:rPr>
          <w:rPrChange w:id="534" w:author="Microsoft Office User" w:date="2025-01-28T16:29:00Z">
            <w:rPr>
              <w:lang w:val="fr-SN"/>
            </w:rPr>
          </w:rPrChange>
        </w:rPr>
      </w:pPr>
      <w:bookmarkStart w:id="535" w:name="_Toc187844210"/>
    </w:p>
    <w:p w14:paraId="3DB84585" w14:textId="1273C604" w:rsidR="001A51F3" w:rsidRPr="0057718E" w:rsidRDefault="001A51F3" w:rsidP="00891FBF">
      <w:pPr>
        <w:pStyle w:val="Titre1"/>
        <w:numPr>
          <w:ilvl w:val="0"/>
          <w:numId w:val="0"/>
        </w:numPr>
        <w:rPr>
          <w:rPrChange w:id="536" w:author="Microsoft Office User" w:date="2025-01-28T16:29:00Z">
            <w:rPr>
              <w:lang w:val="fr-SN"/>
            </w:rPr>
          </w:rPrChange>
        </w:rPr>
      </w:pPr>
      <w:bookmarkStart w:id="537" w:name="_Toc188723897"/>
      <w:bookmarkStart w:id="538" w:name="_Toc188723960"/>
      <w:r w:rsidRPr="0057718E">
        <w:rPr>
          <w:rPrChange w:id="539" w:author="Microsoft Office User" w:date="2025-01-28T16:29:00Z">
            <w:rPr>
              <w:lang w:val="fr-SN"/>
            </w:rPr>
          </w:rPrChange>
        </w:rPr>
        <w:t>Liste des tableaux</w:t>
      </w:r>
      <w:bookmarkEnd w:id="535"/>
      <w:bookmarkEnd w:id="537"/>
      <w:bookmarkEnd w:id="538"/>
    </w:p>
    <w:p w14:paraId="50757D25" w14:textId="2A7F5397" w:rsidR="008865BD" w:rsidRPr="0057718E" w:rsidRDefault="00CB54E4">
      <w:pPr>
        <w:pStyle w:val="Tabledesillustrations"/>
        <w:tabs>
          <w:tab w:val="right" w:leader="dot" w:pos="9350"/>
        </w:tabs>
        <w:rPr>
          <w:rFonts w:asciiTheme="minorHAnsi" w:eastAsiaTheme="minorEastAsia" w:hAnsiTheme="minorHAnsi" w:cstheme="minorBidi"/>
          <w:sz w:val="22"/>
          <w:szCs w:val="22"/>
          <w:rPrChange w:id="540" w:author="Microsoft Office User" w:date="2025-01-28T16:29:00Z">
            <w:rPr>
              <w:rFonts w:asciiTheme="minorHAnsi" w:eastAsiaTheme="minorEastAsia" w:hAnsiTheme="minorHAnsi" w:cstheme="minorBidi"/>
              <w:noProof/>
              <w:sz w:val="22"/>
              <w:szCs w:val="22"/>
            </w:rPr>
          </w:rPrChange>
        </w:rPr>
      </w:pPr>
      <w:r w:rsidRPr="0057718E">
        <w:rPr>
          <w:rPrChange w:id="541" w:author="Microsoft Office User" w:date="2025-01-28T16:29:00Z">
            <w:rPr>
              <w:lang w:val="fr-SN"/>
            </w:rPr>
          </w:rPrChange>
        </w:rPr>
        <w:fldChar w:fldCharType="begin"/>
      </w:r>
      <w:r w:rsidRPr="0057718E">
        <w:rPr>
          <w:rPrChange w:id="542" w:author="Microsoft Office User" w:date="2025-01-28T16:29:00Z">
            <w:rPr>
              <w:lang w:val="fr-SN"/>
            </w:rPr>
          </w:rPrChange>
        </w:rPr>
        <w:instrText xml:space="preserve"> TOC \h \z \c "Tableau" </w:instrText>
      </w:r>
      <w:r w:rsidRPr="0057718E">
        <w:rPr>
          <w:rPrChange w:id="543" w:author="Microsoft Office User" w:date="2025-01-28T16:29:00Z">
            <w:rPr>
              <w:lang w:val="fr-SN"/>
            </w:rPr>
          </w:rPrChange>
        </w:rPr>
        <w:fldChar w:fldCharType="separate"/>
      </w:r>
      <w:r w:rsidR="00000000" w:rsidRPr="0057718E">
        <w:fldChar w:fldCharType="begin"/>
      </w:r>
      <w:r w:rsidR="00000000" w:rsidRPr="0057718E">
        <w:instrText>HYPERLINK \l "_Toc188724004"</w:instrText>
      </w:r>
      <w:r w:rsidR="00000000" w:rsidRPr="0057718E">
        <w:fldChar w:fldCharType="separate"/>
      </w:r>
      <w:r w:rsidR="008865BD" w:rsidRPr="0057718E">
        <w:rPr>
          <w:rStyle w:val="Lienhypertexte"/>
          <w:rPrChange w:id="544" w:author="Microsoft Office User" w:date="2025-01-28T16:29:00Z">
            <w:rPr>
              <w:rStyle w:val="Lienhypertexte"/>
              <w:noProof/>
              <w:lang w:val="fr-SN"/>
            </w:rPr>
          </w:rPrChange>
        </w:rPr>
        <w:t>Tableau 1 : Bilan</w:t>
      </w:r>
      <w:r w:rsidR="008865BD" w:rsidRPr="0057718E">
        <w:rPr>
          <w:webHidden/>
          <w:rPrChange w:id="545" w:author="Microsoft Office User" w:date="2025-01-28T16:29:00Z">
            <w:rPr>
              <w:noProof/>
              <w:webHidden/>
            </w:rPr>
          </w:rPrChange>
        </w:rPr>
        <w:tab/>
      </w:r>
      <w:r w:rsidR="008865BD" w:rsidRPr="0057718E">
        <w:rPr>
          <w:webHidden/>
          <w:rPrChange w:id="546" w:author="Microsoft Office User" w:date="2025-01-28T16:29:00Z">
            <w:rPr>
              <w:noProof/>
              <w:webHidden/>
            </w:rPr>
          </w:rPrChange>
        </w:rPr>
        <w:fldChar w:fldCharType="begin"/>
      </w:r>
      <w:r w:rsidR="008865BD" w:rsidRPr="0057718E">
        <w:rPr>
          <w:webHidden/>
          <w:rPrChange w:id="547" w:author="Microsoft Office User" w:date="2025-01-28T16:29:00Z">
            <w:rPr>
              <w:noProof/>
              <w:webHidden/>
            </w:rPr>
          </w:rPrChange>
        </w:rPr>
        <w:instrText xml:space="preserve"> PAGEREF _Toc188724004 \h </w:instrText>
      </w:r>
      <w:r w:rsidR="008865BD" w:rsidRPr="0057718E">
        <w:rPr>
          <w:webHidden/>
          <w:rPrChange w:id="548" w:author="Microsoft Office User" w:date="2025-01-28T16:29:00Z">
            <w:rPr>
              <w:noProof/>
              <w:webHidden/>
            </w:rPr>
          </w:rPrChange>
        </w:rPr>
      </w:r>
      <w:r w:rsidR="008865BD" w:rsidRPr="0057718E">
        <w:rPr>
          <w:webHidden/>
          <w:rPrChange w:id="549" w:author="Microsoft Office User" w:date="2025-01-28T16:29:00Z">
            <w:rPr>
              <w:noProof/>
              <w:webHidden/>
            </w:rPr>
          </w:rPrChange>
        </w:rPr>
        <w:fldChar w:fldCharType="separate"/>
      </w:r>
      <w:r w:rsidR="008865BD" w:rsidRPr="0057718E">
        <w:rPr>
          <w:webHidden/>
          <w:rPrChange w:id="550" w:author="Microsoft Office User" w:date="2025-01-28T16:29:00Z">
            <w:rPr>
              <w:noProof/>
              <w:webHidden/>
            </w:rPr>
          </w:rPrChange>
        </w:rPr>
        <w:t>40</w:t>
      </w:r>
      <w:r w:rsidR="008865BD" w:rsidRPr="0057718E">
        <w:rPr>
          <w:webHidden/>
          <w:rPrChange w:id="551" w:author="Microsoft Office User" w:date="2025-01-28T16:29:00Z">
            <w:rPr>
              <w:noProof/>
              <w:webHidden/>
            </w:rPr>
          </w:rPrChange>
        </w:rPr>
        <w:fldChar w:fldCharType="end"/>
      </w:r>
      <w:r w:rsidR="00000000" w:rsidRPr="0057718E">
        <w:rPr>
          <w:rPrChange w:id="552" w:author="Microsoft Office User" w:date="2025-01-28T16:29:00Z">
            <w:rPr>
              <w:noProof/>
            </w:rPr>
          </w:rPrChange>
        </w:rPr>
        <w:fldChar w:fldCharType="end"/>
      </w:r>
    </w:p>
    <w:p w14:paraId="464ED5EC" w14:textId="119DCC28"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55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"_Toc188724005"</w:instrText>
      </w:r>
      <w:r w:rsidRPr="0057718E">
        <w:fldChar w:fldCharType="separate"/>
      </w:r>
      <w:r w:rsidR="008865BD" w:rsidRPr="0057718E">
        <w:rPr>
          <w:rStyle w:val="Lienhypertexte"/>
          <w:rPrChange w:id="554" w:author="Microsoft Office User" w:date="2025-01-28T16:29:00Z">
            <w:rPr>
              <w:rStyle w:val="Lienhypertexte"/>
              <w:noProof/>
              <w:lang w:val="fr-SN"/>
            </w:rPr>
          </w:rPrChange>
        </w:rPr>
        <w:t>Tableau 2 : Compte de résultat</w:t>
      </w:r>
      <w:r w:rsidR="008865BD" w:rsidRPr="0057718E">
        <w:rPr>
          <w:webHidden/>
          <w:rPrChange w:id="555" w:author="Microsoft Office User" w:date="2025-01-28T16:29:00Z">
            <w:rPr>
              <w:noProof/>
              <w:webHidden/>
            </w:rPr>
          </w:rPrChange>
        </w:rPr>
        <w:tab/>
      </w:r>
      <w:r w:rsidR="008865BD" w:rsidRPr="0057718E">
        <w:rPr>
          <w:webHidden/>
          <w:rPrChange w:id="556" w:author="Microsoft Office User" w:date="2025-01-28T16:29:00Z">
            <w:rPr>
              <w:noProof/>
              <w:webHidden/>
            </w:rPr>
          </w:rPrChange>
        </w:rPr>
        <w:fldChar w:fldCharType="begin"/>
      </w:r>
      <w:r w:rsidR="008865BD" w:rsidRPr="0057718E">
        <w:rPr>
          <w:webHidden/>
          <w:rPrChange w:id="557" w:author="Microsoft Office User" w:date="2025-01-28T16:29:00Z">
            <w:rPr>
              <w:noProof/>
              <w:webHidden/>
            </w:rPr>
          </w:rPrChange>
        </w:rPr>
        <w:instrText xml:space="preserve"> PAGEREF _Toc188724005 \h </w:instrText>
      </w:r>
      <w:r w:rsidR="008865BD" w:rsidRPr="0057718E">
        <w:rPr>
          <w:webHidden/>
          <w:rPrChange w:id="558" w:author="Microsoft Office User" w:date="2025-01-28T16:29:00Z">
            <w:rPr>
              <w:noProof/>
              <w:webHidden/>
            </w:rPr>
          </w:rPrChange>
        </w:rPr>
      </w:r>
      <w:r w:rsidR="008865BD" w:rsidRPr="0057718E">
        <w:rPr>
          <w:webHidden/>
          <w:rPrChange w:id="559" w:author="Microsoft Office User" w:date="2025-01-28T16:29:00Z">
            <w:rPr>
              <w:noProof/>
              <w:webHidden/>
            </w:rPr>
          </w:rPrChange>
        </w:rPr>
        <w:fldChar w:fldCharType="separate"/>
      </w:r>
      <w:r w:rsidR="008865BD" w:rsidRPr="0057718E">
        <w:rPr>
          <w:webHidden/>
          <w:rPrChange w:id="560" w:author="Microsoft Office User" w:date="2025-01-28T16:29:00Z">
            <w:rPr>
              <w:noProof/>
              <w:webHidden/>
            </w:rPr>
          </w:rPrChange>
        </w:rPr>
        <w:t>41</w:t>
      </w:r>
      <w:r w:rsidR="008865BD" w:rsidRPr="0057718E">
        <w:rPr>
          <w:webHidden/>
          <w:rPrChange w:id="561" w:author="Microsoft Office User" w:date="2025-01-28T16:29:00Z">
            <w:rPr>
              <w:noProof/>
              <w:webHidden/>
            </w:rPr>
          </w:rPrChange>
        </w:rPr>
        <w:fldChar w:fldCharType="end"/>
      </w:r>
      <w:r w:rsidRPr="0057718E">
        <w:rPr>
          <w:rPrChange w:id="562" w:author="Microsoft Office User" w:date="2025-01-28T16:29:00Z">
            <w:rPr>
              <w:noProof/>
            </w:rPr>
          </w:rPrChange>
        </w:rPr>
        <w:fldChar w:fldCharType="end"/>
      </w:r>
    </w:p>
    <w:p w14:paraId="5971A4A3" w14:textId="68AC4DDE"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56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"_Toc188724006"</w:instrText>
      </w:r>
      <w:r w:rsidRPr="0057718E">
        <w:fldChar w:fldCharType="separate"/>
      </w:r>
      <w:r w:rsidR="008865BD" w:rsidRPr="0057718E">
        <w:rPr>
          <w:rStyle w:val="Lienhypertexte"/>
          <w:rPrChange w:id="564" w:author="Microsoft Office User" w:date="2025-01-28T16:29:00Z">
            <w:rPr>
              <w:rStyle w:val="Lienhypertexte"/>
              <w:noProof/>
              <w:lang w:val="fr-SN"/>
            </w:rPr>
          </w:rPrChange>
        </w:rPr>
        <w:t>Tableau 3 : Tableau des flux de trésorerie</w:t>
      </w:r>
      <w:r w:rsidR="008865BD" w:rsidRPr="0057718E">
        <w:rPr>
          <w:webHidden/>
          <w:rPrChange w:id="565" w:author="Microsoft Office User" w:date="2025-01-28T16:29:00Z">
            <w:rPr>
              <w:noProof/>
              <w:webHidden/>
            </w:rPr>
          </w:rPrChange>
        </w:rPr>
        <w:tab/>
      </w:r>
      <w:r w:rsidR="008865BD" w:rsidRPr="0057718E">
        <w:rPr>
          <w:webHidden/>
          <w:rPrChange w:id="566" w:author="Microsoft Office User" w:date="2025-01-28T16:29:00Z">
            <w:rPr>
              <w:noProof/>
              <w:webHidden/>
            </w:rPr>
          </w:rPrChange>
        </w:rPr>
        <w:fldChar w:fldCharType="begin"/>
      </w:r>
      <w:r w:rsidR="008865BD" w:rsidRPr="0057718E">
        <w:rPr>
          <w:webHidden/>
          <w:rPrChange w:id="567" w:author="Microsoft Office User" w:date="2025-01-28T16:29:00Z">
            <w:rPr>
              <w:noProof/>
              <w:webHidden/>
            </w:rPr>
          </w:rPrChange>
        </w:rPr>
        <w:instrText xml:space="preserve"> PAGEREF _Toc188724006 \h </w:instrText>
      </w:r>
      <w:r w:rsidR="008865BD" w:rsidRPr="0057718E">
        <w:rPr>
          <w:webHidden/>
          <w:rPrChange w:id="568" w:author="Microsoft Office User" w:date="2025-01-28T16:29:00Z">
            <w:rPr>
              <w:noProof/>
              <w:webHidden/>
            </w:rPr>
          </w:rPrChange>
        </w:rPr>
      </w:r>
      <w:r w:rsidR="008865BD" w:rsidRPr="0057718E">
        <w:rPr>
          <w:webHidden/>
          <w:rPrChange w:id="569" w:author="Microsoft Office User" w:date="2025-01-28T16:29:00Z">
            <w:rPr>
              <w:noProof/>
              <w:webHidden/>
            </w:rPr>
          </w:rPrChange>
        </w:rPr>
        <w:fldChar w:fldCharType="separate"/>
      </w:r>
      <w:r w:rsidR="008865BD" w:rsidRPr="0057718E">
        <w:rPr>
          <w:webHidden/>
          <w:rPrChange w:id="570" w:author="Microsoft Office User" w:date="2025-01-28T16:29:00Z">
            <w:rPr>
              <w:noProof/>
              <w:webHidden/>
            </w:rPr>
          </w:rPrChange>
        </w:rPr>
        <w:t>42</w:t>
      </w:r>
      <w:r w:rsidR="008865BD" w:rsidRPr="0057718E">
        <w:rPr>
          <w:webHidden/>
          <w:rPrChange w:id="571" w:author="Microsoft Office User" w:date="2025-01-28T16:29:00Z">
            <w:rPr>
              <w:noProof/>
              <w:webHidden/>
            </w:rPr>
          </w:rPrChange>
        </w:rPr>
        <w:fldChar w:fldCharType="end"/>
      </w:r>
      <w:r w:rsidRPr="0057718E">
        <w:rPr>
          <w:rPrChange w:id="572" w:author="Microsoft Office User" w:date="2025-01-28T16:29:00Z">
            <w:rPr>
              <w:noProof/>
            </w:rPr>
          </w:rPrChange>
        </w:rPr>
        <w:fldChar w:fldCharType="end"/>
      </w:r>
    </w:p>
    <w:p w14:paraId="77C5DC40" w14:textId="620049AE"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57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"_Toc188724007"</w:instrText>
      </w:r>
      <w:r w:rsidRPr="0057718E">
        <w:fldChar w:fldCharType="separate"/>
      </w:r>
      <w:r w:rsidR="008865BD" w:rsidRPr="0057718E">
        <w:rPr>
          <w:rStyle w:val="Lienhypertexte"/>
          <w:rPrChange w:id="574" w:author="Microsoft Office User" w:date="2025-01-28T16:29:00Z">
            <w:rPr>
              <w:rStyle w:val="Lienhypertexte"/>
              <w:noProof/>
            </w:rPr>
          </w:rPrChange>
        </w:rPr>
        <w:t>Tableau 4 : Les familles de ratios</w:t>
      </w:r>
      <w:r w:rsidR="008865BD" w:rsidRPr="0057718E">
        <w:rPr>
          <w:webHidden/>
          <w:rPrChange w:id="575" w:author="Microsoft Office User" w:date="2025-01-28T16:29:00Z">
            <w:rPr>
              <w:noProof/>
              <w:webHidden/>
            </w:rPr>
          </w:rPrChange>
        </w:rPr>
        <w:tab/>
      </w:r>
      <w:r w:rsidR="008865BD" w:rsidRPr="0057718E">
        <w:rPr>
          <w:webHidden/>
          <w:rPrChange w:id="576" w:author="Microsoft Office User" w:date="2025-01-28T16:29:00Z">
            <w:rPr>
              <w:noProof/>
              <w:webHidden/>
            </w:rPr>
          </w:rPrChange>
        </w:rPr>
        <w:fldChar w:fldCharType="begin"/>
      </w:r>
      <w:r w:rsidR="008865BD" w:rsidRPr="0057718E">
        <w:rPr>
          <w:webHidden/>
          <w:rPrChange w:id="577" w:author="Microsoft Office User" w:date="2025-01-28T16:29:00Z">
            <w:rPr>
              <w:noProof/>
              <w:webHidden/>
            </w:rPr>
          </w:rPrChange>
        </w:rPr>
        <w:instrText xml:space="preserve"> PAGEREF _Toc188724007 \h </w:instrText>
      </w:r>
      <w:r w:rsidR="008865BD" w:rsidRPr="0057718E">
        <w:rPr>
          <w:webHidden/>
          <w:rPrChange w:id="578" w:author="Microsoft Office User" w:date="2025-01-28T16:29:00Z">
            <w:rPr>
              <w:noProof/>
              <w:webHidden/>
            </w:rPr>
          </w:rPrChange>
        </w:rPr>
      </w:r>
      <w:r w:rsidR="008865BD" w:rsidRPr="0057718E">
        <w:rPr>
          <w:webHidden/>
          <w:rPrChange w:id="579" w:author="Microsoft Office User" w:date="2025-01-28T16:29:00Z">
            <w:rPr>
              <w:noProof/>
              <w:webHidden/>
            </w:rPr>
          </w:rPrChange>
        </w:rPr>
        <w:fldChar w:fldCharType="separate"/>
      </w:r>
      <w:r w:rsidR="008865BD" w:rsidRPr="0057718E">
        <w:rPr>
          <w:webHidden/>
          <w:rPrChange w:id="580" w:author="Microsoft Office User" w:date="2025-01-28T16:29:00Z">
            <w:rPr>
              <w:noProof/>
              <w:webHidden/>
            </w:rPr>
          </w:rPrChange>
        </w:rPr>
        <w:t>45</w:t>
      </w:r>
      <w:r w:rsidR="008865BD" w:rsidRPr="0057718E">
        <w:rPr>
          <w:webHidden/>
          <w:rPrChange w:id="581" w:author="Microsoft Office User" w:date="2025-01-28T16:29:00Z">
            <w:rPr>
              <w:noProof/>
              <w:webHidden/>
            </w:rPr>
          </w:rPrChange>
        </w:rPr>
        <w:fldChar w:fldCharType="end"/>
      </w:r>
      <w:r w:rsidRPr="0057718E">
        <w:rPr>
          <w:rPrChange w:id="582" w:author="Microsoft Office User" w:date="2025-01-28T16:29:00Z">
            <w:rPr>
              <w:noProof/>
            </w:rPr>
          </w:rPrChange>
        </w:rPr>
        <w:fldChar w:fldCharType="end"/>
      </w:r>
    </w:p>
    <w:p w14:paraId="7C9F77AF" w14:textId="56B2FE54"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58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"_Toc188724008"</w:instrText>
      </w:r>
      <w:r w:rsidRPr="0057718E">
        <w:fldChar w:fldCharType="separate"/>
      </w:r>
      <w:r w:rsidR="008865BD" w:rsidRPr="0057718E">
        <w:rPr>
          <w:rStyle w:val="Lienhypertexte"/>
          <w:rPrChange w:id="584" w:author="Microsoft Office User" w:date="2025-01-28T16:29:00Z">
            <w:rPr>
              <w:rStyle w:val="Lienhypertexte"/>
              <w:noProof/>
              <w:lang w:val="fr-SN"/>
            </w:rPr>
          </w:rPrChange>
        </w:rPr>
        <w:t>Tableau 5 : Résultat chiffre d'affaires</w:t>
      </w:r>
      <w:r w:rsidR="008865BD" w:rsidRPr="0057718E">
        <w:rPr>
          <w:webHidden/>
          <w:rPrChange w:id="585" w:author="Microsoft Office User" w:date="2025-01-28T16:29:00Z">
            <w:rPr>
              <w:noProof/>
              <w:webHidden/>
            </w:rPr>
          </w:rPrChange>
        </w:rPr>
        <w:tab/>
      </w:r>
      <w:r w:rsidR="008865BD" w:rsidRPr="0057718E">
        <w:rPr>
          <w:webHidden/>
          <w:rPrChange w:id="586" w:author="Microsoft Office User" w:date="2025-01-28T16:29:00Z">
            <w:rPr>
              <w:noProof/>
              <w:webHidden/>
            </w:rPr>
          </w:rPrChange>
        </w:rPr>
        <w:fldChar w:fldCharType="begin"/>
      </w:r>
      <w:r w:rsidR="008865BD" w:rsidRPr="0057718E">
        <w:rPr>
          <w:webHidden/>
          <w:rPrChange w:id="587" w:author="Microsoft Office User" w:date="2025-01-28T16:29:00Z">
            <w:rPr>
              <w:noProof/>
              <w:webHidden/>
            </w:rPr>
          </w:rPrChange>
        </w:rPr>
        <w:instrText xml:space="preserve"> PAGEREF _Toc188724008 \h </w:instrText>
      </w:r>
      <w:r w:rsidR="008865BD" w:rsidRPr="0057718E">
        <w:rPr>
          <w:webHidden/>
          <w:rPrChange w:id="588" w:author="Microsoft Office User" w:date="2025-01-28T16:29:00Z">
            <w:rPr>
              <w:noProof/>
              <w:webHidden/>
            </w:rPr>
          </w:rPrChange>
        </w:rPr>
      </w:r>
      <w:r w:rsidR="008865BD" w:rsidRPr="0057718E">
        <w:rPr>
          <w:webHidden/>
          <w:rPrChange w:id="589" w:author="Microsoft Office User" w:date="2025-01-28T16:29:00Z">
            <w:rPr>
              <w:noProof/>
              <w:webHidden/>
            </w:rPr>
          </w:rPrChange>
        </w:rPr>
        <w:fldChar w:fldCharType="separate"/>
      </w:r>
      <w:r w:rsidR="008865BD" w:rsidRPr="0057718E">
        <w:rPr>
          <w:webHidden/>
          <w:rPrChange w:id="590" w:author="Microsoft Office User" w:date="2025-01-28T16:29:00Z">
            <w:rPr>
              <w:noProof/>
              <w:webHidden/>
            </w:rPr>
          </w:rPrChange>
        </w:rPr>
        <w:t>57</w:t>
      </w:r>
      <w:r w:rsidR="008865BD" w:rsidRPr="0057718E">
        <w:rPr>
          <w:webHidden/>
          <w:rPrChange w:id="591" w:author="Microsoft Office User" w:date="2025-01-28T16:29:00Z">
            <w:rPr>
              <w:noProof/>
              <w:webHidden/>
            </w:rPr>
          </w:rPrChange>
        </w:rPr>
        <w:fldChar w:fldCharType="end"/>
      </w:r>
      <w:r w:rsidRPr="0057718E">
        <w:rPr>
          <w:rPrChange w:id="592" w:author="Microsoft Office User" w:date="2025-01-28T16:29:00Z">
            <w:rPr>
              <w:noProof/>
            </w:rPr>
          </w:rPrChange>
        </w:rPr>
        <w:fldChar w:fldCharType="end"/>
      </w:r>
    </w:p>
    <w:p w14:paraId="0CBF7F45" w14:textId="31F10957"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59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"_Toc188724009"</w:instrText>
      </w:r>
      <w:r w:rsidRPr="0057718E">
        <w:fldChar w:fldCharType="separate"/>
      </w:r>
      <w:r w:rsidR="008865BD" w:rsidRPr="0057718E">
        <w:rPr>
          <w:rStyle w:val="Lienhypertexte"/>
          <w:rPrChange w:id="594" w:author="Microsoft Office User" w:date="2025-01-28T16:29:00Z">
            <w:rPr>
              <w:rStyle w:val="Lienhypertexte"/>
              <w:noProof/>
              <w:lang w:val="fr-SN"/>
            </w:rPr>
          </w:rPrChange>
        </w:rPr>
        <w:t>Tableau 6 : Résultat excèdent brute d'exploitation</w:t>
      </w:r>
      <w:r w:rsidR="008865BD" w:rsidRPr="0057718E">
        <w:rPr>
          <w:webHidden/>
          <w:rPrChange w:id="595" w:author="Microsoft Office User" w:date="2025-01-28T16:29:00Z">
            <w:rPr>
              <w:noProof/>
              <w:webHidden/>
            </w:rPr>
          </w:rPrChange>
        </w:rPr>
        <w:tab/>
      </w:r>
      <w:r w:rsidR="008865BD" w:rsidRPr="0057718E">
        <w:rPr>
          <w:webHidden/>
          <w:rPrChange w:id="596" w:author="Microsoft Office User" w:date="2025-01-28T16:29:00Z">
            <w:rPr>
              <w:noProof/>
              <w:webHidden/>
            </w:rPr>
          </w:rPrChange>
        </w:rPr>
        <w:fldChar w:fldCharType="begin"/>
      </w:r>
      <w:r w:rsidR="008865BD" w:rsidRPr="0057718E">
        <w:rPr>
          <w:webHidden/>
          <w:rPrChange w:id="597" w:author="Microsoft Office User" w:date="2025-01-28T16:29:00Z">
            <w:rPr>
              <w:noProof/>
              <w:webHidden/>
            </w:rPr>
          </w:rPrChange>
        </w:rPr>
        <w:instrText xml:space="preserve"> PAGEREF _Toc188724009 \h </w:instrText>
      </w:r>
      <w:r w:rsidR="008865BD" w:rsidRPr="0057718E">
        <w:rPr>
          <w:webHidden/>
          <w:rPrChange w:id="598" w:author="Microsoft Office User" w:date="2025-01-28T16:29:00Z">
            <w:rPr>
              <w:noProof/>
              <w:webHidden/>
            </w:rPr>
          </w:rPrChange>
        </w:rPr>
      </w:r>
      <w:r w:rsidR="008865BD" w:rsidRPr="0057718E">
        <w:rPr>
          <w:webHidden/>
          <w:rPrChange w:id="599" w:author="Microsoft Office User" w:date="2025-01-28T16:29:00Z">
            <w:rPr>
              <w:noProof/>
              <w:webHidden/>
            </w:rPr>
          </w:rPrChange>
        </w:rPr>
        <w:fldChar w:fldCharType="separate"/>
      </w:r>
      <w:r w:rsidR="008865BD" w:rsidRPr="0057718E">
        <w:rPr>
          <w:webHidden/>
          <w:rPrChange w:id="600" w:author="Microsoft Office User" w:date="2025-01-28T16:29:00Z">
            <w:rPr>
              <w:noProof/>
              <w:webHidden/>
            </w:rPr>
          </w:rPrChange>
        </w:rPr>
        <w:t>57</w:t>
      </w:r>
      <w:r w:rsidR="008865BD" w:rsidRPr="0057718E">
        <w:rPr>
          <w:webHidden/>
          <w:rPrChange w:id="601" w:author="Microsoft Office User" w:date="2025-01-28T16:29:00Z">
            <w:rPr>
              <w:noProof/>
              <w:webHidden/>
            </w:rPr>
          </w:rPrChange>
        </w:rPr>
        <w:fldChar w:fldCharType="end"/>
      </w:r>
      <w:r w:rsidRPr="0057718E">
        <w:rPr>
          <w:rPrChange w:id="602" w:author="Microsoft Office User" w:date="2025-01-28T16:29:00Z">
            <w:rPr>
              <w:noProof/>
            </w:rPr>
          </w:rPrChange>
        </w:rPr>
        <w:fldChar w:fldCharType="end"/>
      </w:r>
    </w:p>
    <w:p w14:paraId="298235F0" w14:textId="3071592B"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60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"_Toc188724010"</w:instrText>
      </w:r>
      <w:r w:rsidRPr="0057718E">
        <w:fldChar w:fldCharType="separate"/>
      </w:r>
      <w:r w:rsidR="008865BD" w:rsidRPr="0057718E">
        <w:rPr>
          <w:rStyle w:val="Lienhypertexte"/>
          <w:rPrChange w:id="604" w:author="Microsoft Office User" w:date="2025-01-28T16:29:00Z">
            <w:rPr>
              <w:rStyle w:val="Lienhypertexte"/>
              <w:noProof/>
              <w:lang w:val="fr-SN"/>
            </w:rPr>
          </w:rPrChange>
        </w:rPr>
        <w:t>Tableau 7 : Résultat du résultat net</w:t>
      </w:r>
      <w:r w:rsidR="008865BD" w:rsidRPr="0057718E">
        <w:rPr>
          <w:webHidden/>
          <w:rPrChange w:id="605" w:author="Microsoft Office User" w:date="2025-01-28T16:29:00Z">
            <w:rPr>
              <w:noProof/>
              <w:webHidden/>
            </w:rPr>
          </w:rPrChange>
        </w:rPr>
        <w:tab/>
      </w:r>
      <w:r w:rsidR="008865BD" w:rsidRPr="0057718E">
        <w:rPr>
          <w:webHidden/>
          <w:rPrChange w:id="606" w:author="Microsoft Office User" w:date="2025-01-28T16:29:00Z">
            <w:rPr>
              <w:noProof/>
              <w:webHidden/>
            </w:rPr>
          </w:rPrChange>
        </w:rPr>
        <w:fldChar w:fldCharType="begin"/>
      </w:r>
      <w:r w:rsidR="008865BD" w:rsidRPr="0057718E">
        <w:rPr>
          <w:webHidden/>
          <w:rPrChange w:id="607" w:author="Microsoft Office User" w:date="2025-01-28T16:29:00Z">
            <w:rPr>
              <w:noProof/>
              <w:webHidden/>
            </w:rPr>
          </w:rPrChange>
        </w:rPr>
        <w:instrText xml:space="preserve"> PAGEREF _Toc188724010 \h </w:instrText>
      </w:r>
      <w:r w:rsidR="008865BD" w:rsidRPr="0057718E">
        <w:rPr>
          <w:webHidden/>
          <w:rPrChange w:id="608" w:author="Microsoft Office User" w:date="2025-01-28T16:29:00Z">
            <w:rPr>
              <w:noProof/>
              <w:webHidden/>
            </w:rPr>
          </w:rPrChange>
        </w:rPr>
      </w:r>
      <w:r w:rsidR="008865BD" w:rsidRPr="0057718E">
        <w:rPr>
          <w:webHidden/>
          <w:rPrChange w:id="609" w:author="Microsoft Office User" w:date="2025-01-28T16:29:00Z">
            <w:rPr>
              <w:noProof/>
              <w:webHidden/>
            </w:rPr>
          </w:rPrChange>
        </w:rPr>
        <w:fldChar w:fldCharType="separate"/>
      </w:r>
      <w:r w:rsidR="008865BD" w:rsidRPr="0057718E">
        <w:rPr>
          <w:webHidden/>
          <w:rPrChange w:id="610" w:author="Microsoft Office User" w:date="2025-01-28T16:29:00Z">
            <w:rPr>
              <w:noProof/>
              <w:webHidden/>
            </w:rPr>
          </w:rPrChange>
        </w:rPr>
        <w:t>57</w:t>
      </w:r>
      <w:r w:rsidR="008865BD" w:rsidRPr="0057718E">
        <w:rPr>
          <w:webHidden/>
          <w:rPrChange w:id="611" w:author="Microsoft Office User" w:date="2025-01-28T16:29:00Z">
            <w:rPr>
              <w:noProof/>
              <w:webHidden/>
            </w:rPr>
          </w:rPrChange>
        </w:rPr>
        <w:fldChar w:fldCharType="end"/>
      </w:r>
      <w:r w:rsidRPr="0057718E">
        <w:rPr>
          <w:rPrChange w:id="612" w:author="Microsoft Office User" w:date="2025-01-28T16:29:00Z">
            <w:rPr>
              <w:noProof/>
            </w:rPr>
          </w:rPrChange>
        </w:rPr>
        <w:fldChar w:fldCharType="end"/>
      </w:r>
    </w:p>
    <w:p w14:paraId="035BF0B0" w14:textId="624B5E1C"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61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"_Toc188724011"</w:instrText>
      </w:r>
      <w:r w:rsidRPr="0057718E">
        <w:fldChar w:fldCharType="separate"/>
      </w:r>
      <w:r w:rsidR="008865BD" w:rsidRPr="0057718E">
        <w:rPr>
          <w:rStyle w:val="Lienhypertexte"/>
          <w:rPrChange w:id="614" w:author="Microsoft Office User" w:date="2025-01-28T16:29:00Z">
            <w:rPr>
              <w:rStyle w:val="Lienhypertexte"/>
              <w:noProof/>
              <w:lang w:val="fr-SN"/>
            </w:rPr>
          </w:rPrChange>
        </w:rPr>
        <w:t>Tableau 8 : Résultat total actif</w:t>
      </w:r>
      <w:r w:rsidR="008865BD" w:rsidRPr="0057718E">
        <w:rPr>
          <w:webHidden/>
          <w:rPrChange w:id="615" w:author="Microsoft Office User" w:date="2025-01-28T16:29:00Z">
            <w:rPr>
              <w:noProof/>
              <w:webHidden/>
            </w:rPr>
          </w:rPrChange>
        </w:rPr>
        <w:tab/>
      </w:r>
      <w:r w:rsidR="008865BD" w:rsidRPr="0057718E">
        <w:rPr>
          <w:webHidden/>
          <w:rPrChange w:id="616" w:author="Microsoft Office User" w:date="2025-01-28T16:29:00Z">
            <w:rPr>
              <w:noProof/>
              <w:webHidden/>
            </w:rPr>
          </w:rPrChange>
        </w:rPr>
        <w:fldChar w:fldCharType="begin"/>
      </w:r>
      <w:r w:rsidR="008865BD" w:rsidRPr="0057718E">
        <w:rPr>
          <w:webHidden/>
          <w:rPrChange w:id="617" w:author="Microsoft Office User" w:date="2025-01-28T16:29:00Z">
            <w:rPr>
              <w:noProof/>
              <w:webHidden/>
            </w:rPr>
          </w:rPrChange>
        </w:rPr>
        <w:instrText xml:space="preserve"> PAGEREF _Toc188724011 \h </w:instrText>
      </w:r>
      <w:r w:rsidR="008865BD" w:rsidRPr="0057718E">
        <w:rPr>
          <w:webHidden/>
          <w:rPrChange w:id="618" w:author="Microsoft Office User" w:date="2025-01-28T16:29:00Z">
            <w:rPr>
              <w:noProof/>
              <w:webHidden/>
            </w:rPr>
          </w:rPrChange>
        </w:rPr>
      </w:r>
      <w:r w:rsidR="008865BD" w:rsidRPr="0057718E">
        <w:rPr>
          <w:webHidden/>
          <w:rPrChange w:id="619" w:author="Microsoft Office User" w:date="2025-01-28T16:29:00Z">
            <w:rPr>
              <w:noProof/>
              <w:webHidden/>
            </w:rPr>
          </w:rPrChange>
        </w:rPr>
        <w:fldChar w:fldCharType="separate"/>
      </w:r>
      <w:r w:rsidR="008865BD" w:rsidRPr="0057718E">
        <w:rPr>
          <w:webHidden/>
          <w:rPrChange w:id="620" w:author="Microsoft Office User" w:date="2025-01-28T16:29:00Z">
            <w:rPr>
              <w:noProof/>
              <w:webHidden/>
            </w:rPr>
          </w:rPrChange>
        </w:rPr>
        <w:t>58</w:t>
      </w:r>
      <w:r w:rsidR="008865BD" w:rsidRPr="0057718E">
        <w:rPr>
          <w:webHidden/>
          <w:rPrChange w:id="621" w:author="Microsoft Office User" w:date="2025-01-28T16:29:00Z">
            <w:rPr>
              <w:noProof/>
              <w:webHidden/>
            </w:rPr>
          </w:rPrChange>
        </w:rPr>
        <w:fldChar w:fldCharType="end"/>
      </w:r>
      <w:r w:rsidRPr="0057718E">
        <w:rPr>
          <w:rPrChange w:id="622" w:author="Microsoft Office User" w:date="2025-01-28T16:29:00Z">
            <w:rPr>
              <w:noProof/>
            </w:rPr>
          </w:rPrChange>
        </w:rPr>
        <w:fldChar w:fldCharType="end"/>
      </w:r>
    </w:p>
    <w:p w14:paraId="792D41C3" w14:textId="4202EED3"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62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"_Toc188724012"</w:instrText>
      </w:r>
      <w:r w:rsidRPr="0057718E">
        <w:fldChar w:fldCharType="separate"/>
      </w:r>
      <w:r w:rsidR="008865BD" w:rsidRPr="0057718E">
        <w:rPr>
          <w:rStyle w:val="Lienhypertexte"/>
          <w:rPrChange w:id="624" w:author="Microsoft Office User" w:date="2025-01-28T16:29:00Z">
            <w:rPr>
              <w:rStyle w:val="Lienhypertexte"/>
              <w:noProof/>
              <w:lang w:val="fr-SN"/>
            </w:rPr>
          </w:rPrChange>
        </w:rPr>
        <w:t>Tableau 9 : Résultat capitaux propres</w:t>
      </w:r>
      <w:r w:rsidR="008865BD" w:rsidRPr="0057718E">
        <w:rPr>
          <w:webHidden/>
          <w:rPrChange w:id="625" w:author="Microsoft Office User" w:date="2025-01-28T16:29:00Z">
            <w:rPr>
              <w:noProof/>
              <w:webHidden/>
            </w:rPr>
          </w:rPrChange>
        </w:rPr>
        <w:tab/>
      </w:r>
      <w:r w:rsidR="008865BD" w:rsidRPr="0057718E">
        <w:rPr>
          <w:webHidden/>
          <w:rPrChange w:id="626" w:author="Microsoft Office User" w:date="2025-01-28T16:29:00Z">
            <w:rPr>
              <w:noProof/>
              <w:webHidden/>
            </w:rPr>
          </w:rPrChange>
        </w:rPr>
        <w:fldChar w:fldCharType="begin"/>
      </w:r>
      <w:r w:rsidR="008865BD" w:rsidRPr="0057718E">
        <w:rPr>
          <w:webHidden/>
          <w:rPrChange w:id="627" w:author="Microsoft Office User" w:date="2025-01-28T16:29:00Z">
            <w:rPr>
              <w:noProof/>
              <w:webHidden/>
            </w:rPr>
          </w:rPrChange>
        </w:rPr>
        <w:instrText xml:space="preserve"> PAGEREF _Toc188724012 \h </w:instrText>
      </w:r>
      <w:r w:rsidR="008865BD" w:rsidRPr="0057718E">
        <w:rPr>
          <w:webHidden/>
          <w:rPrChange w:id="628" w:author="Microsoft Office User" w:date="2025-01-28T16:29:00Z">
            <w:rPr>
              <w:noProof/>
              <w:webHidden/>
            </w:rPr>
          </w:rPrChange>
        </w:rPr>
      </w:r>
      <w:r w:rsidR="008865BD" w:rsidRPr="0057718E">
        <w:rPr>
          <w:webHidden/>
          <w:rPrChange w:id="629" w:author="Microsoft Office User" w:date="2025-01-28T16:29:00Z">
            <w:rPr>
              <w:noProof/>
              <w:webHidden/>
            </w:rPr>
          </w:rPrChange>
        </w:rPr>
        <w:fldChar w:fldCharType="separate"/>
      </w:r>
      <w:r w:rsidR="008865BD" w:rsidRPr="0057718E">
        <w:rPr>
          <w:webHidden/>
          <w:rPrChange w:id="630" w:author="Microsoft Office User" w:date="2025-01-28T16:29:00Z">
            <w:rPr>
              <w:noProof/>
              <w:webHidden/>
            </w:rPr>
          </w:rPrChange>
        </w:rPr>
        <w:t>58</w:t>
      </w:r>
      <w:r w:rsidR="008865BD" w:rsidRPr="0057718E">
        <w:rPr>
          <w:webHidden/>
          <w:rPrChange w:id="631" w:author="Microsoft Office User" w:date="2025-01-28T16:29:00Z">
            <w:rPr>
              <w:noProof/>
              <w:webHidden/>
            </w:rPr>
          </w:rPrChange>
        </w:rPr>
        <w:fldChar w:fldCharType="end"/>
      </w:r>
      <w:r w:rsidRPr="0057718E">
        <w:rPr>
          <w:rPrChange w:id="632" w:author="Microsoft Office User" w:date="2025-01-28T16:29:00Z">
            <w:rPr>
              <w:noProof/>
            </w:rPr>
          </w:rPrChange>
        </w:rPr>
        <w:fldChar w:fldCharType="end"/>
      </w:r>
    </w:p>
    <w:p w14:paraId="5840CE06" w14:textId="754FDE71"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63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"_Toc188724013"</w:instrText>
      </w:r>
      <w:r w:rsidRPr="0057718E">
        <w:fldChar w:fldCharType="separate"/>
      </w:r>
      <w:r w:rsidR="008865BD" w:rsidRPr="0057718E">
        <w:rPr>
          <w:rStyle w:val="Lienhypertexte"/>
          <w:rPrChange w:id="634" w:author="Microsoft Office User" w:date="2025-01-28T16:29:00Z">
            <w:rPr>
              <w:rStyle w:val="Lienhypertexte"/>
              <w:noProof/>
              <w:lang w:val="fr-SN"/>
            </w:rPr>
          </w:rPrChange>
        </w:rPr>
        <w:t>Tableau 10 : Résultat SVM</w:t>
      </w:r>
      <w:r w:rsidR="008865BD" w:rsidRPr="0057718E">
        <w:rPr>
          <w:webHidden/>
          <w:rPrChange w:id="635" w:author="Microsoft Office User" w:date="2025-01-28T16:29:00Z">
            <w:rPr>
              <w:noProof/>
              <w:webHidden/>
            </w:rPr>
          </w:rPrChange>
        </w:rPr>
        <w:tab/>
      </w:r>
      <w:r w:rsidR="008865BD" w:rsidRPr="0057718E">
        <w:rPr>
          <w:webHidden/>
          <w:rPrChange w:id="636" w:author="Microsoft Office User" w:date="2025-01-28T16:29:00Z">
            <w:rPr>
              <w:noProof/>
              <w:webHidden/>
            </w:rPr>
          </w:rPrChange>
        </w:rPr>
        <w:fldChar w:fldCharType="begin"/>
      </w:r>
      <w:r w:rsidR="008865BD" w:rsidRPr="0057718E">
        <w:rPr>
          <w:webHidden/>
          <w:rPrChange w:id="637" w:author="Microsoft Office User" w:date="2025-01-28T16:29:00Z">
            <w:rPr>
              <w:noProof/>
              <w:webHidden/>
            </w:rPr>
          </w:rPrChange>
        </w:rPr>
        <w:instrText xml:space="preserve"> PAGEREF _Toc188724013 \h </w:instrText>
      </w:r>
      <w:r w:rsidR="008865BD" w:rsidRPr="0057718E">
        <w:rPr>
          <w:webHidden/>
          <w:rPrChange w:id="638" w:author="Microsoft Office User" w:date="2025-01-28T16:29:00Z">
            <w:rPr>
              <w:noProof/>
              <w:webHidden/>
            </w:rPr>
          </w:rPrChange>
        </w:rPr>
      </w:r>
      <w:r w:rsidR="008865BD" w:rsidRPr="0057718E">
        <w:rPr>
          <w:webHidden/>
          <w:rPrChange w:id="639" w:author="Microsoft Office User" w:date="2025-01-28T16:29:00Z">
            <w:rPr>
              <w:noProof/>
              <w:webHidden/>
            </w:rPr>
          </w:rPrChange>
        </w:rPr>
        <w:fldChar w:fldCharType="separate"/>
      </w:r>
      <w:r w:rsidR="008865BD" w:rsidRPr="0057718E">
        <w:rPr>
          <w:webHidden/>
          <w:rPrChange w:id="640" w:author="Microsoft Office User" w:date="2025-01-28T16:29:00Z">
            <w:rPr>
              <w:noProof/>
              <w:webHidden/>
            </w:rPr>
          </w:rPrChange>
        </w:rPr>
        <w:t>72</w:t>
      </w:r>
      <w:r w:rsidR="008865BD" w:rsidRPr="0057718E">
        <w:rPr>
          <w:webHidden/>
          <w:rPrChange w:id="641" w:author="Microsoft Office User" w:date="2025-01-28T16:29:00Z">
            <w:rPr>
              <w:noProof/>
              <w:webHidden/>
            </w:rPr>
          </w:rPrChange>
        </w:rPr>
        <w:fldChar w:fldCharType="end"/>
      </w:r>
      <w:r w:rsidRPr="0057718E">
        <w:rPr>
          <w:rPrChange w:id="642" w:author="Microsoft Office User" w:date="2025-01-28T16:29:00Z">
            <w:rPr>
              <w:noProof/>
            </w:rPr>
          </w:rPrChange>
        </w:rPr>
        <w:fldChar w:fldCharType="end"/>
      </w:r>
    </w:p>
    <w:p w14:paraId="492CA381" w14:textId="5890453F"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64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"_Toc188724014"</w:instrText>
      </w:r>
      <w:r w:rsidRPr="0057718E">
        <w:fldChar w:fldCharType="separate"/>
      </w:r>
      <w:r w:rsidR="008865BD" w:rsidRPr="0057718E">
        <w:rPr>
          <w:rStyle w:val="Lienhypertexte"/>
          <w:rPrChange w:id="644" w:author="Microsoft Office User" w:date="2025-01-28T16:29:00Z">
            <w:rPr>
              <w:rStyle w:val="Lienhypertexte"/>
              <w:noProof/>
              <w:lang w:val="fr-SN"/>
            </w:rPr>
          </w:rPrChange>
        </w:rPr>
        <w:t>Tableau 11 : Résultat random forest</w:t>
      </w:r>
      <w:r w:rsidR="008865BD" w:rsidRPr="0057718E">
        <w:rPr>
          <w:webHidden/>
          <w:rPrChange w:id="645" w:author="Microsoft Office User" w:date="2025-01-28T16:29:00Z">
            <w:rPr>
              <w:noProof/>
              <w:webHidden/>
            </w:rPr>
          </w:rPrChange>
        </w:rPr>
        <w:tab/>
      </w:r>
      <w:r w:rsidR="008865BD" w:rsidRPr="0057718E">
        <w:rPr>
          <w:webHidden/>
          <w:rPrChange w:id="646" w:author="Microsoft Office User" w:date="2025-01-28T16:29:00Z">
            <w:rPr>
              <w:noProof/>
              <w:webHidden/>
            </w:rPr>
          </w:rPrChange>
        </w:rPr>
        <w:fldChar w:fldCharType="begin"/>
      </w:r>
      <w:r w:rsidR="008865BD" w:rsidRPr="0057718E">
        <w:rPr>
          <w:webHidden/>
          <w:rPrChange w:id="647" w:author="Microsoft Office User" w:date="2025-01-28T16:29:00Z">
            <w:rPr>
              <w:noProof/>
              <w:webHidden/>
            </w:rPr>
          </w:rPrChange>
        </w:rPr>
        <w:instrText xml:space="preserve"> PAGEREF _Toc188724014 \h </w:instrText>
      </w:r>
      <w:r w:rsidR="008865BD" w:rsidRPr="0057718E">
        <w:rPr>
          <w:webHidden/>
          <w:rPrChange w:id="648" w:author="Microsoft Office User" w:date="2025-01-28T16:29:00Z">
            <w:rPr>
              <w:noProof/>
              <w:webHidden/>
            </w:rPr>
          </w:rPrChange>
        </w:rPr>
      </w:r>
      <w:r w:rsidR="008865BD" w:rsidRPr="0057718E">
        <w:rPr>
          <w:webHidden/>
          <w:rPrChange w:id="649" w:author="Microsoft Office User" w:date="2025-01-28T16:29:00Z">
            <w:rPr>
              <w:noProof/>
              <w:webHidden/>
            </w:rPr>
          </w:rPrChange>
        </w:rPr>
        <w:fldChar w:fldCharType="separate"/>
      </w:r>
      <w:r w:rsidR="008865BD" w:rsidRPr="0057718E">
        <w:rPr>
          <w:webHidden/>
          <w:rPrChange w:id="650" w:author="Microsoft Office User" w:date="2025-01-28T16:29:00Z">
            <w:rPr>
              <w:noProof/>
              <w:webHidden/>
            </w:rPr>
          </w:rPrChange>
        </w:rPr>
        <w:t>72</w:t>
      </w:r>
      <w:r w:rsidR="008865BD" w:rsidRPr="0057718E">
        <w:rPr>
          <w:webHidden/>
          <w:rPrChange w:id="651" w:author="Microsoft Office User" w:date="2025-01-28T16:29:00Z">
            <w:rPr>
              <w:noProof/>
              <w:webHidden/>
            </w:rPr>
          </w:rPrChange>
        </w:rPr>
        <w:fldChar w:fldCharType="end"/>
      </w:r>
      <w:r w:rsidRPr="0057718E">
        <w:rPr>
          <w:rPrChange w:id="652" w:author="Microsoft Office User" w:date="2025-01-28T16:29:00Z">
            <w:rPr>
              <w:noProof/>
            </w:rPr>
          </w:rPrChange>
        </w:rPr>
        <w:fldChar w:fldCharType="end"/>
      </w:r>
    </w:p>
    <w:p w14:paraId="50897835" w14:textId="60FABA86"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65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"_Toc188724015"</w:instrText>
      </w:r>
      <w:r w:rsidRPr="0057718E">
        <w:fldChar w:fldCharType="separate"/>
      </w:r>
      <w:r w:rsidR="008865BD" w:rsidRPr="0057718E">
        <w:rPr>
          <w:rStyle w:val="Lienhypertexte"/>
          <w:rPrChange w:id="654" w:author="Microsoft Office User" w:date="2025-01-28T16:29:00Z">
            <w:rPr>
              <w:rStyle w:val="Lienhypertexte"/>
              <w:noProof/>
              <w:lang w:val="fr-SN"/>
            </w:rPr>
          </w:rPrChange>
        </w:rPr>
        <w:t>Tableau 12 : Résultat arbre de décision</w:t>
      </w:r>
      <w:r w:rsidR="008865BD" w:rsidRPr="0057718E">
        <w:rPr>
          <w:webHidden/>
          <w:rPrChange w:id="655" w:author="Microsoft Office User" w:date="2025-01-28T16:29:00Z">
            <w:rPr>
              <w:noProof/>
              <w:webHidden/>
            </w:rPr>
          </w:rPrChange>
        </w:rPr>
        <w:tab/>
      </w:r>
      <w:r w:rsidR="008865BD" w:rsidRPr="0057718E">
        <w:rPr>
          <w:webHidden/>
          <w:rPrChange w:id="656" w:author="Microsoft Office User" w:date="2025-01-28T16:29:00Z">
            <w:rPr>
              <w:noProof/>
              <w:webHidden/>
            </w:rPr>
          </w:rPrChange>
        </w:rPr>
        <w:fldChar w:fldCharType="begin"/>
      </w:r>
      <w:r w:rsidR="008865BD" w:rsidRPr="0057718E">
        <w:rPr>
          <w:webHidden/>
          <w:rPrChange w:id="657" w:author="Microsoft Office User" w:date="2025-01-28T16:29:00Z">
            <w:rPr>
              <w:noProof/>
              <w:webHidden/>
            </w:rPr>
          </w:rPrChange>
        </w:rPr>
        <w:instrText xml:space="preserve"> PAGEREF _Toc188724015 \h </w:instrText>
      </w:r>
      <w:r w:rsidR="008865BD" w:rsidRPr="0057718E">
        <w:rPr>
          <w:webHidden/>
          <w:rPrChange w:id="658" w:author="Microsoft Office User" w:date="2025-01-28T16:29:00Z">
            <w:rPr>
              <w:noProof/>
              <w:webHidden/>
            </w:rPr>
          </w:rPrChange>
        </w:rPr>
      </w:r>
      <w:r w:rsidR="008865BD" w:rsidRPr="0057718E">
        <w:rPr>
          <w:webHidden/>
          <w:rPrChange w:id="659" w:author="Microsoft Office User" w:date="2025-01-28T16:29:00Z">
            <w:rPr>
              <w:noProof/>
              <w:webHidden/>
            </w:rPr>
          </w:rPrChange>
        </w:rPr>
        <w:fldChar w:fldCharType="separate"/>
      </w:r>
      <w:r w:rsidR="008865BD" w:rsidRPr="0057718E">
        <w:rPr>
          <w:webHidden/>
          <w:rPrChange w:id="660" w:author="Microsoft Office User" w:date="2025-01-28T16:29:00Z">
            <w:rPr>
              <w:noProof/>
              <w:webHidden/>
            </w:rPr>
          </w:rPrChange>
        </w:rPr>
        <w:t>73</w:t>
      </w:r>
      <w:r w:rsidR="008865BD" w:rsidRPr="0057718E">
        <w:rPr>
          <w:webHidden/>
          <w:rPrChange w:id="661" w:author="Microsoft Office User" w:date="2025-01-28T16:29:00Z">
            <w:rPr>
              <w:noProof/>
              <w:webHidden/>
            </w:rPr>
          </w:rPrChange>
        </w:rPr>
        <w:fldChar w:fldCharType="end"/>
      </w:r>
      <w:r w:rsidRPr="0057718E">
        <w:rPr>
          <w:rPrChange w:id="662" w:author="Microsoft Office User" w:date="2025-01-28T16:29:00Z">
            <w:rPr>
              <w:noProof/>
            </w:rPr>
          </w:rPrChange>
        </w:rPr>
        <w:fldChar w:fldCharType="end"/>
      </w:r>
    </w:p>
    <w:p w14:paraId="44D57C1E" w14:textId="7E074C5D"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66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"_Toc188724016"</w:instrText>
      </w:r>
      <w:r w:rsidRPr="0057718E">
        <w:fldChar w:fldCharType="separate"/>
      </w:r>
      <w:r w:rsidR="008865BD" w:rsidRPr="0057718E">
        <w:rPr>
          <w:rStyle w:val="Lienhypertexte"/>
          <w:rPrChange w:id="664" w:author="Microsoft Office User" w:date="2025-01-28T16:29:00Z">
            <w:rPr>
              <w:rStyle w:val="Lienhypertexte"/>
              <w:noProof/>
              <w:lang w:val="fr-SN"/>
            </w:rPr>
          </w:rPrChange>
        </w:rPr>
        <w:t>Tableau 13 ; Résultat naive bayes</w:t>
      </w:r>
      <w:r w:rsidR="008865BD" w:rsidRPr="0057718E">
        <w:rPr>
          <w:webHidden/>
          <w:rPrChange w:id="665" w:author="Microsoft Office User" w:date="2025-01-28T16:29:00Z">
            <w:rPr>
              <w:noProof/>
              <w:webHidden/>
            </w:rPr>
          </w:rPrChange>
        </w:rPr>
        <w:tab/>
      </w:r>
      <w:r w:rsidR="008865BD" w:rsidRPr="0057718E">
        <w:rPr>
          <w:webHidden/>
          <w:rPrChange w:id="666" w:author="Microsoft Office User" w:date="2025-01-28T16:29:00Z">
            <w:rPr>
              <w:noProof/>
              <w:webHidden/>
            </w:rPr>
          </w:rPrChange>
        </w:rPr>
        <w:fldChar w:fldCharType="begin"/>
      </w:r>
      <w:r w:rsidR="008865BD" w:rsidRPr="0057718E">
        <w:rPr>
          <w:webHidden/>
          <w:rPrChange w:id="667" w:author="Microsoft Office User" w:date="2025-01-28T16:29:00Z">
            <w:rPr>
              <w:noProof/>
              <w:webHidden/>
            </w:rPr>
          </w:rPrChange>
        </w:rPr>
        <w:instrText xml:space="preserve"> PAGEREF _Toc188724016 \h </w:instrText>
      </w:r>
      <w:r w:rsidR="008865BD" w:rsidRPr="0057718E">
        <w:rPr>
          <w:webHidden/>
          <w:rPrChange w:id="668" w:author="Microsoft Office User" w:date="2025-01-28T16:29:00Z">
            <w:rPr>
              <w:noProof/>
              <w:webHidden/>
            </w:rPr>
          </w:rPrChange>
        </w:rPr>
      </w:r>
      <w:r w:rsidR="008865BD" w:rsidRPr="0057718E">
        <w:rPr>
          <w:webHidden/>
          <w:rPrChange w:id="669" w:author="Microsoft Office User" w:date="2025-01-28T16:29:00Z">
            <w:rPr>
              <w:noProof/>
              <w:webHidden/>
            </w:rPr>
          </w:rPrChange>
        </w:rPr>
        <w:fldChar w:fldCharType="separate"/>
      </w:r>
      <w:r w:rsidR="008865BD" w:rsidRPr="0057718E">
        <w:rPr>
          <w:webHidden/>
          <w:rPrChange w:id="670" w:author="Microsoft Office User" w:date="2025-01-28T16:29:00Z">
            <w:rPr>
              <w:noProof/>
              <w:webHidden/>
            </w:rPr>
          </w:rPrChange>
        </w:rPr>
        <w:t>73</w:t>
      </w:r>
      <w:r w:rsidR="008865BD" w:rsidRPr="0057718E">
        <w:rPr>
          <w:webHidden/>
          <w:rPrChange w:id="671" w:author="Microsoft Office User" w:date="2025-01-28T16:29:00Z">
            <w:rPr>
              <w:noProof/>
              <w:webHidden/>
            </w:rPr>
          </w:rPrChange>
        </w:rPr>
        <w:fldChar w:fldCharType="end"/>
      </w:r>
      <w:r w:rsidRPr="0057718E">
        <w:rPr>
          <w:rPrChange w:id="672" w:author="Microsoft Office User" w:date="2025-01-28T16:29:00Z">
            <w:rPr>
              <w:noProof/>
            </w:rPr>
          </w:rPrChange>
        </w:rPr>
        <w:fldChar w:fldCharType="end"/>
      </w:r>
    </w:p>
    <w:p w14:paraId="4D077632" w14:textId="6E0A1A31"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67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"_Toc188724017"</w:instrText>
      </w:r>
      <w:r w:rsidRPr="0057718E">
        <w:fldChar w:fldCharType="separate"/>
      </w:r>
      <w:r w:rsidR="008865BD" w:rsidRPr="0057718E">
        <w:rPr>
          <w:rStyle w:val="Lienhypertexte"/>
          <w:rPrChange w:id="674" w:author="Microsoft Office User" w:date="2025-01-28T16:29:00Z">
            <w:rPr>
              <w:rStyle w:val="Lienhypertexte"/>
              <w:noProof/>
              <w:lang w:val="fr-SN"/>
            </w:rPr>
          </w:rPrChange>
        </w:rPr>
        <w:t>Tableau 14 : Résultat gradient boost</w:t>
      </w:r>
      <w:r w:rsidR="008865BD" w:rsidRPr="0057718E">
        <w:rPr>
          <w:webHidden/>
          <w:rPrChange w:id="675" w:author="Microsoft Office User" w:date="2025-01-28T16:29:00Z">
            <w:rPr>
              <w:noProof/>
              <w:webHidden/>
            </w:rPr>
          </w:rPrChange>
        </w:rPr>
        <w:tab/>
      </w:r>
      <w:r w:rsidR="008865BD" w:rsidRPr="0057718E">
        <w:rPr>
          <w:webHidden/>
          <w:rPrChange w:id="676" w:author="Microsoft Office User" w:date="2025-01-28T16:29:00Z">
            <w:rPr>
              <w:noProof/>
              <w:webHidden/>
            </w:rPr>
          </w:rPrChange>
        </w:rPr>
        <w:fldChar w:fldCharType="begin"/>
      </w:r>
      <w:r w:rsidR="008865BD" w:rsidRPr="0057718E">
        <w:rPr>
          <w:webHidden/>
          <w:rPrChange w:id="677" w:author="Microsoft Office User" w:date="2025-01-28T16:29:00Z">
            <w:rPr>
              <w:noProof/>
              <w:webHidden/>
            </w:rPr>
          </w:rPrChange>
        </w:rPr>
        <w:instrText xml:space="preserve"> PAGEREF _Toc188724017 \h </w:instrText>
      </w:r>
      <w:r w:rsidR="008865BD" w:rsidRPr="0057718E">
        <w:rPr>
          <w:webHidden/>
          <w:rPrChange w:id="678" w:author="Microsoft Office User" w:date="2025-01-28T16:29:00Z">
            <w:rPr>
              <w:noProof/>
              <w:webHidden/>
            </w:rPr>
          </w:rPrChange>
        </w:rPr>
      </w:r>
      <w:r w:rsidR="008865BD" w:rsidRPr="0057718E">
        <w:rPr>
          <w:webHidden/>
          <w:rPrChange w:id="679" w:author="Microsoft Office User" w:date="2025-01-28T16:29:00Z">
            <w:rPr>
              <w:noProof/>
              <w:webHidden/>
            </w:rPr>
          </w:rPrChange>
        </w:rPr>
        <w:fldChar w:fldCharType="separate"/>
      </w:r>
      <w:r w:rsidR="008865BD" w:rsidRPr="0057718E">
        <w:rPr>
          <w:webHidden/>
          <w:rPrChange w:id="680" w:author="Microsoft Office User" w:date="2025-01-28T16:29:00Z">
            <w:rPr>
              <w:noProof/>
              <w:webHidden/>
            </w:rPr>
          </w:rPrChange>
        </w:rPr>
        <w:t>73</w:t>
      </w:r>
      <w:r w:rsidR="008865BD" w:rsidRPr="0057718E">
        <w:rPr>
          <w:webHidden/>
          <w:rPrChange w:id="681" w:author="Microsoft Office User" w:date="2025-01-28T16:29:00Z">
            <w:rPr>
              <w:noProof/>
              <w:webHidden/>
            </w:rPr>
          </w:rPrChange>
        </w:rPr>
        <w:fldChar w:fldCharType="end"/>
      </w:r>
      <w:r w:rsidRPr="0057718E">
        <w:rPr>
          <w:rPrChange w:id="682" w:author="Microsoft Office User" w:date="2025-01-28T16:29:00Z">
            <w:rPr>
              <w:noProof/>
            </w:rPr>
          </w:rPrChange>
        </w:rPr>
        <w:fldChar w:fldCharType="end"/>
      </w:r>
    </w:p>
    <w:p w14:paraId="324E3A33" w14:textId="2A0CD063"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68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"_Toc188724018"</w:instrText>
      </w:r>
      <w:r w:rsidRPr="0057718E">
        <w:fldChar w:fldCharType="separate"/>
      </w:r>
      <w:r w:rsidR="008865BD" w:rsidRPr="0057718E">
        <w:rPr>
          <w:rStyle w:val="Lienhypertexte"/>
          <w:rPrChange w:id="684" w:author="Microsoft Office User" w:date="2025-01-28T16:29:00Z">
            <w:rPr>
              <w:rStyle w:val="Lienhypertexte"/>
              <w:noProof/>
              <w:lang w:val="fr-SN"/>
            </w:rPr>
          </w:rPrChange>
        </w:rPr>
        <w:t>Tableau 15 : Résultat KNN</w:t>
      </w:r>
      <w:r w:rsidR="008865BD" w:rsidRPr="0057718E">
        <w:rPr>
          <w:webHidden/>
          <w:rPrChange w:id="685" w:author="Microsoft Office User" w:date="2025-01-28T16:29:00Z">
            <w:rPr>
              <w:noProof/>
              <w:webHidden/>
            </w:rPr>
          </w:rPrChange>
        </w:rPr>
        <w:tab/>
      </w:r>
      <w:r w:rsidR="008865BD" w:rsidRPr="0057718E">
        <w:rPr>
          <w:webHidden/>
          <w:rPrChange w:id="686" w:author="Microsoft Office User" w:date="2025-01-28T16:29:00Z">
            <w:rPr>
              <w:noProof/>
              <w:webHidden/>
            </w:rPr>
          </w:rPrChange>
        </w:rPr>
        <w:fldChar w:fldCharType="begin"/>
      </w:r>
      <w:r w:rsidR="008865BD" w:rsidRPr="0057718E">
        <w:rPr>
          <w:webHidden/>
          <w:rPrChange w:id="687" w:author="Microsoft Office User" w:date="2025-01-28T16:29:00Z">
            <w:rPr>
              <w:noProof/>
              <w:webHidden/>
            </w:rPr>
          </w:rPrChange>
        </w:rPr>
        <w:instrText xml:space="preserve"> PAGEREF _Toc188724018 \h </w:instrText>
      </w:r>
      <w:r w:rsidR="008865BD" w:rsidRPr="0057718E">
        <w:rPr>
          <w:webHidden/>
          <w:rPrChange w:id="688" w:author="Microsoft Office User" w:date="2025-01-28T16:29:00Z">
            <w:rPr>
              <w:noProof/>
              <w:webHidden/>
            </w:rPr>
          </w:rPrChange>
        </w:rPr>
      </w:r>
      <w:r w:rsidR="008865BD" w:rsidRPr="0057718E">
        <w:rPr>
          <w:webHidden/>
          <w:rPrChange w:id="689" w:author="Microsoft Office User" w:date="2025-01-28T16:29:00Z">
            <w:rPr>
              <w:noProof/>
              <w:webHidden/>
            </w:rPr>
          </w:rPrChange>
        </w:rPr>
        <w:fldChar w:fldCharType="separate"/>
      </w:r>
      <w:r w:rsidR="008865BD" w:rsidRPr="0057718E">
        <w:rPr>
          <w:webHidden/>
          <w:rPrChange w:id="690" w:author="Microsoft Office User" w:date="2025-01-28T16:29:00Z">
            <w:rPr>
              <w:noProof/>
              <w:webHidden/>
            </w:rPr>
          </w:rPrChange>
        </w:rPr>
        <w:t>74</w:t>
      </w:r>
      <w:r w:rsidR="008865BD" w:rsidRPr="0057718E">
        <w:rPr>
          <w:webHidden/>
          <w:rPrChange w:id="691" w:author="Microsoft Office User" w:date="2025-01-28T16:29:00Z">
            <w:rPr>
              <w:noProof/>
              <w:webHidden/>
            </w:rPr>
          </w:rPrChange>
        </w:rPr>
        <w:fldChar w:fldCharType="end"/>
      </w:r>
      <w:r w:rsidRPr="0057718E">
        <w:rPr>
          <w:rPrChange w:id="692" w:author="Microsoft Office User" w:date="2025-01-28T16:29:00Z">
            <w:rPr>
              <w:noProof/>
            </w:rPr>
          </w:rPrChange>
        </w:rPr>
        <w:fldChar w:fldCharType="end"/>
      </w:r>
    </w:p>
    <w:p w14:paraId="7E1B8ECA" w14:textId="2B017C3B"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69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"_Toc188724019"</w:instrText>
      </w:r>
      <w:r w:rsidRPr="0057718E">
        <w:fldChar w:fldCharType="separate"/>
      </w:r>
      <w:r w:rsidR="008865BD" w:rsidRPr="0057718E">
        <w:rPr>
          <w:rStyle w:val="Lienhypertexte"/>
          <w:rPrChange w:id="694" w:author="Microsoft Office User" w:date="2025-01-28T16:29:00Z">
            <w:rPr>
              <w:rStyle w:val="Lienhypertexte"/>
              <w:noProof/>
            </w:rPr>
          </w:rPrChange>
        </w:rPr>
        <w:t>Tableau 16 Ratios de probabilité de défauts</w:t>
      </w:r>
      <w:r w:rsidR="008865BD" w:rsidRPr="0057718E">
        <w:rPr>
          <w:webHidden/>
          <w:rPrChange w:id="695" w:author="Microsoft Office User" w:date="2025-01-28T16:29:00Z">
            <w:rPr>
              <w:noProof/>
              <w:webHidden/>
            </w:rPr>
          </w:rPrChange>
        </w:rPr>
        <w:tab/>
      </w:r>
      <w:r w:rsidR="008865BD" w:rsidRPr="0057718E">
        <w:rPr>
          <w:webHidden/>
          <w:rPrChange w:id="696" w:author="Microsoft Office User" w:date="2025-01-28T16:29:00Z">
            <w:rPr>
              <w:noProof/>
              <w:webHidden/>
            </w:rPr>
          </w:rPrChange>
        </w:rPr>
        <w:fldChar w:fldCharType="begin"/>
      </w:r>
      <w:r w:rsidR="008865BD" w:rsidRPr="0057718E">
        <w:rPr>
          <w:webHidden/>
          <w:rPrChange w:id="697" w:author="Microsoft Office User" w:date="2025-01-28T16:29:00Z">
            <w:rPr>
              <w:noProof/>
              <w:webHidden/>
            </w:rPr>
          </w:rPrChange>
        </w:rPr>
        <w:instrText xml:space="preserve"> PAGEREF _Toc188724019 \h </w:instrText>
      </w:r>
      <w:r w:rsidR="008865BD" w:rsidRPr="0057718E">
        <w:rPr>
          <w:webHidden/>
          <w:rPrChange w:id="698" w:author="Microsoft Office User" w:date="2025-01-28T16:29:00Z">
            <w:rPr>
              <w:noProof/>
              <w:webHidden/>
            </w:rPr>
          </w:rPrChange>
        </w:rPr>
      </w:r>
      <w:r w:rsidR="008865BD" w:rsidRPr="0057718E">
        <w:rPr>
          <w:webHidden/>
          <w:rPrChange w:id="699" w:author="Microsoft Office User" w:date="2025-01-28T16:29:00Z">
            <w:rPr>
              <w:noProof/>
              <w:webHidden/>
            </w:rPr>
          </w:rPrChange>
        </w:rPr>
        <w:fldChar w:fldCharType="separate"/>
      </w:r>
      <w:r w:rsidR="008865BD" w:rsidRPr="0057718E">
        <w:rPr>
          <w:webHidden/>
          <w:rPrChange w:id="700" w:author="Microsoft Office User" w:date="2025-01-28T16:29:00Z">
            <w:rPr>
              <w:noProof/>
              <w:webHidden/>
            </w:rPr>
          </w:rPrChange>
        </w:rPr>
        <w:t>O</w:t>
      </w:r>
      <w:r w:rsidR="008865BD" w:rsidRPr="0057718E">
        <w:rPr>
          <w:webHidden/>
          <w:rPrChange w:id="701" w:author="Microsoft Office User" w:date="2025-01-28T16:29:00Z">
            <w:rPr>
              <w:noProof/>
              <w:webHidden/>
            </w:rPr>
          </w:rPrChange>
        </w:rPr>
        <w:fldChar w:fldCharType="end"/>
      </w:r>
      <w:r w:rsidRPr="0057718E">
        <w:rPr>
          <w:rPrChange w:id="702" w:author="Microsoft Office User" w:date="2025-01-28T16:29:00Z">
            <w:rPr>
              <w:noProof/>
            </w:rPr>
          </w:rPrChange>
        </w:rPr>
        <w:fldChar w:fldCharType="end"/>
      </w:r>
    </w:p>
    <w:p w14:paraId="0241DA8A" w14:textId="00FBA969"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70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"_Toc188724020"</w:instrText>
      </w:r>
      <w:r w:rsidRPr="0057718E">
        <w:fldChar w:fldCharType="separate"/>
      </w:r>
      <w:r w:rsidR="008865BD" w:rsidRPr="0057718E">
        <w:rPr>
          <w:rStyle w:val="Lienhypertexte"/>
          <w:rPrChange w:id="704" w:author="Microsoft Office User" w:date="2025-01-28T16:29:00Z">
            <w:rPr>
              <w:rStyle w:val="Lienhypertexte"/>
              <w:noProof/>
            </w:rPr>
          </w:rPrChange>
        </w:rPr>
        <w:t>Tableau 17 Zones d'Altman</w:t>
      </w:r>
      <w:r w:rsidR="008865BD" w:rsidRPr="0057718E">
        <w:rPr>
          <w:webHidden/>
          <w:rPrChange w:id="705" w:author="Microsoft Office User" w:date="2025-01-28T16:29:00Z">
            <w:rPr>
              <w:noProof/>
              <w:webHidden/>
            </w:rPr>
          </w:rPrChange>
        </w:rPr>
        <w:tab/>
      </w:r>
      <w:r w:rsidR="008865BD" w:rsidRPr="0057718E">
        <w:rPr>
          <w:webHidden/>
          <w:rPrChange w:id="706" w:author="Microsoft Office User" w:date="2025-01-28T16:29:00Z">
            <w:rPr>
              <w:noProof/>
              <w:webHidden/>
            </w:rPr>
          </w:rPrChange>
        </w:rPr>
        <w:fldChar w:fldCharType="begin"/>
      </w:r>
      <w:r w:rsidR="008865BD" w:rsidRPr="0057718E">
        <w:rPr>
          <w:webHidden/>
          <w:rPrChange w:id="707" w:author="Microsoft Office User" w:date="2025-01-28T16:29:00Z">
            <w:rPr>
              <w:noProof/>
              <w:webHidden/>
            </w:rPr>
          </w:rPrChange>
        </w:rPr>
        <w:instrText xml:space="preserve"> PAGEREF _Toc188724020 \h </w:instrText>
      </w:r>
      <w:r w:rsidR="008865BD" w:rsidRPr="0057718E">
        <w:rPr>
          <w:webHidden/>
          <w:rPrChange w:id="708" w:author="Microsoft Office User" w:date="2025-01-28T16:29:00Z">
            <w:rPr>
              <w:noProof/>
              <w:webHidden/>
            </w:rPr>
          </w:rPrChange>
        </w:rPr>
      </w:r>
      <w:r w:rsidR="008865BD" w:rsidRPr="0057718E">
        <w:rPr>
          <w:webHidden/>
          <w:rPrChange w:id="709" w:author="Microsoft Office User" w:date="2025-01-28T16:29:00Z">
            <w:rPr>
              <w:noProof/>
              <w:webHidden/>
            </w:rPr>
          </w:rPrChange>
        </w:rPr>
        <w:fldChar w:fldCharType="separate"/>
      </w:r>
      <w:r w:rsidR="008865BD" w:rsidRPr="0057718E">
        <w:rPr>
          <w:webHidden/>
          <w:rPrChange w:id="710" w:author="Microsoft Office User" w:date="2025-01-28T16:29:00Z">
            <w:rPr>
              <w:noProof/>
              <w:webHidden/>
            </w:rPr>
          </w:rPrChange>
        </w:rPr>
        <w:t>P</w:t>
      </w:r>
      <w:r w:rsidR="008865BD" w:rsidRPr="0057718E">
        <w:rPr>
          <w:webHidden/>
          <w:rPrChange w:id="711" w:author="Microsoft Office User" w:date="2025-01-28T16:29:00Z">
            <w:rPr>
              <w:noProof/>
              <w:webHidden/>
            </w:rPr>
          </w:rPrChange>
        </w:rPr>
        <w:fldChar w:fldCharType="end"/>
      </w:r>
      <w:r w:rsidRPr="0057718E">
        <w:rPr>
          <w:rPrChange w:id="712" w:author="Microsoft Office User" w:date="2025-01-28T16:29:00Z">
            <w:rPr>
              <w:noProof/>
            </w:rPr>
          </w:rPrChange>
        </w:rPr>
        <w:fldChar w:fldCharType="end"/>
      </w:r>
    </w:p>
    <w:p w14:paraId="33699D0D" w14:textId="5E0126DA"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71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"_Toc188724021"</w:instrText>
      </w:r>
      <w:r w:rsidRPr="0057718E">
        <w:fldChar w:fldCharType="separate"/>
      </w:r>
      <w:r w:rsidR="008865BD" w:rsidRPr="0057718E">
        <w:rPr>
          <w:rStyle w:val="Lienhypertexte"/>
          <w:rPrChange w:id="714" w:author="Microsoft Office User" w:date="2025-01-28T16:29:00Z">
            <w:rPr>
              <w:rStyle w:val="Lienhypertexte"/>
              <w:noProof/>
            </w:rPr>
          </w:rPrChange>
        </w:rPr>
        <w:t>Tableau 18 Resultat XOR</w:t>
      </w:r>
      <w:r w:rsidR="008865BD" w:rsidRPr="0057718E">
        <w:rPr>
          <w:webHidden/>
          <w:rPrChange w:id="715" w:author="Microsoft Office User" w:date="2025-01-28T16:29:00Z">
            <w:rPr>
              <w:noProof/>
              <w:webHidden/>
            </w:rPr>
          </w:rPrChange>
        </w:rPr>
        <w:tab/>
      </w:r>
      <w:r w:rsidR="008865BD" w:rsidRPr="0057718E">
        <w:rPr>
          <w:webHidden/>
          <w:rPrChange w:id="716" w:author="Microsoft Office User" w:date="2025-01-28T16:29:00Z">
            <w:rPr>
              <w:noProof/>
              <w:webHidden/>
            </w:rPr>
          </w:rPrChange>
        </w:rPr>
        <w:fldChar w:fldCharType="begin"/>
      </w:r>
      <w:r w:rsidR="008865BD" w:rsidRPr="0057718E">
        <w:rPr>
          <w:webHidden/>
          <w:rPrChange w:id="717" w:author="Microsoft Office User" w:date="2025-01-28T16:29:00Z">
            <w:rPr>
              <w:noProof/>
              <w:webHidden/>
            </w:rPr>
          </w:rPrChange>
        </w:rPr>
        <w:instrText xml:space="preserve"> PAGEREF _Toc188724021 \h </w:instrText>
      </w:r>
      <w:r w:rsidR="008865BD" w:rsidRPr="0057718E">
        <w:rPr>
          <w:webHidden/>
          <w:rPrChange w:id="718" w:author="Microsoft Office User" w:date="2025-01-28T16:29:00Z">
            <w:rPr>
              <w:noProof/>
              <w:webHidden/>
            </w:rPr>
          </w:rPrChange>
        </w:rPr>
      </w:r>
      <w:r w:rsidR="008865BD" w:rsidRPr="0057718E">
        <w:rPr>
          <w:webHidden/>
          <w:rPrChange w:id="719" w:author="Microsoft Office User" w:date="2025-01-28T16:29:00Z">
            <w:rPr>
              <w:noProof/>
              <w:webHidden/>
            </w:rPr>
          </w:rPrChange>
        </w:rPr>
        <w:fldChar w:fldCharType="separate"/>
      </w:r>
      <w:r w:rsidR="008865BD" w:rsidRPr="0057718E">
        <w:rPr>
          <w:webHidden/>
          <w:rPrChange w:id="720" w:author="Microsoft Office User" w:date="2025-01-28T16:29:00Z">
            <w:rPr>
              <w:noProof/>
              <w:webHidden/>
            </w:rPr>
          </w:rPrChange>
        </w:rPr>
        <w:t>S</w:t>
      </w:r>
      <w:r w:rsidR="008865BD" w:rsidRPr="0057718E">
        <w:rPr>
          <w:webHidden/>
          <w:rPrChange w:id="721" w:author="Microsoft Office User" w:date="2025-01-28T16:29:00Z">
            <w:rPr>
              <w:noProof/>
              <w:webHidden/>
            </w:rPr>
          </w:rPrChange>
        </w:rPr>
        <w:fldChar w:fldCharType="end"/>
      </w:r>
      <w:r w:rsidRPr="0057718E">
        <w:rPr>
          <w:rPrChange w:id="722" w:author="Microsoft Office User" w:date="2025-01-28T16:29:00Z">
            <w:rPr>
              <w:noProof/>
            </w:rPr>
          </w:rPrChange>
        </w:rPr>
        <w:fldChar w:fldCharType="end"/>
      </w:r>
    </w:p>
    <w:p w14:paraId="75BAC90C" w14:textId="6B0A9458"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72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"_Toc188724022"</w:instrText>
      </w:r>
      <w:r w:rsidRPr="0057718E">
        <w:fldChar w:fldCharType="separate"/>
      </w:r>
      <w:r w:rsidR="008865BD" w:rsidRPr="0057718E">
        <w:rPr>
          <w:rStyle w:val="Lienhypertexte"/>
          <w:rPrChange w:id="724" w:author="Microsoft Office User" w:date="2025-01-28T16:29:00Z">
            <w:rPr>
              <w:rStyle w:val="Lienhypertexte"/>
              <w:noProof/>
            </w:rPr>
          </w:rPrChange>
        </w:rPr>
        <w:t>Tableau 19 Exemple donnees pour arbre de decision</w:t>
      </w:r>
      <w:r w:rsidR="008865BD" w:rsidRPr="0057718E">
        <w:rPr>
          <w:webHidden/>
          <w:rPrChange w:id="725" w:author="Microsoft Office User" w:date="2025-01-28T16:29:00Z">
            <w:rPr>
              <w:noProof/>
              <w:webHidden/>
            </w:rPr>
          </w:rPrChange>
        </w:rPr>
        <w:tab/>
      </w:r>
      <w:r w:rsidR="008865BD" w:rsidRPr="0057718E">
        <w:rPr>
          <w:webHidden/>
          <w:rPrChange w:id="726" w:author="Microsoft Office User" w:date="2025-01-28T16:29:00Z">
            <w:rPr>
              <w:noProof/>
              <w:webHidden/>
            </w:rPr>
          </w:rPrChange>
        </w:rPr>
        <w:fldChar w:fldCharType="begin"/>
      </w:r>
      <w:r w:rsidR="008865BD" w:rsidRPr="0057718E">
        <w:rPr>
          <w:webHidden/>
          <w:rPrChange w:id="727" w:author="Microsoft Office User" w:date="2025-01-28T16:29:00Z">
            <w:rPr>
              <w:noProof/>
              <w:webHidden/>
            </w:rPr>
          </w:rPrChange>
        </w:rPr>
        <w:instrText xml:space="preserve"> PAGEREF _Toc188724022 \h </w:instrText>
      </w:r>
      <w:r w:rsidR="008865BD" w:rsidRPr="0057718E">
        <w:rPr>
          <w:webHidden/>
          <w:rPrChange w:id="728" w:author="Microsoft Office User" w:date="2025-01-28T16:29:00Z">
            <w:rPr>
              <w:noProof/>
              <w:webHidden/>
            </w:rPr>
          </w:rPrChange>
        </w:rPr>
      </w:r>
      <w:r w:rsidR="008865BD" w:rsidRPr="0057718E">
        <w:rPr>
          <w:webHidden/>
          <w:rPrChange w:id="729" w:author="Microsoft Office User" w:date="2025-01-28T16:29:00Z">
            <w:rPr>
              <w:noProof/>
              <w:webHidden/>
            </w:rPr>
          </w:rPrChange>
        </w:rPr>
        <w:fldChar w:fldCharType="separate"/>
      </w:r>
      <w:r w:rsidR="008865BD" w:rsidRPr="0057718E">
        <w:rPr>
          <w:webHidden/>
          <w:rPrChange w:id="730" w:author="Microsoft Office User" w:date="2025-01-28T16:29:00Z">
            <w:rPr>
              <w:noProof/>
              <w:webHidden/>
            </w:rPr>
          </w:rPrChange>
        </w:rPr>
        <w:t>T</w:t>
      </w:r>
      <w:r w:rsidR="008865BD" w:rsidRPr="0057718E">
        <w:rPr>
          <w:webHidden/>
          <w:rPrChange w:id="731" w:author="Microsoft Office User" w:date="2025-01-28T16:29:00Z">
            <w:rPr>
              <w:noProof/>
              <w:webHidden/>
            </w:rPr>
          </w:rPrChange>
        </w:rPr>
        <w:fldChar w:fldCharType="end"/>
      </w:r>
      <w:r w:rsidRPr="0057718E">
        <w:rPr>
          <w:rPrChange w:id="732" w:author="Microsoft Office User" w:date="2025-01-28T16:29:00Z">
            <w:rPr>
              <w:noProof/>
            </w:rPr>
          </w:rPrChange>
        </w:rPr>
        <w:fldChar w:fldCharType="end"/>
      </w:r>
    </w:p>
    <w:p w14:paraId="19BFD396" w14:textId="074E7D8A"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733"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"_Toc188724023"</w:instrText>
      </w:r>
      <w:r w:rsidRPr="0057718E">
        <w:fldChar w:fldCharType="separate"/>
      </w:r>
      <w:r w:rsidR="008865BD" w:rsidRPr="0057718E">
        <w:rPr>
          <w:rStyle w:val="Lienhypertexte"/>
          <w:rPrChange w:id="734" w:author="Microsoft Office User" w:date="2025-01-28T16:29:00Z">
            <w:rPr>
              <w:rStyle w:val="Lienhypertexte"/>
              <w:noProof/>
            </w:rPr>
          </w:rPrChange>
        </w:rPr>
        <w:t>Tableau 20 Exemple donnees pour K-means</w:t>
      </w:r>
      <w:r w:rsidR="008865BD" w:rsidRPr="0057718E">
        <w:rPr>
          <w:webHidden/>
          <w:rPrChange w:id="735" w:author="Microsoft Office User" w:date="2025-01-28T16:29:00Z">
            <w:rPr>
              <w:noProof/>
              <w:webHidden/>
            </w:rPr>
          </w:rPrChange>
        </w:rPr>
        <w:tab/>
      </w:r>
      <w:r w:rsidR="008865BD" w:rsidRPr="0057718E">
        <w:rPr>
          <w:webHidden/>
          <w:rPrChange w:id="736" w:author="Microsoft Office User" w:date="2025-01-28T16:29:00Z">
            <w:rPr>
              <w:noProof/>
              <w:webHidden/>
            </w:rPr>
          </w:rPrChange>
        </w:rPr>
        <w:fldChar w:fldCharType="begin"/>
      </w:r>
      <w:r w:rsidR="008865BD" w:rsidRPr="0057718E">
        <w:rPr>
          <w:webHidden/>
          <w:rPrChange w:id="737" w:author="Microsoft Office User" w:date="2025-01-28T16:29:00Z">
            <w:rPr>
              <w:noProof/>
              <w:webHidden/>
            </w:rPr>
          </w:rPrChange>
        </w:rPr>
        <w:instrText xml:space="preserve"> PAGEREF _Toc188724023 \h </w:instrText>
      </w:r>
      <w:r w:rsidR="008865BD" w:rsidRPr="0057718E">
        <w:rPr>
          <w:webHidden/>
          <w:rPrChange w:id="738" w:author="Microsoft Office User" w:date="2025-01-28T16:29:00Z">
            <w:rPr>
              <w:noProof/>
              <w:webHidden/>
            </w:rPr>
          </w:rPrChange>
        </w:rPr>
      </w:r>
      <w:r w:rsidR="008865BD" w:rsidRPr="0057718E">
        <w:rPr>
          <w:webHidden/>
          <w:rPrChange w:id="739" w:author="Microsoft Office User" w:date="2025-01-28T16:29:00Z">
            <w:rPr>
              <w:noProof/>
              <w:webHidden/>
            </w:rPr>
          </w:rPrChange>
        </w:rPr>
        <w:fldChar w:fldCharType="separate"/>
      </w:r>
      <w:r w:rsidR="008865BD" w:rsidRPr="0057718E">
        <w:rPr>
          <w:webHidden/>
          <w:rPrChange w:id="740" w:author="Microsoft Office User" w:date="2025-01-28T16:29:00Z">
            <w:rPr>
              <w:noProof/>
              <w:webHidden/>
            </w:rPr>
          </w:rPrChange>
        </w:rPr>
        <w:t>V</w:t>
      </w:r>
      <w:r w:rsidR="008865BD" w:rsidRPr="0057718E">
        <w:rPr>
          <w:webHidden/>
          <w:rPrChange w:id="741" w:author="Microsoft Office User" w:date="2025-01-28T16:29:00Z">
            <w:rPr>
              <w:noProof/>
              <w:webHidden/>
            </w:rPr>
          </w:rPrChange>
        </w:rPr>
        <w:fldChar w:fldCharType="end"/>
      </w:r>
      <w:r w:rsidRPr="0057718E">
        <w:rPr>
          <w:rPrChange w:id="742" w:author="Microsoft Office User" w:date="2025-01-28T16:29:00Z">
            <w:rPr>
              <w:noProof/>
            </w:rPr>
          </w:rPrChange>
        </w:rPr>
        <w:fldChar w:fldCharType="end"/>
      </w:r>
    </w:p>
    <w:p w14:paraId="7722F090" w14:textId="6F24EFA4" w:rsidR="00CB54E4" w:rsidRPr="0057718E" w:rsidRDefault="00CB54E4" w:rsidP="00CB54E4">
      <w:pPr>
        <w:rPr>
          <w:rPrChange w:id="743" w:author="Microsoft Office User" w:date="2025-01-28T16:29:00Z">
            <w:rPr>
              <w:lang w:val="fr-SN"/>
            </w:rPr>
          </w:rPrChange>
        </w:rPr>
      </w:pPr>
      <w:r w:rsidRPr="0057718E">
        <w:rPr>
          <w:rPrChange w:id="744" w:author="Microsoft Office User" w:date="2025-01-28T16:29:00Z">
            <w:rPr>
              <w:lang w:val="fr-SN"/>
            </w:rPr>
          </w:rPrChange>
        </w:rPr>
        <w:fldChar w:fldCharType="end"/>
      </w:r>
    </w:p>
    <w:p w14:paraId="241DCF73" w14:textId="26AC32D0" w:rsidR="00CB54E4" w:rsidRPr="0057718E" w:rsidRDefault="00CB54E4" w:rsidP="00CB54E4">
      <w:pPr>
        <w:rPr>
          <w:rPrChange w:id="745" w:author="Microsoft Office User" w:date="2025-01-28T16:29:00Z">
            <w:rPr>
              <w:lang w:val="fr-SN"/>
            </w:rPr>
          </w:rPrChange>
        </w:rPr>
      </w:pPr>
    </w:p>
    <w:p w14:paraId="37262CB4" w14:textId="2E1E5950" w:rsidR="00CB54E4" w:rsidRPr="0057718E" w:rsidRDefault="00CB54E4" w:rsidP="00CB54E4">
      <w:pPr>
        <w:rPr>
          <w:rPrChange w:id="746" w:author="Microsoft Office User" w:date="2025-01-28T16:29:00Z">
            <w:rPr>
              <w:lang w:val="fr-SN"/>
            </w:rPr>
          </w:rPrChange>
        </w:rPr>
      </w:pPr>
    </w:p>
    <w:p w14:paraId="5D552981" w14:textId="4CFE889F" w:rsidR="00CB54E4" w:rsidRPr="0057718E" w:rsidRDefault="00CB54E4" w:rsidP="00CB54E4">
      <w:pPr>
        <w:rPr>
          <w:rPrChange w:id="747" w:author="Microsoft Office User" w:date="2025-01-28T16:29:00Z">
            <w:rPr>
              <w:lang w:val="fr-SN"/>
            </w:rPr>
          </w:rPrChange>
        </w:rPr>
      </w:pPr>
    </w:p>
    <w:p w14:paraId="5BCC2B7A" w14:textId="5B0372D0" w:rsidR="00CB54E4" w:rsidRPr="0057718E" w:rsidRDefault="00CB54E4" w:rsidP="00CB54E4">
      <w:pPr>
        <w:rPr>
          <w:rPrChange w:id="748" w:author="Microsoft Office User" w:date="2025-01-28T16:29:00Z">
            <w:rPr>
              <w:lang w:val="fr-SN"/>
            </w:rPr>
          </w:rPrChange>
        </w:rPr>
      </w:pPr>
    </w:p>
    <w:p w14:paraId="2E588F2C" w14:textId="7139B695" w:rsidR="00CB54E4" w:rsidRPr="0057718E" w:rsidRDefault="00CB54E4" w:rsidP="00CB54E4">
      <w:pPr>
        <w:rPr>
          <w:rPrChange w:id="749" w:author="Microsoft Office User" w:date="2025-01-28T16:29:00Z">
            <w:rPr>
              <w:lang w:val="fr-SN"/>
            </w:rPr>
          </w:rPrChange>
        </w:rPr>
      </w:pPr>
    </w:p>
    <w:p w14:paraId="33185A94" w14:textId="77777777" w:rsidR="00EA2892" w:rsidRPr="0057718E" w:rsidRDefault="00EA2892" w:rsidP="00CB54E4">
      <w:pPr>
        <w:rPr>
          <w:rPrChange w:id="750" w:author="Microsoft Office User" w:date="2025-01-28T16:29:00Z">
            <w:rPr>
              <w:lang w:val="fr-SN"/>
            </w:rPr>
          </w:rPrChange>
        </w:rPr>
      </w:pPr>
    </w:p>
    <w:p w14:paraId="73D2AF7A" w14:textId="5E0C3FAC" w:rsidR="001A51F3" w:rsidRPr="0057718E" w:rsidRDefault="001A51F3" w:rsidP="00891FBF">
      <w:pPr>
        <w:pStyle w:val="Titre1"/>
        <w:numPr>
          <w:ilvl w:val="0"/>
          <w:numId w:val="0"/>
        </w:numPr>
        <w:rPr>
          <w:rPrChange w:id="751" w:author="Microsoft Office User" w:date="2025-01-28T16:29:00Z">
            <w:rPr>
              <w:lang w:val="fr-SN"/>
            </w:rPr>
          </w:rPrChange>
        </w:rPr>
      </w:pPr>
      <w:bookmarkStart w:id="752" w:name="_Toc187844211"/>
      <w:bookmarkStart w:id="753" w:name="_Toc188723898"/>
      <w:bookmarkStart w:id="754" w:name="_Toc188723961"/>
      <w:r w:rsidRPr="0057718E">
        <w:rPr>
          <w:rPrChange w:id="755" w:author="Microsoft Office User" w:date="2025-01-28T16:29:00Z">
            <w:rPr>
              <w:lang w:val="fr-SN"/>
            </w:rPr>
          </w:rPrChange>
        </w:rPr>
        <w:t>Liste des</w:t>
      </w:r>
      <w:bookmarkEnd w:id="752"/>
      <w:r w:rsidR="00F01508" w:rsidRPr="0057718E">
        <w:rPr>
          <w:rPrChange w:id="756" w:author="Microsoft Office User" w:date="2025-01-28T16:29:00Z">
            <w:rPr>
              <w:lang w:val="fr-SN"/>
            </w:rPr>
          </w:rPrChange>
        </w:rPr>
        <w:t xml:space="preserve"> formules</w:t>
      </w:r>
      <w:bookmarkEnd w:id="753"/>
      <w:bookmarkEnd w:id="754"/>
    </w:p>
    <w:p w14:paraId="577136B5" w14:textId="299D7247" w:rsidR="008865BD" w:rsidRPr="0057718E" w:rsidRDefault="00CB54E4">
      <w:pPr>
        <w:pStyle w:val="Tabledesillustrations"/>
        <w:tabs>
          <w:tab w:val="right" w:leader="dot" w:pos="9350"/>
        </w:tabs>
        <w:rPr>
          <w:rFonts w:asciiTheme="minorHAnsi" w:eastAsiaTheme="minorEastAsia" w:hAnsiTheme="minorHAnsi" w:cstheme="minorBidi"/>
          <w:sz w:val="22"/>
          <w:szCs w:val="22"/>
          <w:rPrChange w:id="757" w:author="Microsoft Office User" w:date="2025-01-28T16:29:00Z">
            <w:rPr>
              <w:rFonts w:asciiTheme="minorHAnsi" w:eastAsiaTheme="minorEastAsia" w:hAnsiTheme="minorHAnsi" w:cstheme="minorBidi"/>
              <w:noProof/>
              <w:sz w:val="22"/>
              <w:szCs w:val="22"/>
            </w:rPr>
          </w:rPrChange>
        </w:rPr>
      </w:pPr>
      <w:r w:rsidRPr="0057718E">
        <w:rPr>
          <w:rPrChange w:id="758" w:author="Microsoft Office User" w:date="2025-01-28T16:29:00Z">
            <w:rPr>
              <w:lang w:val="fr-SN"/>
            </w:rPr>
          </w:rPrChange>
        </w:rPr>
        <w:fldChar w:fldCharType="begin"/>
      </w:r>
      <w:r w:rsidRPr="0057718E">
        <w:rPr>
          <w:rPrChange w:id="759" w:author="Microsoft Office User" w:date="2025-01-28T16:29:00Z">
            <w:rPr>
              <w:lang w:val="fr-SN"/>
            </w:rPr>
          </w:rPrChange>
        </w:rPr>
        <w:instrText xml:space="preserve"> TOC \h \z \c "Équation" </w:instrText>
      </w:r>
      <w:r w:rsidRPr="0057718E">
        <w:rPr>
          <w:rPrChange w:id="760" w:author="Microsoft Office User" w:date="2025-01-28T16:29:00Z">
            <w:rPr>
              <w:lang w:val="fr-SN"/>
            </w:rPr>
          </w:rPrChange>
        </w:rPr>
        <w:fldChar w:fldCharType="separate"/>
      </w:r>
      <w:r w:rsidR="00000000" w:rsidRPr="0057718E">
        <w:fldChar w:fldCharType="begin"/>
      </w:r>
      <w:r w:rsidR="00000000" w:rsidRPr="0057718E">
        <w:instrText>HYPERLINK \l "_Toc188724024"</w:instrText>
      </w:r>
      <w:r w:rsidR="00000000" w:rsidRPr="0057718E">
        <w:fldChar w:fldCharType="separate"/>
      </w:r>
      <w:r w:rsidR="008865BD" w:rsidRPr="0057718E">
        <w:rPr>
          <w:rStyle w:val="Lienhypertexte"/>
          <w:rPrChange w:id="761" w:author="Microsoft Office User" w:date="2025-01-28T16:29:00Z">
            <w:rPr>
              <w:rStyle w:val="Lienhypertexte"/>
              <w:noProof/>
            </w:rPr>
          </w:rPrChange>
        </w:rPr>
        <w:t>Équation 1 : Mean Square Error</w:t>
      </w:r>
      <w:r w:rsidR="008865BD" w:rsidRPr="0057718E">
        <w:rPr>
          <w:webHidden/>
          <w:rPrChange w:id="762" w:author="Microsoft Office User" w:date="2025-01-28T16:29:00Z">
            <w:rPr>
              <w:noProof/>
              <w:webHidden/>
            </w:rPr>
          </w:rPrChange>
        </w:rPr>
        <w:tab/>
      </w:r>
      <w:r w:rsidR="008865BD" w:rsidRPr="0057718E">
        <w:rPr>
          <w:webHidden/>
          <w:rPrChange w:id="763" w:author="Microsoft Office User" w:date="2025-01-28T16:29:00Z">
            <w:rPr>
              <w:noProof/>
              <w:webHidden/>
            </w:rPr>
          </w:rPrChange>
        </w:rPr>
        <w:fldChar w:fldCharType="begin"/>
      </w:r>
      <w:r w:rsidR="008865BD" w:rsidRPr="0057718E">
        <w:rPr>
          <w:webHidden/>
          <w:rPrChange w:id="764" w:author="Microsoft Office User" w:date="2025-01-28T16:29:00Z">
            <w:rPr>
              <w:noProof/>
              <w:webHidden/>
            </w:rPr>
          </w:rPrChange>
        </w:rPr>
        <w:instrText xml:space="preserve"> PAGEREF _Toc188724024 \h </w:instrText>
      </w:r>
      <w:r w:rsidR="008865BD" w:rsidRPr="0057718E">
        <w:rPr>
          <w:webHidden/>
          <w:rPrChange w:id="765" w:author="Microsoft Office User" w:date="2025-01-28T16:29:00Z">
            <w:rPr>
              <w:noProof/>
              <w:webHidden/>
            </w:rPr>
          </w:rPrChange>
        </w:rPr>
      </w:r>
      <w:r w:rsidR="008865BD" w:rsidRPr="0057718E">
        <w:rPr>
          <w:webHidden/>
          <w:rPrChange w:id="766" w:author="Microsoft Office User" w:date="2025-01-28T16:29:00Z">
            <w:rPr>
              <w:noProof/>
              <w:webHidden/>
            </w:rPr>
          </w:rPrChange>
        </w:rPr>
        <w:fldChar w:fldCharType="separate"/>
      </w:r>
      <w:r w:rsidR="008865BD" w:rsidRPr="0057718E">
        <w:rPr>
          <w:webHidden/>
          <w:rPrChange w:id="767" w:author="Microsoft Office User" w:date="2025-01-28T16:29:00Z">
            <w:rPr>
              <w:noProof/>
              <w:webHidden/>
            </w:rPr>
          </w:rPrChange>
        </w:rPr>
        <w:t>16</w:t>
      </w:r>
      <w:r w:rsidR="008865BD" w:rsidRPr="0057718E">
        <w:rPr>
          <w:webHidden/>
          <w:rPrChange w:id="768" w:author="Microsoft Office User" w:date="2025-01-28T16:29:00Z">
            <w:rPr>
              <w:noProof/>
              <w:webHidden/>
            </w:rPr>
          </w:rPrChange>
        </w:rPr>
        <w:fldChar w:fldCharType="end"/>
      </w:r>
      <w:r w:rsidR="00000000" w:rsidRPr="0057718E">
        <w:rPr>
          <w:rPrChange w:id="769" w:author="Microsoft Office User" w:date="2025-01-28T16:29:00Z">
            <w:rPr>
              <w:noProof/>
            </w:rPr>
          </w:rPrChange>
        </w:rPr>
        <w:fldChar w:fldCharType="end"/>
      </w:r>
    </w:p>
    <w:p w14:paraId="2D4C96D8" w14:textId="3DC9C729"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77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"_Toc188724025"</w:instrText>
      </w:r>
      <w:r w:rsidRPr="0057718E">
        <w:fldChar w:fldCharType="separate"/>
      </w:r>
      <w:r w:rsidR="008865BD" w:rsidRPr="0057718E">
        <w:rPr>
          <w:rStyle w:val="Lienhypertexte"/>
          <w:rPrChange w:id="771" w:author="Microsoft Office User" w:date="2025-01-28T16:29:00Z">
            <w:rPr>
              <w:rStyle w:val="Lienhypertexte"/>
              <w:noProof/>
              <w:lang w:val="fr-SN"/>
            </w:rPr>
          </w:rPrChange>
        </w:rPr>
        <w:t>Équation 2 : Mise à jour des poids</w:t>
      </w:r>
      <w:r w:rsidR="008865BD" w:rsidRPr="0057718E">
        <w:rPr>
          <w:webHidden/>
          <w:rPrChange w:id="772" w:author="Microsoft Office User" w:date="2025-01-28T16:29:00Z">
            <w:rPr>
              <w:noProof/>
              <w:webHidden/>
            </w:rPr>
          </w:rPrChange>
        </w:rPr>
        <w:tab/>
      </w:r>
      <w:r w:rsidR="008865BD" w:rsidRPr="0057718E">
        <w:rPr>
          <w:webHidden/>
          <w:rPrChange w:id="773" w:author="Microsoft Office User" w:date="2025-01-28T16:29:00Z">
            <w:rPr>
              <w:noProof/>
              <w:webHidden/>
            </w:rPr>
          </w:rPrChange>
        </w:rPr>
        <w:fldChar w:fldCharType="begin"/>
      </w:r>
      <w:r w:rsidR="008865BD" w:rsidRPr="0057718E">
        <w:rPr>
          <w:webHidden/>
          <w:rPrChange w:id="774" w:author="Microsoft Office User" w:date="2025-01-28T16:29:00Z">
            <w:rPr>
              <w:noProof/>
              <w:webHidden/>
            </w:rPr>
          </w:rPrChange>
        </w:rPr>
        <w:instrText xml:space="preserve"> PAGEREF _Toc188724025 \h </w:instrText>
      </w:r>
      <w:r w:rsidR="008865BD" w:rsidRPr="0057718E">
        <w:rPr>
          <w:webHidden/>
          <w:rPrChange w:id="775" w:author="Microsoft Office User" w:date="2025-01-28T16:29:00Z">
            <w:rPr>
              <w:noProof/>
              <w:webHidden/>
            </w:rPr>
          </w:rPrChange>
        </w:rPr>
      </w:r>
      <w:r w:rsidR="008865BD" w:rsidRPr="0057718E">
        <w:rPr>
          <w:webHidden/>
          <w:rPrChange w:id="776" w:author="Microsoft Office User" w:date="2025-01-28T16:29:00Z">
            <w:rPr>
              <w:noProof/>
              <w:webHidden/>
            </w:rPr>
          </w:rPrChange>
        </w:rPr>
        <w:fldChar w:fldCharType="separate"/>
      </w:r>
      <w:r w:rsidR="008865BD" w:rsidRPr="0057718E">
        <w:rPr>
          <w:webHidden/>
          <w:rPrChange w:id="777" w:author="Microsoft Office User" w:date="2025-01-28T16:29:00Z">
            <w:rPr>
              <w:noProof/>
              <w:webHidden/>
            </w:rPr>
          </w:rPrChange>
        </w:rPr>
        <w:t>17</w:t>
      </w:r>
      <w:r w:rsidR="008865BD" w:rsidRPr="0057718E">
        <w:rPr>
          <w:webHidden/>
          <w:rPrChange w:id="778" w:author="Microsoft Office User" w:date="2025-01-28T16:29:00Z">
            <w:rPr>
              <w:noProof/>
              <w:webHidden/>
            </w:rPr>
          </w:rPrChange>
        </w:rPr>
        <w:fldChar w:fldCharType="end"/>
      </w:r>
      <w:r w:rsidRPr="0057718E">
        <w:rPr>
          <w:rPrChange w:id="779" w:author="Microsoft Office User" w:date="2025-01-28T16:29:00Z">
            <w:rPr>
              <w:noProof/>
            </w:rPr>
          </w:rPrChange>
        </w:rPr>
        <w:fldChar w:fldCharType="end"/>
      </w:r>
    </w:p>
    <w:p w14:paraId="6E43B52E" w14:textId="22849BA7"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78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"_Toc188724026"</w:instrText>
      </w:r>
      <w:r w:rsidRPr="0057718E">
        <w:fldChar w:fldCharType="separate"/>
      </w:r>
      <w:r w:rsidR="008865BD" w:rsidRPr="0057718E">
        <w:rPr>
          <w:rStyle w:val="Lienhypertexte"/>
          <w:rPrChange w:id="781" w:author="Microsoft Office User" w:date="2025-01-28T16:29:00Z">
            <w:rPr>
              <w:rStyle w:val="Lienhypertexte"/>
              <w:noProof/>
            </w:rPr>
          </w:rPrChange>
        </w:rPr>
        <w:t>Équation 3 :  Le chainage des dérives partielles</w:t>
      </w:r>
      <w:r w:rsidR="008865BD" w:rsidRPr="0057718E">
        <w:rPr>
          <w:webHidden/>
          <w:rPrChange w:id="782" w:author="Microsoft Office User" w:date="2025-01-28T16:29:00Z">
            <w:rPr>
              <w:noProof/>
              <w:webHidden/>
            </w:rPr>
          </w:rPrChange>
        </w:rPr>
        <w:tab/>
      </w:r>
      <w:r w:rsidR="008865BD" w:rsidRPr="0057718E">
        <w:rPr>
          <w:webHidden/>
          <w:rPrChange w:id="783" w:author="Microsoft Office User" w:date="2025-01-28T16:29:00Z">
            <w:rPr>
              <w:noProof/>
              <w:webHidden/>
            </w:rPr>
          </w:rPrChange>
        </w:rPr>
        <w:fldChar w:fldCharType="begin"/>
      </w:r>
      <w:r w:rsidR="008865BD" w:rsidRPr="0057718E">
        <w:rPr>
          <w:webHidden/>
          <w:rPrChange w:id="784" w:author="Microsoft Office User" w:date="2025-01-28T16:29:00Z">
            <w:rPr>
              <w:noProof/>
              <w:webHidden/>
            </w:rPr>
          </w:rPrChange>
        </w:rPr>
        <w:instrText xml:space="preserve"> PAGEREF _Toc188724026 \h </w:instrText>
      </w:r>
      <w:r w:rsidR="008865BD" w:rsidRPr="0057718E">
        <w:rPr>
          <w:webHidden/>
          <w:rPrChange w:id="785" w:author="Microsoft Office User" w:date="2025-01-28T16:29:00Z">
            <w:rPr>
              <w:noProof/>
              <w:webHidden/>
            </w:rPr>
          </w:rPrChange>
        </w:rPr>
      </w:r>
      <w:r w:rsidR="008865BD" w:rsidRPr="0057718E">
        <w:rPr>
          <w:webHidden/>
          <w:rPrChange w:id="786" w:author="Microsoft Office User" w:date="2025-01-28T16:29:00Z">
            <w:rPr>
              <w:noProof/>
              <w:webHidden/>
            </w:rPr>
          </w:rPrChange>
        </w:rPr>
        <w:fldChar w:fldCharType="separate"/>
      </w:r>
      <w:r w:rsidR="008865BD" w:rsidRPr="0057718E">
        <w:rPr>
          <w:webHidden/>
          <w:rPrChange w:id="787" w:author="Microsoft Office User" w:date="2025-01-28T16:29:00Z">
            <w:rPr>
              <w:noProof/>
              <w:webHidden/>
            </w:rPr>
          </w:rPrChange>
        </w:rPr>
        <w:t>18</w:t>
      </w:r>
      <w:r w:rsidR="008865BD" w:rsidRPr="0057718E">
        <w:rPr>
          <w:webHidden/>
          <w:rPrChange w:id="788" w:author="Microsoft Office User" w:date="2025-01-28T16:29:00Z">
            <w:rPr>
              <w:noProof/>
              <w:webHidden/>
            </w:rPr>
          </w:rPrChange>
        </w:rPr>
        <w:fldChar w:fldCharType="end"/>
      </w:r>
      <w:r w:rsidRPr="0057718E">
        <w:rPr>
          <w:rPrChange w:id="789" w:author="Microsoft Office User" w:date="2025-01-28T16:29:00Z">
            <w:rPr>
              <w:noProof/>
            </w:rPr>
          </w:rPrChange>
        </w:rPr>
        <w:fldChar w:fldCharType="end"/>
      </w:r>
    </w:p>
    <w:p w14:paraId="368AA850" w14:textId="6A9FEF2F"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79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"_Toc188724027"</w:instrText>
      </w:r>
      <w:r w:rsidRPr="0057718E">
        <w:fldChar w:fldCharType="separate"/>
      </w:r>
      <w:r w:rsidR="008865BD" w:rsidRPr="0057718E">
        <w:rPr>
          <w:rStyle w:val="Lienhypertexte"/>
          <w:rPrChange w:id="791" w:author="Microsoft Office User" w:date="2025-01-28T16:29:00Z">
            <w:rPr>
              <w:rStyle w:val="Lienhypertexte"/>
              <w:noProof/>
            </w:rPr>
          </w:rPrChange>
        </w:rPr>
        <w:t>Équation 4 : Calcul de la sortie observee</w:t>
      </w:r>
      <w:r w:rsidR="008865BD" w:rsidRPr="0057718E">
        <w:rPr>
          <w:webHidden/>
          <w:rPrChange w:id="792" w:author="Microsoft Office User" w:date="2025-01-28T16:29:00Z">
            <w:rPr>
              <w:noProof/>
              <w:webHidden/>
            </w:rPr>
          </w:rPrChange>
        </w:rPr>
        <w:tab/>
      </w:r>
      <w:r w:rsidR="008865BD" w:rsidRPr="0057718E">
        <w:rPr>
          <w:webHidden/>
          <w:rPrChange w:id="793" w:author="Microsoft Office User" w:date="2025-01-28T16:29:00Z">
            <w:rPr>
              <w:noProof/>
              <w:webHidden/>
            </w:rPr>
          </w:rPrChange>
        </w:rPr>
        <w:fldChar w:fldCharType="begin"/>
      </w:r>
      <w:r w:rsidR="008865BD" w:rsidRPr="0057718E">
        <w:rPr>
          <w:webHidden/>
          <w:rPrChange w:id="794" w:author="Microsoft Office User" w:date="2025-01-28T16:29:00Z">
            <w:rPr>
              <w:noProof/>
              <w:webHidden/>
            </w:rPr>
          </w:rPrChange>
        </w:rPr>
        <w:instrText xml:space="preserve"> PAGEREF _Toc188724027 \h </w:instrText>
      </w:r>
      <w:r w:rsidR="008865BD" w:rsidRPr="0057718E">
        <w:rPr>
          <w:webHidden/>
          <w:rPrChange w:id="795" w:author="Microsoft Office User" w:date="2025-01-28T16:29:00Z">
            <w:rPr>
              <w:noProof/>
              <w:webHidden/>
            </w:rPr>
          </w:rPrChange>
        </w:rPr>
      </w:r>
      <w:r w:rsidR="008865BD" w:rsidRPr="0057718E">
        <w:rPr>
          <w:webHidden/>
          <w:rPrChange w:id="796" w:author="Microsoft Office User" w:date="2025-01-28T16:29:00Z">
            <w:rPr>
              <w:noProof/>
              <w:webHidden/>
            </w:rPr>
          </w:rPrChange>
        </w:rPr>
        <w:fldChar w:fldCharType="separate"/>
      </w:r>
      <w:r w:rsidR="008865BD" w:rsidRPr="0057718E">
        <w:rPr>
          <w:webHidden/>
          <w:rPrChange w:id="797" w:author="Microsoft Office User" w:date="2025-01-28T16:29:00Z">
            <w:rPr>
              <w:noProof/>
              <w:webHidden/>
            </w:rPr>
          </w:rPrChange>
        </w:rPr>
        <w:t>19</w:t>
      </w:r>
      <w:r w:rsidR="008865BD" w:rsidRPr="0057718E">
        <w:rPr>
          <w:webHidden/>
          <w:rPrChange w:id="798" w:author="Microsoft Office User" w:date="2025-01-28T16:29:00Z">
            <w:rPr>
              <w:noProof/>
              <w:webHidden/>
            </w:rPr>
          </w:rPrChange>
        </w:rPr>
        <w:fldChar w:fldCharType="end"/>
      </w:r>
      <w:r w:rsidRPr="0057718E">
        <w:rPr>
          <w:rPrChange w:id="799" w:author="Microsoft Office User" w:date="2025-01-28T16:29:00Z">
            <w:rPr>
              <w:noProof/>
            </w:rPr>
          </w:rPrChange>
        </w:rPr>
        <w:fldChar w:fldCharType="end"/>
      </w:r>
    </w:p>
    <w:p w14:paraId="0067CF9F" w14:textId="3E81F9B2"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80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"_Toc188724028"</w:instrText>
      </w:r>
      <w:r w:rsidRPr="0057718E">
        <w:fldChar w:fldCharType="separate"/>
      </w:r>
      <w:r w:rsidR="008865BD" w:rsidRPr="0057718E">
        <w:rPr>
          <w:rStyle w:val="Lienhypertexte"/>
          <w:rPrChange w:id="801" w:author="Microsoft Office User" w:date="2025-01-28T16:29:00Z">
            <w:rPr>
              <w:rStyle w:val="Lienhypertexte"/>
              <w:noProof/>
            </w:rPr>
          </w:rPrChange>
        </w:rPr>
        <w:t>Équation 5 : Équation 5 : La fonction sigmoid</w:t>
      </w:r>
      <w:r w:rsidR="008865BD" w:rsidRPr="0057718E">
        <w:rPr>
          <w:webHidden/>
          <w:rPrChange w:id="802" w:author="Microsoft Office User" w:date="2025-01-28T16:29:00Z">
            <w:rPr>
              <w:noProof/>
              <w:webHidden/>
            </w:rPr>
          </w:rPrChange>
        </w:rPr>
        <w:tab/>
      </w:r>
      <w:r w:rsidR="008865BD" w:rsidRPr="0057718E">
        <w:rPr>
          <w:webHidden/>
          <w:rPrChange w:id="803" w:author="Microsoft Office User" w:date="2025-01-28T16:29:00Z">
            <w:rPr>
              <w:noProof/>
              <w:webHidden/>
            </w:rPr>
          </w:rPrChange>
        </w:rPr>
        <w:fldChar w:fldCharType="begin"/>
      </w:r>
      <w:r w:rsidR="008865BD" w:rsidRPr="0057718E">
        <w:rPr>
          <w:webHidden/>
          <w:rPrChange w:id="804" w:author="Microsoft Office User" w:date="2025-01-28T16:29:00Z">
            <w:rPr>
              <w:noProof/>
              <w:webHidden/>
            </w:rPr>
          </w:rPrChange>
        </w:rPr>
        <w:instrText xml:space="preserve"> PAGEREF _Toc188724028 \h </w:instrText>
      </w:r>
      <w:r w:rsidR="008865BD" w:rsidRPr="0057718E">
        <w:rPr>
          <w:webHidden/>
          <w:rPrChange w:id="805" w:author="Microsoft Office User" w:date="2025-01-28T16:29:00Z">
            <w:rPr>
              <w:noProof/>
              <w:webHidden/>
            </w:rPr>
          </w:rPrChange>
        </w:rPr>
      </w:r>
      <w:r w:rsidR="008865BD" w:rsidRPr="0057718E">
        <w:rPr>
          <w:webHidden/>
          <w:rPrChange w:id="806" w:author="Microsoft Office User" w:date="2025-01-28T16:29:00Z">
            <w:rPr>
              <w:noProof/>
              <w:webHidden/>
            </w:rPr>
          </w:rPrChange>
        </w:rPr>
        <w:fldChar w:fldCharType="separate"/>
      </w:r>
      <w:r w:rsidR="008865BD" w:rsidRPr="0057718E">
        <w:rPr>
          <w:webHidden/>
          <w:rPrChange w:id="807" w:author="Microsoft Office User" w:date="2025-01-28T16:29:00Z">
            <w:rPr>
              <w:noProof/>
              <w:webHidden/>
            </w:rPr>
          </w:rPrChange>
        </w:rPr>
        <w:t>19</w:t>
      </w:r>
      <w:r w:rsidR="008865BD" w:rsidRPr="0057718E">
        <w:rPr>
          <w:webHidden/>
          <w:rPrChange w:id="808" w:author="Microsoft Office User" w:date="2025-01-28T16:29:00Z">
            <w:rPr>
              <w:noProof/>
              <w:webHidden/>
            </w:rPr>
          </w:rPrChange>
        </w:rPr>
        <w:fldChar w:fldCharType="end"/>
      </w:r>
      <w:r w:rsidRPr="0057718E">
        <w:rPr>
          <w:rPrChange w:id="809" w:author="Microsoft Office User" w:date="2025-01-28T16:29:00Z">
            <w:rPr>
              <w:noProof/>
            </w:rPr>
          </w:rPrChange>
        </w:rPr>
        <w:fldChar w:fldCharType="end"/>
      </w:r>
    </w:p>
    <w:p w14:paraId="2994AFF9" w14:textId="4BBF2F8A"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81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"_Toc188724029"</w:instrText>
      </w:r>
      <w:r w:rsidRPr="0057718E">
        <w:fldChar w:fldCharType="separate"/>
      </w:r>
      <w:r w:rsidR="008865BD" w:rsidRPr="0057718E">
        <w:rPr>
          <w:rStyle w:val="Lienhypertexte"/>
          <w:rPrChange w:id="811" w:author="Microsoft Office User" w:date="2025-01-28T16:29:00Z">
            <w:rPr>
              <w:rStyle w:val="Lienhypertexte"/>
              <w:noProof/>
              <w:lang w:val="fr-SN"/>
            </w:rPr>
          </w:rPrChange>
        </w:rPr>
        <w:t>Équation 6 : Calcul de probabilité</w:t>
      </w:r>
      <w:r w:rsidR="008865BD" w:rsidRPr="0057718E">
        <w:rPr>
          <w:webHidden/>
          <w:rPrChange w:id="812" w:author="Microsoft Office User" w:date="2025-01-28T16:29:00Z">
            <w:rPr>
              <w:noProof/>
              <w:webHidden/>
            </w:rPr>
          </w:rPrChange>
        </w:rPr>
        <w:tab/>
      </w:r>
      <w:r w:rsidR="008865BD" w:rsidRPr="0057718E">
        <w:rPr>
          <w:webHidden/>
          <w:rPrChange w:id="813" w:author="Microsoft Office User" w:date="2025-01-28T16:29:00Z">
            <w:rPr>
              <w:noProof/>
              <w:webHidden/>
            </w:rPr>
          </w:rPrChange>
        </w:rPr>
        <w:fldChar w:fldCharType="begin"/>
      </w:r>
      <w:r w:rsidR="008865BD" w:rsidRPr="0057718E">
        <w:rPr>
          <w:webHidden/>
          <w:rPrChange w:id="814" w:author="Microsoft Office User" w:date="2025-01-28T16:29:00Z">
            <w:rPr>
              <w:noProof/>
              <w:webHidden/>
            </w:rPr>
          </w:rPrChange>
        </w:rPr>
        <w:instrText xml:space="preserve"> PAGEREF _Toc188724029 \h </w:instrText>
      </w:r>
      <w:r w:rsidR="008865BD" w:rsidRPr="0057718E">
        <w:rPr>
          <w:webHidden/>
          <w:rPrChange w:id="815" w:author="Microsoft Office User" w:date="2025-01-28T16:29:00Z">
            <w:rPr>
              <w:noProof/>
              <w:webHidden/>
            </w:rPr>
          </w:rPrChange>
        </w:rPr>
      </w:r>
      <w:r w:rsidR="008865BD" w:rsidRPr="0057718E">
        <w:rPr>
          <w:webHidden/>
          <w:rPrChange w:id="816" w:author="Microsoft Office User" w:date="2025-01-28T16:29:00Z">
            <w:rPr>
              <w:noProof/>
              <w:webHidden/>
            </w:rPr>
          </w:rPrChange>
        </w:rPr>
        <w:fldChar w:fldCharType="separate"/>
      </w:r>
      <w:r w:rsidR="008865BD" w:rsidRPr="0057718E">
        <w:rPr>
          <w:webHidden/>
          <w:rPrChange w:id="817" w:author="Microsoft Office User" w:date="2025-01-28T16:29:00Z">
            <w:rPr>
              <w:noProof/>
              <w:webHidden/>
            </w:rPr>
          </w:rPrChange>
        </w:rPr>
        <w:t>22</w:t>
      </w:r>
      <w:r w:rsidR="008865BD" w:rsidRPr="0057718E">
        <w:rPr>
          <w:webHidden/>
          <w:rPrChange w:id="818" w:author="Microsoft Office User" w:date="2025-01-28T16:29:00Z">
            <w:rPr>
              <w:noProof/>
              <w:webHidden/>
            </w:rPr>
          </w:rPrChange>
        </w:rPr>
        <w:fldChar w:fldCharType="end"/>
      </w:r>
      <w:r w:rsidRPr="0057718E">
        <w:rPr>
          <w:rPrChange w:id="819" w:author="Microsoft Office User" w:date="2025-01-28T16:29:00Z">
            <w:rPr>
              <w:noProof/>
            </w:rPr>
          </w:rPrChange>
        </w:rPr>
        <w:fldChar w:fldCharType="end"/>
      </w:r>
    </w:p>
    <w:p w14:paraId="482FB98D" w14:textId="20D95014"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82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"_Toc188724030"</w:instrText>
      </w:r>
      <w:r w:rsidRPr="0057718E">
        <w:fldChar w:fldCharType="separate"/>
      </w:r>
      <w:r w:rsidR="008865BD" w:rsidRPr="0057718E">
        <w:rPr>
          <w:rStyle w:val="Lienhypertexte"/>
          <w:rPrChange w:id="821" w:author="Microsoft Office User" w:date="2025-01-28T16:29:00Z">
            <w:rPr>
              <w:rStyle w:val="Lienhypertexte"/>
              <w:noProof/>
              <w:lang w:val="fr-SN"/>
            </w:rPr>
          </w:rPrChange>
        </w:rPr>
        <w:t>Équation 7 : Probabilité conditionnelle</w:t>
      </w:r>
      <w:r w:rsidR="008865BD" w:rsidRPr="0057718E">
        <w:rPr>
          <w:webHidden/>
          <w:rPrChange w:id="822" w:author="Microsoft Office User" w:date="2025-01-28T16:29:00Z">
            <w:rPr>
              <w:noProof/>
              <w:webHidden/>
            </w:rPr>
          </w:rPrChange>
        </w:rPr>
        <w:tab/>
      </w:r>
      <w:r w:rsidR="008865BD" w:rsidRPr="0057718E">
        <w:rPr>
          <w:webHidden/>
          <w:rPrChange w:id="823" w:author="Microsoft Office User" w:date="2025-01-28T16:29:00Z">
            <w:rPr>
              <w:noProof/>
              <w:webHidden/>
            </w:rPr>
          </w:rPrChange>
        </w:rPr>
        <w:fldChar w:fldCharType="begin"/>
      </w:r>
      <w:r w:rsidR="008865BD" w:rsidRPr="0057718E">
        <w:rPr>
          <w:webHidden/>
          <w:rPrChange w:id="824" w:author="Microsoft Office User" w:date="2025-01-28T16:29:00Z">
            <w:rPr>
              <w:noProof/>
              <w:webHidden/>
            </w:rPr>
          </w:rPrChange>
        </w:rPr>
        <w:instrText xml:space="preserve"> PAGEREF _Toc188724030 \h </w:instrText>
      </w:r>
      <w:r w:rsidR="008865BD" w:rsidRPr="0057718E">
        <w:rPr>
          <w:webHidden/>
          <w:rPrChange w:id="825" w:author="Microsoft Office User" w:date="2025-01-28T16:29:00Z">
            <w:rPr>
              <w:noProof/>
              <w:webHidden/>
            </w:rPr>
          </w:rPrChange>
        </w:rPr>
      </w:r>
      <w:r w:rsidR="008865BD" w:rsidRPr="0057718E">
        <w:rPr>
          <w:webHidden/>
          <w:rPrChange w:id="826" w:author="Microsoft Office User" w:date="2025-01-28T16:29:00Z">
            <w:rPr>
              <w:noProof/>
              <w:webHidden/>
            </w:rPr>
          </w:rPrChange>
        </w:rPr>
        <w:fldChar w:fldCharType="separate"/>
      </w:r>
      <w:r w:rsidR="008865BD" w:rsidRPr="0057718E">
        <w:rPr>
          <w:webHidden/>
          <w:rPrChange w:id="827" w:author="Microsoft Office User" w:date="2025-01-28T16:29:00Z">
            <w:rPr>
              <w:noProof/>
              <w:webHidden/>
            </w:rPr>
          </w:rPrChange>
        </w:rPr>
        <w:t>22</w:t>
      </w:r>
      <w:r w:rsidR="008865BD" w:rsidRPr="0057718E">
        <w:rPr>
          <w:webHidden/>
          <w:rPrChange w:id="828" w:author="Microsoft Office User" w:date="2025-01-28T16:29:00Z">
            <w:rPr>
              <w:noProof/>
              <w:webHidden/>
            </w:rPr>
          </w:rPrChange>
        </w:rPr>
        <w:fldChar w:fldCharType="end"/>
      </w:r>
      <w:r w:rsidRPr="0057718E">
        <w:rPr>
          <w:rPrChange w:id="829" w:author="Microsoft Office User" w:date="2025-01-28T16:29:00Z">
            <w:rPr>
              <w:noProof/>
            </w:rPr>
          </w:rPrChange>
        </w:rPr>
        <w:fldChar w:fldCharType="end"/>
      </w:r>
    </w:p>
    <w:p w14:paraId="69EE3322" w14:textId="04120F54"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83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"_Toc188724031"</w:instrText>
      </w:r>
      <w:r w:rsidRPr="0057718E">
        <w:fldChar w:fldCharType="separate"/>
      </w:r>
      <w:r w:rsidR="008865BD" w:rsidRPr="0057718E">
        <w:rPr>
          <w:rStyle w:val="Lienhypertexte"/>
          <w:rPrChange w:id="831" w:author="Microsoft Office User" w:date="2025-01-28T16:29:00Z">
            <w:rPr>
              <w:rStyle w:val="Lienhypertexte"/>
              <w:noProof/>
              <w:lang w:val="fr-SN"/>
            </w:rPr>
          </w:rPrChange>
        </w:rPr>
        <w:t>Équation 8 : Normalisation de probabilité</w:t>
      </w:r>
      <w:r w:rsidR="008865BD" w:rsidRPr="0057718E">
        <w:rPr>
          <w:webHidden/>
          <w:rPrChange w:id="832" w:author="Microsoft Office User" w:date="2025-01-28T16:29:00Z">
            <w:rPr>
              <w:noProof/>
              <w:webHidden/>
            </w:rPr>
          </w:rPrChange>
        </w:rPr>
        <w:tab/>
      </w:r>
      <w:r w:rsidR="008865BD" w:rsidRPr="0057718E">
        <w:rPr>
          <w:webHidden/>
          <w:rPrChange w:id="833" w:author="Microsoft Office User" w:date="2025-01-28T16:29:00Z">
            <w:rPr>
              <w:noProof/>
              <w:webHidden/>
            </w:rPr>
          </w:rPrChange>
        </w:rPr>
        <w:fldChar w:fldCharType="begin"/>
      </w:r>
      <w:r w:rsidR="008865BD" w:rsidRPr="0057718E">
        <w:rPr>
          <w:webHidden/>
          <w:rPrChange w:id="834" w:author="Microsoft Office User" w:date="2025-01-28T16:29:00Z">
            <w:rPr>
              <w:noProof/>
              <w:webHidden/>
            </w:rPr>
          </w:rPrChange>
        </w:rPr>
        <w:instrText xml:space="preserve"> PAGEREF _Toc188724031 \h </w:instrText>
      </w:r>
      <w:r w:rsidR="008865BD" w:rsidRPr="0057718E">
        <w:rPr>
          <w:webHidden/>
          <w:rPrChange w:id="835" w:author="Microsoft Office User" w:date="2025-01-28T16:29:00Z">
            <w:rPr>
              <w:noProof/>
              <w:webHidden/>
            </w:rPr>
          </w:rPrChange>
        </w:rPr>
      </w:r>
      <w:r w:rsidR="008865BD" w:rsidRPr="0057718E">
        <w:rPr>
          <w:webHidden/>
          <w:rPrChange w:id="836" w:author="Microsoft Office User" w:date="2025-01-28T16:29:00Z">
            <w:rPr>
              <w:noProof/>
              <w:webHidden/>
            </w:rPr>
          </w:rPrChange>
        </w:rPr>
        <w:fldChar w:fldCharType="separate"/>
      </w:r>
      <w:r w:rsidR="008865BD" w:rsidRPr="0057718E">
        <w:rPr>
          <w:webHidden/>
          <w:rPrChange w:id="837" w:author="Microsoft Office User" w:date="2025-01-28T16:29:00Z">
            <w:rPr>
              <w:noProof/>
              <w:webHidden/>
            </w:rPr>
          </w:rPrChange>
        </w:rPr>
        <w:t>23</w:t>
      </w:r>
      <w:r w:rsidR="008865BD" w:rsidRPr="0057718E">
        <w:rPr>
          <w:webHidden/>
          <w:rPrChange w:id="838" w:author="Microsoft Office User" w:date="2025-01-28T16:29:00Z">
            <w:rPr>
              <w:noProof/>
              <w:webHidden/>
            </w:rPr>
          </w:rPrChange>
        </w:rPr>
        <w:fldChar w:fldCharType="end"/>
      </w:r>
      <w:r w:rsidRPr="0057718E">
        <w:rPr>
          <w:rPrChange w:id="839" w:author="Microsoft Office User" w:date="2025-01-28T16:29:00Z">
            <w:rPr>
              <w:noProof/>
            </w:rPr>
          </w:rPrChange>
        </w:rPr>
        <w:fldChar w:fldCharType="end"/>
      </w:r>
    </w:p>
    <w:p w14:paraId="722C822E" w14:textId="0D07D466"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84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"_Toc188724032"</w:instrText>
      </w:r>
      <w:r w:rsidRPr="0057718E">
        <w:fldChar w:fldCharType="separate"/>
      </w:r>
      <w:r w:rsidR="008865BD" w:rsidRPr="0057718E">
        <w:rPr>
          <w:rStyle w:val="Lienhypertexte"/>
          <w:rPrChange w:id="841" w:author="Microsoft Office User" w:date="2025-01-28T16:29:00Z">
            <w:rPr>
              <w:rStyle w:val="Lienhypertexte"/>
              <w:noProof/>
            </w:rPr>
          </w:rPrChange>
        </w:rPr>
        <w:t>Équation 9 : Entropie</w:t>
      </w:r>
      <w:r w:rsidR="008865BD" w:rsidRPr="0057718E">
        <w:rPr>
          <w:webHidden/>
          <w:rPrChange w:id="842" w:author="Microsoft Office User" w:date="2025-01-28T16:29:00Z">
            <w:rPr>
              <w:noProof/>
              <w:webHidden/>
            </w:rPr>
          </w:rPrChange>
        </w:rPr>
        <w:tab/>
      </w:r>
      <w:r w:rsidR="008865BD" w:rsidRPr="0057718E">
        <w:rPr>
          <w:webHidden/>
          <w:rPrChange w:id="843" w:author="Microsoft Office User" w:date="2025-01-28T16:29:00Z">
            <w:rPr>
              <w:noProof/>
              <w:webHidden/>
            </w:rPr>
          </w:rPrChange>
        </w:rPr>
        <w:fldChar w:fldCharType="begin"/>
      </w:r>
      <w:r w:rsidR="008865BD" w:rsidRPr="0057718E">
        <w:rPr>
          <w:webHidden/>
          <w:rPrChange w:id="844" w:author="Microsoft Office User" w:date="2025-01-28T16:29:00Z">
            <w:rPr>
              <w:noProof/>
              <w:webHidden/>
            </w:rPr>
          </w:rPrChange>
        </w:rPr>
        <w:instrText xml:space="preserve"> PAGEREF _Toc188724032 \h </w:instrText>
      </w:r>
      <w:r w:rsidR="008865BD" w:rsidRPr="0057718E">
        <w:rPr>
          <w:webHidden/>
          <w:rPrChange w:id="845" w:author="Microsoft Office User" w:date="2025-01-28T16:29:00Z">
            <w:rPr>
              <w:noProof/>
              <w:webHidden/>
            </w:rPr>
          </w:rPrChange>
        </w:rPr>
      </w:r>
      <w:r w:rsidR="008865BD" w:rsidRPr="0057718E">
        <w:rPr>
          <w:webHidden/>
          <w:rPrChange w:id="846" w:author="Microsoft Office User" w:date="2025-01-28T16:29:00Z">
            <w:rPr>
              <w:noProof/>
              <w:webHidden/>
            </w:rPr>
          </w:rPrChange>
        </w:rPr>
        <w:fldChar w:fldCharType="separate"/>
      </w:r>
      <w:r w:rsidR="008865BD" w:rsidRPr="0057718E">
        <w:rPr>
          <w:webHidden/>
          <w:rPrChange w:id="847" w:author="Microsoft Office User" w:date="2025-01-28T16:29:00Z">
            <w:rPr>
              <w:noProof/>
              <w:webHidden/>
            </w:rPr>
          </w:rPrChange>
        </w:rPr>
        <w:t>24</w:t>
      </w:r>
      <w:r w:rsidR="008865BD" w:rsidRPr="0057718E">
        <w:rPr>
          <w:webHidden/>
          <w:rPrChange w:id="848" w:author="Microsoft Office User" w:date="2025-01-28T16:29:00Z">
            <w:rPr>
              <w:noProof/>
              <w:webHidden/>
            </w:rPr>
          </w:rPrChange>
        </w:rPr>
        <w:fldChar w:fldCharType="end"/>
      </w:r>
      <w:r w:rsidRPr="0057718E">
        <w:rPr>
          <w:rPrChange w:id="849" w:author="Microsoft Office User" w:date="2025-01-28T16:29:00Z">
            <w:rPr>
              <w:noProof/>
            </w:rPr>
          </w:rPrChange>
        </w:rPr>
        <w:fldChar w:fldCharType="end"/>
      </w:r>
    </w:p>
    <w:p w14:paraId="308B0EF4" w14:textId="2DB51D8C"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85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"_Toc188724033"</w:instrText>
      </w:r>
      <w:r w:rsidRPr="0057718E">
        <w:fldChar w:fldCharType="separate"/>
      </w:r>
      <w:r w:rsidR="008865BD" w:rsidRPr="0057718E">
        <w:rPr>
          <w:rStyle w:val="Lienhypertexte"/>
          <w:rPrChange w:id="851" w:author="Microsoft Office User" w:date="2025-01-28T16:29:00Z">
            <w:rPr>
              <w:rStyle w:val="Lienhypertexte"/>
              <w:noProof/>
            </w:rPr>
          </w:rPrChange>
        </w:rPr>
        <w:t>Équation 10 : Gain d'information</w:t>
      </w:r>
      <w:r w:rsidR="008865BD" w:rsidRPr="0057718E">
        <w:rPr>
          <w:webHidden/>
          <w:rPrChange w:id="852" w:author="Microsoft Office User" w:date="2025-01-28T16:29:00Z">
            <w:rPr>
              <w:noProof/>
              <w:webHidden/>
            </w:rPr>
          </w:rPrChange>
        </w:rPr>
        <w:tab/>
      </w:r>
      <w:r w:rsidR="008865BD" w:rsidRPr="0057718E">
        <w:rPr>
          <w:webHidden/>
          <w:rPrChange w:id="853" w:author="Microsoft Office User" w:date="2025-01-28T16:29:00Z">
            <w:rPr>
              <w:noProof/>
              <w:webHidden/>
            </w:rPr>
          </w:rPrChange>
        </w:rPr>
        <w:fldChar w:fldCharType="begin"/>
      </w:r>
      <w:r w:rsidR="008865BD" w:rsidRPr="0057718E">
        <w:rPr>
          <w:webHidden/>
          <w:rPrChange w:id="854" w:author="Microsoft Office User" w:date="2025-01-28T16:29:00Z">
            <w:rPr>
              <w:noProof/>
              <w:webHidden/>
            </w:rPr>
          </w:rPrChange>
        </w:rPr>
        <w:instrText xml:space="preserve"> PAGEREF _Toc188724033 \h </w:instrText>
      </w:r>
      <w:r w:rsidR="008865BD" w:rsidRPr="0057718E">
        <w:rPr>
          <w:webHidden/>
          <w:rPrChange w:id="855" w:author="Microsoft Office User" w:date="2025-01-28T16:29:00Z">
            <w:rPr>
              <w:noProof/>
              <w:webHidden/>
            </w:rPr>
          </w:rPrChange>
        </w:rPr>
      </w:r>
      <w:r w:rsidR="008865BD" w:rsidRPr="0057718E">
        <w:rPr>
          <w:webHidden/>
          <w:rPrChange w:id="856" w:author="Microsoft Office User" w:date="2025-01-28T16:29:00Z">
            <w:rPr>
              <w:noProof/>
              <w:webHidden/>
            </w:rPr>
          </w:rPrChange>
        </w:rPr>
        <w:fldChar w:fldCharType="separate"/>
      </w:r>
      <w:r w:rsidR="008865BD" w:rsidRPr="0057718E">
        <w:rPr>
          <w:webHidden/>
          <w:rPrChange w:id="857" w:author="Microsoft Office User" w:date="2025-01-28T16:29:00Z">
            <w:rPr>
              <w:noProof/>
              <w:webHidden/>
            </w:rPr>
          </w:rPrChange>
        </w:rPr>
        <w:t>24</w:t>
      </w:r>
      <w:r w:rsidR="008865BD" w:rsidRPr="0057718E">
        <w:rPr>
          <w:webHidden/>
          <w:rPrChange w:id="858" w:author="Microsoft Office User" w:date="2025-01-28T16:29:00Z">
            <w:rPr>
              <w:noProof/>
              <w:webHidden/>
            </w:rPr>
          </w:rPrChange>
        </w:rPr>
        <w:fldChar w:fldCharType="end"/>
      </w:r>
      <w:r w:rsidRPr="0057718E">
        <w:rPr>
          <w:rPrChange w:id="859" w:author="Microsoft Office User" w:date="2025-01-28T16:29:00Z">
            <w:rPr>
              <w:noProof/>
            </w:rPr>
          </w:rPrChange>
        </w:rPr>
        <w:fldChar w:fldCharType="end"/>
      </w:r>
    </w:p>
    <w:p w14:paraId="61C98460" w14:textId="140D202F"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86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"_Toc188724034"</w:instrText>
      </w:r>
      <w:r w:rsidRPr="0057718E">
        <w:fldChar w:fldCharType="separate"/>
      </w:r>
      <w:r w:rsidR="008865BD" w:rsidRPr="0057718E">
        <w:rPr>
          <w:rStyle w:val="Lienhypertexte"/>
          <w:rPrChange w:id="861" w:author="Microsoft Office User" w:date="2025-01-28T16:29:00Z">
            <w:rPr>
              <w:rStyle w:val="Lienhypertexte"/>
              <w:noProof/>
              <w:lang w:val="fr-SN"/>
            </w:rPr>
          </w:rPrChange>
        </w:rPr>
        <w:t>Équation 11: Calcul de la croissance</w:t>
      </w:r>
      <w:r w:rsidR="008865BD" w:rsidRPr="0057718E">
        <w:rPr>
          <w:webHidden/>
          <w:rPrChange w:id="862" w:author="Microsoft Office User" w:date="2025-01-28T16:29:00Z">
            <w:rPr>
              <w:noProof/>
              <w:webHidden/>
            </w:rPr>
          </w:rPrChange>
        </w:rPr>
        <w:tab/>
      </w:r>
      <w:r w:rsidR="008865BD" w:rsidRPr="0057718E">
        <w:rPr>
          <w:webHidden/>
          <w:rPrChange w:id="863" w:author="Microsoft Office User" w:date="2025-01-28T16:29:00Z">
            <w:rPr>
              <w:noProof/>
              <w:webHidden/>
            </w:rPr>
          </w:rPrChange>
        </w:rPr>
        <w:fldChar w:fldCharType="begin"/>
      </w:r>
      <w:r w:rsidR="008865BD" w:rsidRPr="0057718E">
        <w:rPr>
          <w:webHidden/>
          <w:rPrChange w:id="864" w:author="Microsoft Office User" w:date="2025-01-28T16:29:00Z">
            <w:rPr>
              <w:noProof/>
              <w:webHidden/>
            </w:rPr>
          </w:rPrChange>
        </w:rPr>
        <w:instrText xml:space="preserve"> PAGEREF _Toc188724034 \h </w:instrText>
      </w:r>
      <w:r w:rsidR="008865BD" w:rsidRPr="0057718E">
        <w:rPr>
          <w:webHidden/>
          <w:rPrChange w:id="865" w:author="Microsoft Office User" w:date="2025-01-28T16:29:00Z">
            <w:rPr>
              <w:noProof/>
              <w:webHidden/>
            </w:rPr>
          </w:rPrChange>
        </w:rPr>
      </w:r>
      <w:r w:rsidR="008865BD" w:rsidRPr="0057718E">
        <w:rPr>
          <w:webHidden/>
          <w:rPrChange w:id="866" w:author="Microsoft Office User" w:date="2025-01-28T16:29:00Z">
            <w:rPr>
              <w:noProof/>
              <w:webHidden/>
            </w:rPr>
          </w:rPrChange>
        </w:rPr>
        <w:fldChar w:fldCharType="separate"/>
      </w:r>
      <w:r w:rsidR="008865BD" w:rsidRPr="0057718E">
        <w:rPr>
          <w:webHidden/>
          <w:rPrChange w:id="867" w:author="Microsoft Office User" w:date="2025-01-28T16:29:00Z">
            <w:rPr>
              <w:noProof/>
              <w:webHidden/>
            </w:rPr>
          </w:rPrChange>
        </w:rPr>
        <w:t>44</w:t>
      </w:r>
      <w:r w:rsidR="008865BD" w:rsidRPr="0057718E">
        <w:rPr>
          <w:webHidden/>
          <w:rPrChange w:id="868" w:author="Microsoft Office User" w:date="2025-01-28T16:29:00Z">
            <w:rPr>
              <w:noProof/>
              <w:webHidden/>
            </w:rPr>
          </w:rPrChange>
        </w:rPr>
        <w:fldChar w:fldCharType="end"/>
      </w:r>
      <w:r w:rsidRPr="0057718E">
        <w:rPr>
          <w:rPrChange w:id="869" w:author="Microsoft Office User" w:date="2025-01-28T16:29:00Z">
            <w:rPr>
              <w:noProof/>
            </w:rPr>
          </w:rPrChange>
        </w:rPr>
        <w:fldChar w:fldCharType="end"/>
      </w:r>
    </w:p>
    <w:p w14:paraId="0AE839A2" w14:textId="14AD3412"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87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"_Toc188724035"</w:instrText>
      </w:r>
      <w:r w:rsidRPr="0057718E">
        <w:fldChar w:fldCharType="separate"/>
      </w:r>
      <w:r w:rsidR="008865BD" w:rsidRPr="0057718E">
        <w:rPr>
          <w:rStyle w:val="Lienhypertexte"/>
          <w:rPrChange w:id="871" w:author="Microsoft Office User" w:date="2025-01-28T16:29:00Z">
            <w:rPr>
              <w:rStyle w:val="Lienhypertexte"/>
              <w:noProof/>
              <w:lang w:val="fr-SN"/>
            </w:rPr>
          </w:rPrChange>
        </w:rPr>
        <w:t>Équation 12 : Calcul TF-IDF</w:t>
      </w:r>
      <w:r w:rsidR="008865BD" w:rsidRPr="0057718E">
        <w:rPr>
          <w:webHidden/>
          <w:rPrChange w:id="872" w:author="Microsoft Office User" w:date="2025-01-28T16:29:00Z">
            <w:rPr>
              <w:noProof/>
              <w:webHidden/>
            </w:rPr>
          </w:rPrChange>
        </w:rPr>
        <w:tab/>
      </w:r>
      <w:r w:rsidR="008865BD" w:rsidRPr="0057718E">
        <w:rPr>
          <w:webHidden/>
          <w:rPrChange w:id="873" w:author="Microsoft Office User" w:date="2025-01-28T16:29:00Z">
            <w:rPr>
              <w:noProof/>
              <w:webHidden/>
            </w:rPr>
          </w:rPrChange>
        </w:rPr>
        <w:fldChar w:fldCharType="begin"/>
      </w:r>
      <w:r w:rsidR="008865BD" w:rsidRPr="0057718E">
        <w:rPr>
          <w:webHidden/>
          <w:rPrChange w:id="874" w:author="Microsoft Office User" w:date="2025-01-28T16:29:00Z">
            <w:rPr>
              <w:noProof/>
              <w:webHidden/>
            </w:rPr>
          </w:rPrChange>
        </w:rPr>
        <w:instrText xml:space="preserve"> PAGEREF _Toc188724035 \h </w:instrText>
      </w:r>
      <w:r w:rsidR="008865BD" w:rsidRPr="0057718E">
        <w:rPr>
          <w:webHidden/>
          <w:rPrChange w:id="875" w:author="Microsoft Office User" w:date="2025-01-28T16:29:00Z">
            <w:rPr>
              <w:noProof/>
              <w:webHidden/>
            </w:rPr>
          </w:rPrChange>
        </w:rPr>
      </w:r>
      <w:r w:rsidR="008865BD" w:rsidRPr="0057718E">
        <w:rPr>
          <w:webHidden/>
          <w:rPrChange w:id="876" w:author="Microsoft Office User" w:date="2025-01-28T16:29:00Z">
            <w:rPr>
              <w:noProof/>
              <w:webHidden/>
            </w:rPr>
          </w:rPrChange>
        </w:rPr>
        <w:fldChar w:fldCharType="separate"/>
      </w:r>
      <w:r w:rsidR="008865BD" w:rsidRPr="0057718E">
        <w:rPr>
          <w:webHidden/>
          <w:rPrChange w:id="877" w:author="Microsoft Office User" w:date="2025-01-28T16:29:00Z">
            <w:rPr>
              <w:noProof/>
              <w:webHidden/>
            </w:rPr>
          </w:rPrChange>
        </w:rPr>
        <w:t>64</w:t>
      </w:r>
      <w:r w:rsidR="008865BD" w:rsidRPr="0057718E">
        <w:rPr>
          <w:webHidden/>
          <w:rPrChange w:id="878" w:author="Microsoft Office User" w:date="2025-01-28T16:29:00Z">
            <w:rPr>
              <w:noProof/>
              <w:webHidden/>
            </w:rPr>
          </w:rPrChange>
        </w:rPr>
        <w:fldChar w:fldCharType="end"/>
      </w:r>
      <w:r w:rsidRPr="0057718E">
        <w:rPr>
          <w:rPrChange w:id="879" w:author="Microsoft Office User" w:date="2025-01-28T16:29:00Z">
            <w:rPr>
              <w:noProof/>
            </w:rPr>
          </w:rPrChange>
        </w:rPr>
        <w:fldChar w:fldCharType="end"/>
      </w:r>
    </w:p>
    <w:p w14:paraId="09F7BEC4" w14:textId="3F8C2B58" w:rsidR="008865BD" w:rsidRPr="0057718E" w:rsidRDefault="00000000">
      <w:pPr>
        <w:pStyle w:val="Tabledesillustrations"/>
        <w:tabs>
          <w:tab w:val="right" w:leader="dot" w:pos="9350"/>
        </w:tabs>
        <w:rPr>
          <w:rFonts w:asciiTheme="minorHAnsi" w:eastAsiaTheme="minorEastAsia" w:hAnsiTheme="minorHAnsi" w:cstheme="minorBidi"/>
          <w:sz w:val="22"/>
          <w:szCs w:val="22"/>
          <w:rPrChange w:id="88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"_Toc188724036"</w:instrText>
      </w:r>
      <w:r w:rsidRPr="0057718E">
        <w:fldChar w:fldCharType="separate"/>
      </w:r>
      <w:r w:rsidR="008865BD" w:rsidRPr="0057718E">
        <w:rPr>
          <w:rStyle w:val="Lienhypertexte"/>
          <w:rPrChange w:id="881" w:author="Microsoft Office User" w:date="2025-01-28T16:29:00Z">
            <w:rPr>
              <w:rStyle w:val="Lienhypertexte"/>
              <w:noProof/>
            </w:rPr>
          </w:rPrChange>
        </w:rPr>
        <w:t>Équation 13 Zscore d'Altman</w:t>
      </w:r>
      <w:r w:rsidR="008865BD" w:rsidRPr="0057718E">
        <w:rPr>
          <w:webHidden/>
          <w:rPrChange w:id="882" w:author="Microsoft Office User" w:date="2025-01-28T16:29:00Z">
            <w:rPr>
              <w:noProof/>
              <w:webHidden/>
            </w:rPr>
          </w:rPrChange>
        </w:rPr>
        <w:tab/>
      </w:r>
      <w:r w:rsidR="008865BD" w:rsidRPr="0057718E">
        <w:rPr>
          <w:webHidden/>
          <w:rPrChange w:id="883" w:author="Microsoft Office User" w:date="2025-01-28T16:29:00Z">
            <w:rPr>
              <w:noProof/>
              <w:webHidden/>
            </w:rPr>
          </w:rPrChange>
        </w:rPr>
        <w:fldChar w:fldCharType="begin"/>
      </w:r>
      <w:r w:rsidR="008865BD" w:rsidRPr="0057718E">
        <w:rPr>
          <w:webHidden/>
          <w:rPrChange w:id="884" w:author="Microsoft Office User" w:date="2025-01-28T16:29:00Z">
            <w:rPr>
              <w:noProof/>
              <w:webHidden/>
            </w:rPr>
          </w:rPrChange>
        </w:rPr>
        <w:instrText xml:space="preserve"> PAGEREF _Toc188724036 \h </w:instrText>
      </w:r>
      <w:r w:rsidR="008865BD" w:rsidRPr="0057718E">
        <w:rPr>
          <w:webHidden/>
          <w:rPrChange w:id="885" w:author="Microsoft Office User" w:date="2025-01-28T16:29:00Z">
            <w:rPr>
              <w:noProof/>
              <w:webHidden/>
            </w:rPr>
          </w:rPrChange>
        </w:rPr>
      </w:r>
      <w:r w:rsidR="008865BD" w:rsidRPr="0057718E">
        <w:rPr>
          <w:webHidden/>
          <w:rPrChange w:id="886" w:author="Microsoft Office User" w:date="2025-01-28T16:29:00Z">
            <w:rPr>
              <w:noProof/>
              <w:webHidden/>
            </w:rPr>
          </w:rPrChange>
        </w:rPr>
        <w:fldChar w:fldCharType="separate"/>
      </w:r>
      <w:r w:rsidR="008865BD" w:rsidRPr="0057718E">
        <w:rPr>
          <w:webHidden/>
          <w:rPrChange w:id="887" w:author="Microsoft Office User" w:date="2025-01-28T16:29:00Z">
            <w:rPr>
              <w:noProof/>
              <w:webHidden/>
            </w:rPr>
          </w:rPrChange>
        </w:rPr>
        <w:t>P</w:t>
      </w:r>
      <w:r w:rsidR="008865BD" w:rsidRPr="0057718E">
        <w:rPr>
          <w:webHidden/>
          <w:rPrChange w:id="888" w:author="Microsoft Office User" w:date="2025-01-28T16:29:00Z">
            <w:rPr>
              <w:noProof/>
              <w:webHidden/>
            </w:rPr>
          </w:rPrChange>
        </w:rPr>
        <w:fldChar w:fldCharType="end"/>
      </w:r>
      <w:r w:rsidRPr="0057718E">
        <w:rPr>
          <w:rPrChange w:id="889" w:author="Microsoft Office User" w:date="2025-01-28T16:29:00Z">
            <w:rPr>
              <w:noProof/>
            </w:rPr>
          </w:rPrChange>
        </w:rPr>
        <w:fldChar w:fldCharType="end"/>
      </w:r>
    </w:p>
    <w:p w14:paraId="7CB395F4" w14:textId="005E208D" w:rsidR="008A448C" w:rsidRPr="0057718E" w:rsidRDefault="00CB54E4" w:rsidP="008A448C">
      <w:pPr>
        <w:rPr>
          <w:rPrChange w:id="890" w:author="Microsoft Office User" w:date="2025-01-28T16:29:00Z">
            <w:rPr>
              <w:lang w:val="fr-SN"/>
            </w:rPr>
          </w:rPrChange>
        </w:rPr>
      </w:pPr>
      <w:r w:rsidRPr="0057718E">
        <w:rPr>
          <w:rPrChange w:id="891" w:author="Microsoft Office User" w:date="2025-01-28T16:29:00Z">
            <w:rPr>
              <w:lang w:val="fr-SN"/>
            </w:rPr>
          </w:rPrChange>
        </w:rPr>
        <w:fldChar w:fldCharType="end"/>
      </w:r>
    </w:p>
    <w:p w14:paraId="0283A6B8" w14:textId="2A5E3174" w:rsidR="008A448C" w:rsidRPr="0057718E" w:rsidRDefault="008A448C" w:rsidP="008A448C">
      <w:pPr>
        <w:rPr>
          <w:rPrChange w:id="892" w:author="Microsoft Office User" w:date="2025-01-28T16:29:00Z">
            <w:rPr>
              <w:lang w:val="fr-SN"/>
            </w:rPr>
          </w:rPrChange>
        </w:rPr>
      </w:pPr>
    </w:p>
    <w:p w14:paraId="7A9C036F" w14:textId="590F517F" w:rsidR="008A448C" w:rsidRPr="0057718E" w:rsidRDefault="008A448C" w:rsidP="008A448C">
      <w:pPr>
        <w:rPr>
          <w:rPrChange w:id="893" w:author="Microsoft Office User" w:date="2025-01-28T16:29:00Z">
            <w:rPr>
              <w:lang w:val="fr-SN"/>
            </w:rPr>
          </w:rPrChange>
        </w:rPr>
      </w:pPr>
    </w:p>
    <w:p w14:paraId="3BB65F50" w14:textId="0D7A62B0" w:rsidR="008A448C" w:rsidRPr="0057718E" w:rsidRDefault="008A448C" w:rsidP="008A448C">
      <w:pPr>
        <w:rPr>
          <w:rPrChange w:id="894" w:author="Microsoft Office User" w:date="2025-01-28T16:29:00Z">
            <w:rPr>
              <w:lang w:val="fr-SN"/>
            </w:rPr>
          </w:rPrChange>
        </w:rPr>
      </w:pPr>
    </w:p>
    <w:p w14:paraId="2B28C53E" w14:textId="749D0F26" w:rsidR="008A448C" w:rsidRPr="0057718E" w:rsidRDefault="008A448C" w:rsidP="008A448C">
      <w:pPr>
        <w:rPr>
          <w:rPrChange w:id="895" w:author="Microsoft Office User" w:date="2025-01-28T16:29:00Z">
            <w:rPr>
              <w:lang w:val="fr-SN"/>
            </w:rPr>
          </w:rPrChange>
        </w:rPr>
      </w:pPr>
    </w:p>
    <w:p w14:paraId="485B0F94" w14:textId="4C89548A" w:rsidR="008A448C" w:rsidRPr="0057718E" w:rsidRDefault="008A448C" w:rsidP="008A448C">
      <w:pPr>
        <w:rPr>
          <w:rPrChange w:id="896" w:author="Microsoft Office User" w:date="2025-01-28T16:29:00Z">
            <w:rPr>
              <w:lang w:val="fr-SN"/>
            </w:rPr>
          </w:rPrChange>
        </w:rPr>
      </w:pPr>
    </w:p>
    <w:p w14:paraId="4B7D0800" w14:textId="5C6764B7" w:rsidR="008A448C" w:rsidRPr="0057718E" w:rsidRDefault="008A448C" w:rsidP="008A448C">
      <w:pPr>
        <w:rPr>
          <w:rPrChange w:id="897" w:author="Microsoft Office User" w:date="2025-01-28T16:29:00Z">
            <w:rPr>
              <w:lang w:val="fr-SN"/>
            </w:rPr>
          </w:rPrChange>
        </w:rPr>
      </w:pPr>
    </w:p>
    <w:p w14:paraId="058FAD6E" w14:textId="752532E7" w:rsidR="008A448C" w:rsidRPr="0057718E" w:rsidRDefault="008A448C" w:rsidP="008A448C">
      <w:pPr>
        <w:rPr>
          <w:rPrChange w:id="898" w:author="Microsoft Office User" w:date="2025-01-28T16:29:00Z">
            <w:rPr>
              <w:lang w:val="fr-SN"/>
            </w:rPr>
          </w:rPrChange>
        </w:rPr>
      </w:pPr>
    </w:p>
    <w:p w14:paraId="2F1ED0BD" w14:textId="0B81374F" w:rsidR="008A448C" w:rsidRPr="0057718E" w:rsidRDefault="008A448C" w:rsidP="008A448C">
      <w:pPr>
        <w:rPr>
          <w:rPrChange w:id="899" w:author="Microsoft Office User" w:date="2025-01-28T16:29:00Z">
            <w:rPr>
              <w:lang w:val="fr-SN"/>
            </w:rPr>
          </w:rPrChange>
        </w:rPr>
      </w:pPr>
    </w:p>
    <w:p w14:paraId="773388D9" w14:textId="1C993267" w:rsidR="008A448C" w:rsidRPr="0057718E" w:rsidRDefault="008A448C" w:rsidP="008A448C">
      <w:pPr>
        <w:rPr>
          <w:rPrChange w:id="900" w:author="Microsoft Office User" w:date="2025-01-28T16:29:00Z">
            <w:rPr>
              <w:lang w:val="fr-SN"/>
            </w:rPr>
          </w:rPrChange>
        </w:rPr>
      </w:pPr>
    </w:p>
    <w:p w14:paraId="3C2F6CD0" w14:textId="10E91A75" w:rsidR="008A448C" w:rsidRPr="0057718E" w:rsidRDefault="008A448C" w:rsidP="008A448C">
      <w:pPr>
        <w:rPr>
          <w:rPrChange w:id="901" w:author="Microsoft Office User" w:date="2025-01-28T16:29:00Z">
            <w:rPr>
              <w:lang w:val="fr-SN"/>
            </w:rPr>
          </w:rPrChange>
        </w:rPr>
      </w:pPr>
    </w:p>
    <w:p w14:paraId="59A8B2D9" w14:textId="5EA616AE" w:rsidR="008A448C" w:rsidRPr="0057718E" w:rsidRDefault="008A448C" w:rsidP="008A448C">
      <w:pPr>
        <w:rPr>
          <w:rPrChange w:id="902" w:author="Microsoft Office User" w:date="2025-01-28T16:29:00Z">
            <w:rPr>
              <w:lang w:val="fr-SN"/>
            </w:rPr>
          </w:rPrChange>
        </w:rPr>
      </w:pPr>
    </w:p>
    <w:p w14:paraId="775F353D" w14:textId="77777777" w:rsidR="008A448C" w:rsidRPr="0057718E" w:rsidRDefault="008A448C" w:rsidP="008A448C">
      <w:pPr>
        <w:rPr>
          <w:rPrChange w:id="903" w:author="Microsoft Office User" w:date="2025-01-28T16:29:00Z">
            <w:rPr>
              <w:lang w:val="fr-SN"/>
            </w:rPr>
          </w:rPrChange>
        </w:rPr>
      </w:pPr>
    </w:p>
    <w:p w14:paraId="0F1C5804" w14:textId="7F18C5C4" w:rsidR="001A51F3" w:rsidRPr="0057718E" w:rsidRDefault="001A51F3" w:rsidP="00891FBF">
      <w:pPr>
        <w:pStyle w:val="Titre1"/>
        <w:numPr>
          <w:ilvl w:val="0"/>
          <w:numId w:val="0"/>
        </w:numPr>
        <w:rPr>
          <w:rPrChange w:id="904" w:author="Microsoft Office User" w:date="2025-01-28T16:29:00Z">
            <w:rPr>
              <w:lang w:val="fr-SN"/>
            </w:rPr>
          </w:rPrChange>
        </w:rPr>
      </w:pPr>
      <w:bookmarkStart w:id="905" w:name="_Toc187844212"/>
      <w:bookmarkStart w:id="906" w:name="_Toc188723899"/>
      <w:bookmarkStart w:id="907" w:name="_Toc188723962"/>
      <w:r w:rsidRPr="0057718E">
        <w:rPr>
          <w:rPrChange w:id="908" w:author="Microsoft Office User" w:date="2025-01-28T16:29:00Z">
            <w:rPr>
              <w:lang w:val="fr-SN"/>
            </w:rPr>
          </w:rPrChange>
        </w:rPr>
        <w:t>Liste des sigles et des acronymes</w:t>
      </w:r>
      <w:bookmarkEnd w:id="905"/>
      <w:bookmarkEnd w:id="906"/>
      <w:bookmarkEnd w:id="907"/>
    </w:p>
    <w:tbl>
      <w:tblPr>
        <w:tblStyle w:val="Tableausimple4"/>
        <w:tblW w:w="0" w:type="auto"/>
        <w:tblLook w:val="04A0" w:firstRow="1" w:lastRow="0" w:firstColumn="1" w:lastColumn="0" w:noHBand="0" w:noVBand="1"/>
      </w:tblPr>
      <w:tblGrid>
        <w:gridCol w:w="1525"/>
        <w:gridCol w:w="7825"/>
      </w:tblGrid>
      <w:tr w:rsidR="008A448C" w:rsidRPr="0057718E" w14:paraId="16898E92"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958047" w14:textId="77777777" w:rsidR="008A448C" w:rsidRPr="0057718E" w:rsidRDefault="008A448C" w:rsidP="008D63AC">
            <w:r w:rsidRPr="0057718E">
              <w:t>AF</w:t>
            </w:r>
          </w:p>
        </w:tc>
        <w:tc>
          <w:tcPr>
            <w:tcW w:w="7825" w:type="dxa"/>
          </w:tcPr>
          <w:p w14:paraId="28671B28" w14:textId="77777777" w:rsidR="008A448C" w:rsidRPr="0057718E" w:rsidRDefault="008A448C" w:rsidP="008D63AC">
            <w:pPr>
              <w:cnfStyle w:val="100000000000" w:firstRow="1" w:lastRow="0" w:firstColumn="0" w:lastColumn="0" w:oddVBand="0" w:evenVBand="0" w:oddHBand="0" w:evenHBand="0" w:firstRowFirstColumn="0" w:firstRowLastColumn="0" w:lastRowFirstColumn="0" w:lastRowLastColumn="0"/>
            </w:pPr>
            <w:r w:rsidRPr="0057718E">
              <w:rPr>
                <w:rPrChange w:id="909" w:author="Microsoft Office User" w:date="2025-01-28T16:29:00Z">
                  <w:rPr>
                    <w:lang w:val="fr-SN"/>
                  </w:rPr>
                </w:rPrChange>
              </w:rPr>
              <w:t>Analyse</w:t>
            </w:r>
            <w:r w:rsidRPr="0057718E">
              <w:t xml:space="preserve"> financière</w:t>
            </w:r>
          </w:p>
        </w:tc>
      </w:tr>
      <w:tr w:rsidR="008A448C" w:rsidRPr="0057718E" w14:paraId="7541055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62F43FE" w14:textId="77777777" w:rsidR="008A448C" w:rsidRPr="0057718E" w:rsidRDefault="008A448C" w:rsidP="008D63AC">
            <w:r w:rsidRPr="0057718E">
              <w:t>ANN</w:t>
            </w:r>
          </w:p>
        </w:tc>
        <w:tc>
          <w:tcPr>
            <w:tcW w:w="7825" w:type="dxa"/>
          </w:tcPr>
          <w:p w14:paraId="4E502FA7"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proofErr w:type="spellStart"/>
            <w:r w:rsidRPr="0057718E">
              <w:t>Artificial</w:t>
            </w:r>
            <w:proofErr w:type="spellEnd"/>
            <w:r w:rsidRPr="0057718E">
              <w:t xml:space="preserve"> Neural Network</w:t>
            </w:r>
          </w:p>
        </w:tc>
      </w:tr>
      <w:tr w:rsidR="008A448C" w:rsidRPr="0057718E" w14:paraId="3BC81D6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A76B51E" w14:textId="77777777" w:rsidR="008A448C" w:rsidRPr="0057718E" w:rsidRDefault="008A448C" w:rsidP="008D63AC">
            <w:r w:rsidRPr="0057718E">
              <w:rPr>
                <w:rPrChange w:id="910" w:author="Microsoft Office User" w:date="2025-01-28T16:29:00Z">
                  <w:rPr>
                    <w:lang w:val="fr-SN"/>
                  </w:rPr>
                </w:rPrChange>
              </w:rPr>
              <w:t>API</w:t>
            </w:r>
          </w:p>
        </w:tc>
        <w:tc>
          <w:tcPr>
            <w:tcW w:w="7825" w:type="dxa"/>
          </w:tcPr>
          <w:p w14:paraId="170F29ED"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r w:rsidRPr="0057718E">
              <w:t xml:space="preserve">Application </w:t>
            </w:r>
            <w:proofErr w:type="spellStart"/>
            <w:r w:rsidRPr="0057718E">
              <w:t>Programming</w:t>
            </w:r>
            <w:proofErr w:type="spellEnd"/>
            <w:r w:rsidRPr="0057718E">
              <w:t xml:space="preserve"> Interface</w:t>
            </w:r>
          </w:p>
        </w:tc>
      </w:tr>
      <w:tr w:rsidR="008A448C" w:rsidRPr="0057718E" w14:paraId="6CD914B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1CA3A8" w14:textId="77777777" w:rsidR="008A448C" w:rsidRPr="0057718E" w:rsidRDefault="008A448C" w:rsidP="008D63AC">
            <w:r w:rsidRPr="0057718E">
              <w:t>ANSD</w:t>
            </w:r>
          </w:p>
        </w:tc>
        <w:tc>
          <w:tcPr>
            <w:tcW w:w="7825" w:type="dxa"/>
          </w:tcPr>
          <w:p w14:paraId="70BF1016"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t>Agence Nationale des Statistiques et de la Démographie</w:t>
            </w:r>
          </w:p>
        </w:tc>
      </w:tr>
      <w:tr w:rsidR="008A448C" w:rsidRPr="0057718E" w14:paraId="4E21CE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EFC08D8" w14:textId="77777777" w:rsidR="008A448C" w:rsidRPr="0057718E" w:rsidRDefault="008A448C" w:rsidP="008D63AC">
            <w:r w:rsidRPr="0057718E">
              <w:t>BAC</w:t>
            </w:r>
          </w:p>
        </w:tc>
        <w:tc>
          <w:tcPr>
            <w:tcW w:w="7825" w:type="dxa"/>
          </w:tcPr>
          <w:p w14:paraId="05EC1D04"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rPr>
                <w:rPrChange w:id="911" w:author="Microsoft Office User" w:date="2025-01-28T16:29:00Z">
                  <w:rPr>
                    <w:lang w:val="fr-SN"/>
                  </w:rPr>
                </w:rPrChange>
              </w:rPr>
            </w:pPr>
            <w:r w:rsidRPr="0057718E">
              <w:rPr>
                <w:rPrChange w:id="912" w:author="Microsoft Office User" w:date="2025-01-28T16:29:00Z">
                  <w:rPr>
                    <w:lang w:val="fr-SN"/>
                  </w:rPr>
                </w:rPrChange>
              </w:rPr>
              <w:t>Baccalauréat</w:t>
            </w:r>
          </w:p>
        </w:tc>
      </w:tr>
      <w:tr w:rsidR="008A448C" w:rsidRPr="0057718E" w14:paraId="6CD573F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EB0AB7" w14:textId="77777777" w:rsidR="008A448C" w:rsidRPr="0057718E" w:rsidRDefault="008A448C" w:rsidP="008D63AC">
            <w:r w:rsidRPr="0057718E">
              <w:t>BFG</w:t>
            </w:r>
          </w:p>
        </w:tc>
        <w:tc>
          <w:tcPr>
            <w:tcW w:w="7825" w:type="dxa"/>
          </w:tcPr>
          <w:p w14:paraId="3106CC39"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rPr>
                <w:rPrChange w:id="913" w:author="Microsoft Office User" w:date="2025-01-28T16:29:00Z">
                  <w:rPr>
                    <w:lang w:val="fr-SN"/>
                  </w:rPr>
                </w:rPrChange>
              </w:rPr>
            </w:pPr>
            <w:r w:rsidRPr="0057718E">
              <w:rPr>
                <w:rPrChange w:id="914" w:author="Microsoft Office User" w:date="2025-01-28T16:29:00Z">
                  <w:rPr>
                    <w:lang w:val="fr-SN"/>
                  </w:rPr>
                </w:rPrChange>
              </w:rPr>
              <w:t>Besoin de Financement Global</w:t>
            </w:r>
          </w:p>
        </w:tc>
      </w:tr>
      <w:tr w:rsidR="008A448C" w:rsidRPr="0057718E" w14:paraId="5A89589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3CE7943" w14:textId="77777777" w:rsidR="008A448C" w:rsidRPr="0057718E" w:rsidRDefault="008A448C" w:rsidP="008D63AC">
            <w:r w:rsidRPr="0057718E">
              <w:t>BFR</w:t>
            </w:r>
          </w:p>
        </w:tc>
        <w:tc>
          <w:tcPr>
            <w:tcW w:w="7825" w:type="dxa"/>
          </w:tcPr>
          <w:p w14:paraId="330ED18A"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r w:rsidRPr="0057718E">
              <w:t>Besoin de Fond de Roulement</w:t>
            </w:r>
          </w:p>
        </w:tc>
      </w:tr>
      <w:tr w:rsidR="008A448C" w:rsidRPr="0057718E" w14:paraId="317F4F9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17D724" w14:textId="77777777" w:rsidR="008A448C" w:rsidRPr="0057718E" w:rsidRDefault="008A448C" w:rsidP="008D63AC">
            <w:r w:rsidRPr="0057718E">
              <w:t>BRVM</w:t>
            </w:r>
          </w:p>
        </w:tc>
        <w:tc>
          <w:tcPr>
            <w:tcW w:w="7825" w:type="dxa"/>
          </w:tcPr>
          <w:p w14:paraId="47A574D1"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t>Bourse Régionale des Valeurs Mobilières</w:t>
            </w:r>
          </w:p>
        </w:tc>
      </w:tr>
      <w:tr w:rsidR="008A448C" w:rsidRPr="0057718E" w14:paraId="2BEE4A1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C1E2421" w14:textId="77777777" w:rsidR="008A448C" w:rsidRPr="0057718E" w:rsidRDefault="008A448C" w:rsidP="008D63AC">
            <w:r w:rsidRPr="0057718E">
              <w:rPr>
                <w:rPrChange w:id="915" w:author="Microsoft Office User" w:date="2025-01-28T16:29:00Z">
                  <w:rPr>
                    <w:lang w:val="fr-SN"/>
                  </w:rPr>
                </w:rPrChange>
              </w:rPr>
              <w:t>CA</w:t>
            </w:r>
          </w:p>
        </w:tc>
        <w:tc>
          <w:tcPr>
            <w:tcW w:w="7825" w:type="dxa"/>
          </w:tcPr>
          <w:p w14:paraId="2B5D0DFC"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rPr>
                <w:rPrChange w:id="916" w:author="Microsoft Office User" w:date="2025-01-28T16:29:00Z">
                  <w:rPr>
                    <w:lang w:val="fr-SN"/>
                  </w:rPr>
                </w:rPrChange>
              </w:rPr>
            </w:pPr>
            <w:r w:rsidRPr="0057718E">
              <w:rPr>
                <w:rPrChange w:id="917" w:author="Microsoft Office User" w:date="2025-01-28T16:29:00Z">
                  <w:rPr>
                    <w:lang w:val="fr-SN"/>
                  </w:rPr>
                </w:rPrChange>
              </w:rPr>
              <w:t>Chiffres d’affaires</w:t>
            </w:r>
          </w:p>
        </w:tc>
      </w:tr>
      <w:tr w:rsidR="008A448C" w:rsidRPr="0057718E" w14:paraId="2007E25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9D7AD8" w14:textId="77777777" w:rsidR="008A448C" w:rsidRPr="0057718E" w:rsidRDefault="008A448C" w:rsidP="008D63AC">
            <w:pPr>
              <w:rPr>
                <w:rPrChange w:id="918" w:author="Microsoft Office User" w:date="2025-01-28T16:29:00Z">
                  <w:rPr>
                    <w:lang w:val="fr-SN"/>
                  </w:rPr>
                </w:rPrChange>
              </w:rPr>
            </w:pPr>
            <w:r w:rsidRPr="0057718E">
              <w:rPr>
                <w:rPrChange w:id="919" w:author="Microsoft Office User" w:date="2025-01-28T16:29:00Z">
                  <w:rPr>
                    <w:lang w:val="fr-SN"/>
                  </w:rPr>
                </w:rPrChange>
              </w:rPr>
              <w:t>CNN</w:t>
            </w:r>
          </w:p>
        </w:tc>
        <w:tc>
          <w:tcPr>
            <w:tcW w:w="7825" w:type="dxa"/>
          </w:tcPr>
          <w:p w14:paraId="077EA18A"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proofErr w:type="spellStart"/>
            <w:r w:rsidRPr="0057718E">
              <w:t>Convolutional</w:t>
            </w:r>
            <w:proofErr w:type="spellEnd"/>
            <w:r w:rsidRPr="0057718E">
              <w:t xml:space="preserve"> Neural Network</w:t>
            </w:r>
          </w:p>
        </w:tc>
      </w:tr>
      <w:tr w:rsidR="008A448C" w:rsidRPr="0057718E" w14:paraId="0BBA1EC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98391E0" w14:textId="77777777" w:rsidR="008A448C" w:rsidRPr="0057718E" w:rsidRDefault="008A448C" w:rsidP="008D63AC">
            <w:pPr>
              <w:rPr>
                <w:rPrChange w:id="920" w:author="Microsoft Office User" w:date="2025-01-28T16:29:00Z">
                  <w:rPr>
                    <w:lang w:val="fr-SN"/>
                  </w:rPr>
                </w:rPrChange>
              </w:rPr>
            </w:pPr>
            <w:r w:rsidRPr="0057718E">
              <w:rPr>
                <w:rPrChange w:id="921" w:author="Microsoft Office User" w:date="2025-01-28T16:29:00Z">
                  <w:rPr>
                    <w:lang w:val="fr-SN"/>
                  </w:rPr>
                </w:rPrChange>
              </w:rPr>
              <w:t>CSV</w:t>
            </w:r>
          </w:p>
        </w:tc>
        <w:tc>
          <w:tcPr>
            <w:tcW w:w="7825" w:type="dxa"/>
          </w:tcPr>
          <w:p w14:paraId="77802FE3"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r w:rsidRPr="0057718E">
              <w:t xml:space="preserve">Comma </w:t>
            </w:r>
            <w:proofErr w:type="spellStart"/>
            <w:r w:rsidRPr="0057718E">
              <w:t>Separated</w:t>
            </w:r>
            <w:proofErr w:type="spellEnd"/>
            <w:r w:rsidRPr="0057718E">
              <w:t xml:space="preserve"> Values</w:t>
            </w:r>
          </w:p>
        </w:tc>
      </w:tr>
      <w:tr w:rsidR="008A448C" w:rsidRPr="0057718E" w14:paraId="0F1CE12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E3BE0A7" w14:textId="77777777" w:rsidR="008A448C" w:rsidRPr="0057718E" w:rsidRDefault="008A448C" w:rsidP="008D63AC">
            <w:pPr>
              <w:rPr>
                <w:rPrChange w:id="922" w:author="Microsoft Office User" w:date="2025-01-28T16:29:00Z">
                  <w:rPr>
                    <w:lang w:val="fr-SN"/>
                  </w:rPr>
                </w:rPrChange>
              </w:rPr>
            </w:pPr>
            <w:r w:rsidRPr="0057718E">
              <w:rPr>
                <w:rPrChange w:id="923" w:author="Microsoft Office User" w:date="2025-01-28T16:29:00Z">
                  <w:rPr>
                    <w:lang w:val="fr-SN"/>
                  </w:rPr>
                </w:rPrChange>
              </w:rPr>
              <w:t>CTIC </w:t>
            </w:r>
          </w:p>
        </w:tc>
        <w:tc>
          <w:tcPr>
            <w:tcW w:w="7825" w:type="dxa"/>
          </w:tcPr>
          <w:p w14:paraId="5A266C7D"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rPr>
                <w:rPrChange w:id="924" w:author="Microsoft Office User" w:date="2025-01-28T16:29:00Z">
                  <w:rPr>
                    <w:lang w:val="fr-SN"/>
                  </w:rPr>
                </w:rPrChange>
              </w:rPr>
            </w:pPr>
            <w:r w:rsidRPr="0057718E">
              <w:rPr>
                <w:rPrChange w:id="925" w:author="Microsoft Office User" w:date="2025-01-28T16:29:00Z">
                  <w:rPr>
                    <w:lang w:val="fr-SN"/>
                  </w:rPr>
                </w:rPrChange>
              </w:rPr>
              <w:t>Incubateur des Startups</w:t>
            </w:r>
          </w:p>
        </w:tc>
      </w:tr>
      <w:tr w:rsidR="008A448C" w:rsidRPr="0057718E" w14:paraId="5829BCD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1F5BA81" w14:textId="77777777" w:rsidR="008A448C" w:rsidRPr="0057718E" w:rsidRDefault="008A448C" w:rsidP="008D63AC">
            <w:pPr>
              <w:rPr>
                <w:rPrChange w:id="926" w:author="Microsoft Office User" w:date="2025-01-28T16:29:00Z">
                  <w:rPr>
                    <w:lang w:val="fr-SN"/>
                  </w:rPr>
                </w:rPrChange>
              </w:rPr>
            </w:pPr>
            <w:r w:rsidRPr="0057718E">
              <w:rPr>
                <w:rPrChange w:id="927" w:author="Microsoft Office User" w:date="2025-01-28T16:29:00Z">
                  <w:rPr>
                    <w:lang w:val="fr-SN"/>
                  </w:rPr>
                </w:rPrChange>
              </w:rPr>
              <w:t>DL</w:t>
            </w:r>
          </w:p>
        </w:tc>
        <w:tc>
          <w:tcPr>
            <w:tcW w:w="7825" w:type="dxa"/>
          </w:tcPr>
          <w:p w14:paraId="2B00C8F2"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proofErr w:type="spellStart"/>
            <w:r w:rsidRPr="0057718E">
              <w:t>Deep</w:t>
            </w:r>
            <w:proofErr w:type="spellEnd"/>
            <w:r w:rsidRPr="0057718E">
              <w:t xml:space="preserve"> Learning</w:t>
            </w:r>
          </w:p>
        </w:tc>
      </w:tr>
      <w:tr w:rsidR="008A448C" w:rsidRPr="0057718E" w14:paraId="3316983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3E3E2D" w14:textId="77777777" w:rsidR="008A448C" w:rsidRPr="0057718E" w:rsidRDefault="008A448C" w:rsidP="008D63AC">
            <w:r w:rsidRPr="0057718E">
              <w:rPr>
                <w:rPrChange w:id="928" w:author="Microsoft Office User" w:date="2025-01-28T16:29:00Z">
                  <w:rPr>
                    <w:lang w:val="fr-SN"/>
                  </w:rPr>
                </w:rPrChange>
              </w:rPr>
              <w:t>EBE</w:t>
            </w:r>
          </w:p>
        </w:tc>
        <w:tc>
          <w:tcPr>
            <w:tcW w:w="7825" w:type="dxa"/>
          </w:tcPr>
          <w:p w14:paraId="72E4156B"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t>Excèdent Brute d’Exploitation</w:t>
            </w:r>
          </w:p>
        </w:tc>
      </w:tr>
      <w:tr w:rsidR="008A448C" w:rsidRPr="0057718E" w14:paraId="797A3F9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DB4B6F" w14:textId="77777777" w:rsidR="008A448C" w:rsidRPr="0057718E" w:rsidRDefault="008A448C" w:rsidP="008D63AC">
            <w:pPr>
              <w:rPr>
                <w:rPrChange w:id="929" w:author="Microsoft Office User" w:date="2025-01-28T16:29:00Z">
                  <w:rPr>
                    <w:lang w:val="fr-SN"/>
                  </w:rPr>
                </w:rPrChange>
              </w:rPr>
            </w:pPr>
            <w:r w:rsidRPr="0057718E">
              <w:rPr>
                <w:rPrChange w:id="930" w:author="Microsoft Office User" w:date="2025-01-28T16:29:00Z">
                  <w:rPr>
                    <w:lang w:val="fr-SN"/>
                  </w:rPr>
                </w:rPrChange>
              </w:rPr>
              <w:t>F CFA</w:t>
            </w:r>
          </w:p>
        </w:tc>
        <w:tc>
          <w:tcPr>
            <w:tcW w:w="7825" w:type="dxa"/>
          </w:tcPr>
          <w:p w14:paraId="6BE98AAF"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rPr>
                <w:rPrChange w:id="931" w:author="Microsoft Office User" w:date="2025-01-28T16:29:00Z">
                  <w:rPr>
                    <w:lang w:val="fr-SN"/>
                  </w:rPr>
                </w:rPrChange>
              </w:rPr>
            </w:pPr>
            <w:r w:rsidRPr="0057718E">
              <w:rPr>
                <w:rPrChange w:id="932" w:author="Microsoft Office User" w:date="2025-01-28T16:29:00Z">
                  <w:rPr>
                    <w:lang w:val="fr-SN"/>
                  </w:rPr>
                </w:rPrChange>
              </w:rPr>
              <w:t>Franc Communauté Financière Africain</w:t>
            </w:r>
          </w:p>
        </w:tc>
      </w:tr>
      <w:tr w:rsidR="008A448C" w:rsidRPr="0057718E" w14:paraId="5C7CFC0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1E6E3AA" w14:textId="77777777" w:rsidR="008A448C" w:rsidRPr="0057718E" w:rsidRDefault="008A448C" w:rsidP="008D63AC">
            <w:pPr>
              <w:rPr>
                <w:rPrChange w:id="933" w:author="Microsoft Office User" w:date="2025-01-28T16:29:00Z">
                  <w:rPr>
                    <w:lang w:val="fr-SN"/>
                  </w:rPr>
                </w:rPrChange>
              </w:rPr>
            </w:pPr>
            <w:r w:rsidRPr="0057718E">
              <w:rPr>
                <w:rPrChange w:id="934" w:author="Microsoft Office User" w:date="2025-01-28T16:29:00Z">
                  <w:rPr>
                    <w:lang w:val="fr-SN"/>
                  </w:rPr>
                </w:rPrChange>
              </w:rPr>
              <w:t>FTAF</w:t>
            </w:r>
          </w:p>
        </w:tc>
        <w:tc>
          <w:tcPr>
            <w:tcW w:w="7825" w:type="dxa"/>
          </w:tcPr>
          <w:p w14:paraId="71B8E02C"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t>Flux de Trésorerie des Activités de Financement</w:t>
            </w:r>
          </w:p>
        </w:tc>
      </w:tr>
      <w:tr w:rsidR="008A448C" w:rsidRPr="0057718E" w14:paraId="1AD462A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1DCB4AA" w14:textId="77777777" w:rsidR="008A448C" w:rsidRPr="0057718E" w:rsidRDefault="008A448C" w:rsidP="008D63AC">
            <w:pPr>
              <w:rPr>
                <w:rPrChange w:id="935" w:author="Microsoft Office User" w:date="2025-01-28T16:29:00Z">
                  <w:rPr>
                    <w:lang w:val="fr-SN"/>
                  </w:rPr>
                </w:rPrChange>
              </w:rPr>
            </w:pPr>
            <w:r w:rsidRPr="0057718E">
              <w:rPr>
                <w:rPrChange w:id="936" w:author="Microsoft Office User" w:date="2025-01-28T16:29:00Z">
                  <w:rPr>
                    <w:lang w:val="fr-SN"/>
                  </w:rPr>
                </w:rPrChange>
              </w:rPr>
              <w:t>FTAI</w:t>
            </w:r>
          </w:p>
        </w:tc>
        <w:tc>
          <w:tcPr>
            <w:tcW w:w="7825" w:type="dxa"/>
          </w:tcPr>
          <w:p w14:paraId="4B0BB2BA"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r w:rsidRPr="0057718E">
              <w:t>Flux de Trésorerie des Activités d’Investissement</w:t>
            </w:r>
          </w:p>
        </w:tc>
      </w:tr>
      <w:tr w:rsidR="008A448C" w:rsidRPr="0057718E" w14:paraId="048D12A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D9C61C" w14:textId="77777777" w:rsidR="008A448C" w:rsidRPr="0057718E" w:rsidRDefault="008A448C" w:rsidP="008D63AC">
            <w:pPr>
              <w:rPr>
                <w:rPrChange w:id="937" w:author="Microsoft Office User" w:date="2025-01-28T16:29:00Z">
                  <w:rPr>
                    <w:lang w:val="fr-SN"/>
                  </w:rPr>
                </w:rPrChange>
              </w:rPr>
            </w:pPr>
            <w:r w:rsidRPr="0057718E">
              <w:rPr>
                <w:rPrChange w:id="938" w:author="Microsoft Office User" w:date="2025-01-28T16:29:00Z">
                  <w:rPr>
                    <w:lang w:val="fr-SN"/>
                  </w:rPr>
                </w:rPrChange>
              </w:rPr>
              <w:t>FTAO</w:t>
            </w:r>
          </w:p>
        </w:tc>
        <w:tc>
          <w:tcPr>
            <w:tcW w:w="7825" w:type="dxa"/>
          </w:tcPr>
          <w:p w14:paraId="1D91FC69"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t>Flux de Trésorerie des Activités Opérationnelles</w:t>
            </w:r>
          </w:p>
        </w:tc>
      </w:tr>
      <w:tr w:rsidR="008A448C" w:rsidRPr="0057718E" w14:paraId="5E138BF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3104CBB" w14:textId="77777777" w:rsidR="008A448C" w:rsidRPr="0057718E" w:rsidRDefault="008A448C" w:rsidP="008D63AC">
            <w:pPr>
              <w:rPr>
                <w:rPrChange w:id="939" w:author="Microsoft Office User" w:date="2025-01-28T16:29:00Z">
                  <w:rPr>
                    <w:lang w:val="fr-SN"/>
                  </w:rPr>
                </w:rPrChange>
              </w:rPr>
            </w:pPr>
            <w:r w:rsidRPr="0057718E">
              <w:rPr>
                <w:rPrChange w:id="940" w:author="Microsoft Office User" w:date="2025-01-28T16:29:00Z">
                  <w:rPr>
                    <w:lang w:val="fr-SN"/>
                  </w:rPr>
                </w:rPrChange>
              </w:rPr>
              <w:t>GAFAM</w:t>
            </w:r>
          </w:p>
        </w:tc>
        <w:tc>
          <w:tcPr>
            <w:tcW w:w="7825" w:type="dxa"/>
          </w:tcPr>
          <w:p w14:paraId="135C7C26"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r w:rsidRPr="0057718E">
              <w:t>Google, Amazon, Facebook, Apple, Microsoft</w:t>
            </w:r>
          </w:p>
        </w:tc>
      </w:tr>
      <w:tr w:rsidR="008A448C" w:rsidRPr="0057718E" w14:paraId="31863A3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EECFACA" w14:textId="77777777" w:rsidR="008A448C" w:rsidRPr="0057718E" w:rsidRDefault="008A448C" w:rsidP="008D63AC">
            <w:pPr>
              <w:rPr>
                <w:rPrChange w:id="941" w:author="Microsoft Office User" w:date="2025-01-28T16:29:00Z">
                  <w:rPr>
                    <w:lang w:val="fr-SN"/>
                  </w:rPr>
                </w:rPrChange>
              </w:rPr>
            </w:pPr>
            <w:r w:rsidRPr="0057718E">
              <w:rPr>
                <w:rPrChange w:id="942" w:author="Microsoft Office User" w:date="2025-01-28T16:29:00Z">
                  <w:rPr>
                    <w:lang w:val="fr-SN"/>
                  </w:rPr>
                </w:rPrChange>
              </w:rPr>
              <w:t>GI</w:t>
            </w:r>
          </w:p>
        </w:tc>
        <w:tc>
          <w:tcPr>
            <w:tcW w:w="7825" w:type="dxa"/>
          </w:tcPr>
          <w:p w14:paraId="545DE77B"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t>Gain d’Information</w:t>
            </w:r>
          </w:p>
        </w:tc>
      </w:tr>
      <w:tr w:rsidR="008A448C" w:rsidRPr="0057718E" w14:paraId="0B06CF4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57341D8" w14:textId="77777777" w:rsidR="008A448C" w:rsidRPr="0057718E" w:rsidRDefault="008A448C" w:rsidP="008D63AC">
            <w:pPr>
              <w:rPr>
                <w:rPrChange w:id="943" w:author="Microsoft Office User" w:date="2025-01-28T16:29:00Z">
                  <w:rPr>
                    <w:lang w:val="fr-SN"/>
                  </w:rPr>
                </w:rPrChange>
              </w:rPr>
            </w:pPr>
            <w:r w:rsidRPr="0057718E">
              <w:rPr>
                <w:rPrChange w:id="944" w:author="Microsoft Office User" w:date="2025-01-28T16:29:00Z">
                  <w:rPr>
                    <w:lang w:val="fr-SN"/>
                  </w:rPr>
                </w:rPrChange>
              </w:rPr>
              <w:t>GUI</w:t>
            </w:r>
          </w:p>
        </w:tc>
        <w:tc>
          <w:tcPr>
            <w:tcW w:w="7825" w:type="dxa"/>
          </w:tcPr>
          <w:p w14:paraId="31B1BF5B"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proofErr w:type="spellStart"/>
            <w:r w:rsidRPr="0057718E">
              <w:t>Graphical</w:t>
            </w:r>
            <w:proofErr w:type="spellEnd"/>
            <w:r w:rsidRPr="0057718E">
              <w:t xml:space="preserve"> User Interface</w:t>
            </w:r>
          </w:p>
        </w:tc>
      </w:tr>
      <w:tr w:rsidR="008A448C" w:rsidRPr="0057718E" w14:paraId="629FBE1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4A28F0" w14:textId="77777777" w:rsidR="008A448C" w:rsidRPr="0057718E" w:rsidRDefault="008A448C" w:rsidP="008D63AC">
            <w:pPr>
              <w:rPr>
                <w:rPrChange w:id="945" w:author="Microsoft Office User" w:date="2025-01-28T16:29:00Z">
                  <w:rPr>
                    <w:lang w:val="fr-SN"/>
                  </w:rPr>
                </w:rPrChange>
              </w:rPr>
            </w:pPr>
            <w:r w:rsidRPr="0057718E">
              <w:rPr>
                <w:rPrChange w:id="946" w:author="Microsoft Office User" w:date="2025-01-28T16:29:00Z">
                  <w:rPr>
                    <w:lang w:val="fr-SN"/>
                  </w:rPr>
                </w:rPrChange>
              </w:rPr>
              <w:t>HAO</w:t>
            </w:r>
          </w:p>
        </w:tc>
        <w:tc>
          <w:tcPr>
            <w:tcW w:w="7825" w:type="dxa"/>
          </w:tcPr>
          <w:p w14:paraId="7B1152BB"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rPr>
                <w:rPrChange w:id="947" w:author="Microsoft Office User" w:date="2025-01-28T16:29:00Z">
                  <w:rPr>
                    <w:lang w:val="fr-SN"/>
                  </w:rPr>
                </w:rPrChange>
              </w:rPr>
            </w:pPr>
            <w:r w:rsidRPr="0057718E">
              <w:rPr>
                <w:rPrChange w:id="948" w:author="Microsoft Office User" w:date="2025-01-28T16:29:00Z">
                  <w:rPr>
                    <w:lang w:val="fr-SN"/>
                  </w:rPr>
                </w:rPrChange>
              </w:rPr>
              <w:t>Hors Activité Ordinaire</w:t>
            </w:r>
          </w:p>
        </w:tc>
      </w:tr>
      <w:tr w:rsidR="008A448C" w:rsidRPr="0057718E" w14:paraId="1075F73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54BDFB5" w14:textId="77777777" w:rsidR="008A448C" w:rsidRPr="0057718E" w:rsidRDefault="008A448C" w:rsidP="008D63AC">
            <w:pPr>
              <w:rPr>
                <w:rPrChange w:id="949" w:author="Microsoft Office User" w:date="2025-01-28T16:29:00Z">
                  <w:rPr>
                    <w:lang w:val="fr-SN"/>
                  </w:rPr>
                </w:rPrChange>
              </w:rPr>
            </w:pPr>
            <w:r w:rsidRPr="0057718E">
              <w:rPr>
                <w:rPrChange w:id="950" w:author="Microsoft Office User" w:date="2025-01-28T16:29:00Z">
                  <w:rPr>
                    <w:lang w:val="fr-SN"/>
                  </w:rPr>
                </w:rPrChange>
              </w:rPr>
              <w:t>IA</w:t>
            </w:r>
          </w:p>
        </w:tc>
        <w:tc>
          <w:tcPr>
            <w:tcW w:w="7825" w:type="dxa"/>
          </w:tcPr>
          <w:p w14:paraId="6AD1DF72"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rPr>
                <w:rPrChange w:id="951" w:author="Microsoft Office User" w:date="2025-01-28T16:29:00Z">
                  <w:rPr>
                    <w:lang w:val="fr-SN"/>
                  </w:rPr>
                </w:rPrChange>
              </w:rPr>
            </w:pPr>
            <w:r w:rsidRPr="0057718E">
              <w:rPr>
                <w:rPrChange w:id="952" w:author="Microsoft Office User" w:date="2025-01-28T16:29:00Z">
                  <w:rPr>
                    <w:lang w:val="fr-SN"/>
                  </w:rPr>
                </w:rPrChange>
              </w:rPr>
              <w:t>Intelligence Artificielle</w:t>
            </w:r>
          </w:p>
        </w:tc>
      </w:tr>
      <w:tr w:rsidR="008A448C" w:rsidRPr="0057718E" w14:paraId="4D43D62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89930D4" w14:textId="77777777" w:rsidR="008A448C" w:rsidRPr="0057718E" w:rsidRDefault="008A448C" w:rsidP="008D63AC">
            <w:r w:rsidRPr="0057718E">
              <w:rPr>
                <w:rPrChange w:id="953" w:author="Microsoft Office User" w:date="2025-01-28T16:29:00Z">
                  <w:rPr>
                    <w:lang w:val="fr-SN"/>
                  </w:rPr>
                </w:rPrChange>
              </w:rPr>
              <w:t>IEEE</w:t>
            </w:r>
          </w:p>
        </w:tc>
        <w:tc>
          <w:tcPr>
            <w:tcW w:w="7825" w:type="dxa"/>
          </w:tcPr>
          <w:p w14:paraId="47F2EB90"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t xml:space="preserve">Institute of </w:t>
            </w:r>
            <w:proofErr w:type="spellStart"/>
            <w:r w:rsidRPr="0057718E">
              <w:t>Electrical</w:t>
            </w:r>
            <w:proofErr w:type="spellEnd"/>
            <w:r w:rsidRPr="0057718E">
              <w:t xml:space="preserve"> and Electronics </w:t>
            </w:r>
            <w:proofErr w:type="spellStart"/>
            <w:r w:rsidRPr="0057718E">
              <w:t>Engineers</w:t>
            </w:r>
            <w:proofErr w:type="spellEnd"/>
          </w:p>
        </w:tc>
      </w:tr>
      <w:tr w:rsidR="008A448C" w:rsidRPr="0057718E" w14:paraId="47B14DB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E7B1352" w14:textId="77777777" w:rsidR="008A448C" w:rsidRPr="0057718E" w:rsidRDefault="008A448C" w:rsidP="008D63AC">
            <w:r w:rsidRPr="0057718E">
              <w:rPr>
                <w:rPrChange w:id="954" w:author="Microsoft Office User" w:date="2025-01-28T16:29:00Z">
                  <w:rPr>
                    <w:lang w:val="fr-SN"/>
                  </w:rPr>
                </w:rPrChange>
              </w:rPr>
              <w:t>JSON</w:t>
            </w:r>
          </w:p>
        </w:tc>
        <w:tc>
          <w:tcPr>
            <w:tcW w:w="7825" w:type="dxa"/>
          </w:tcPr>
          <w:p w14:paraId="12A10E61"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r w:rsidRPr="0057718E">
              <w:t>JavaScript Object Notation</w:t>
            </w:r>
          </w:p>
        </w:tc>
      </w:tr>
      <w:tr w:rsidR="008A448C" w:rsidRPr="0057718E" w14:paraId="291ED3B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7FE70D0" w14:textId="77777777" w:rsidR="008A448C" w:rsidRPr="0057718E" w:rsidRDefault="008A448C" w:rsidP="008D63AC">
            <w:pPr>
              <w:rPr>
                <w:rPrChange w:id="955" w:author="Microsoft Office User" w:date="2025-01-28T16:29:00Z">
                  <w:rPr>
                    <w:lang w:val="fr-SN"/>
                  </w:rPr>
                </w:rPrChange>
              </w:rPr>
            </w:pPr>
            <w:r w:rsidRPr="0057718E">
              <w:rPr>
                <w:rPrChange w:id="956" w:author="Microsoft Office User" w:date="2025-01-28T16:29:00Z">
                  <w:rPr>
                    <w:lang w:val="fr-SN"/>
                  </w:rPr>
                </w:rPrChange>
              </w:rPr>
              <w:t>LLM</w:t>
            </w:r>
          </w:p>
        </w:tc>
        <w:tc>
          <w:tcPr>
            <w:tcW w:w="7825" w:type="dxa"/>
          </w:tcPr>
          <w:p w14:paraId="773AE2E1"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t xml:space="preserve">Large </w:t>
            </w:r>
            <w:proofErr w:type="spellStart"/>
            <w:r w:rsidRPr="0057718E">
              <w:t>language</w:t>
            </w:r>
            <w:proofErr w:type="spellEnd"/>
            <w:r w:rsidRPr="0057718E">
              <w:t xml:space="preserve"> model</w:t>
            </w:r>
          </w:p>
        </w:tc>
      </w:tr>
      <w:tr w:rsidR="008A448C" w:rsidRPr="0057718E" w14:paraId="4ADC8C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EADD932" w14:textId="77777777" w:rsidR="008A448C" w:rsidRPr="0057718E" w:rsidRDefault="008A448C" w:rsidP="008D63AC">
            <w:r w:rsidRPr="0057718E">
              <w:t>LR</w:t>
            </w:r>
          </w:p>
        </w:tc>
        <w:tc>
          <w:tcPr>
            <w:tcW w:w="7825" w:type="dxa"/>
          </w:tcPr>
          <w:p w14:paraId="0E721D59"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r w:rsidRPr="0057718E">
              <w:t>Learning Rate</w:t>
            </w:r>
          </w:p>
        </w:tc>
      </w:tr>
      <w:tr w:rsidR="008A448C" w:rsidRPr="0057718E" w14:paraId="2AF69F6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9F62C84" w14:textId="77777777" w:rsidR="008A448C" w:rsidRPr="0057718E" w:rsidRDefault="008A448C" w:rsidP="008D63AC">
            <w:r w:rsidRPr="0057718E">
              <w:t>LSTM</w:t>
            </w:r>
          </w:p>
        </w:tc>
        <w:tc>
          <w:tcPr>
            <w:tcW w:w="7825" w:type="dxa"/>
          </w:tcPr>
          <w:p w14:paraId="44166A3E"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t>Long Short-</w:t>
            </w:r>
            <w:proofErr w:type="spellStart"/>
            <w:r w:rsidRPr="0057718E">
              <w:t>Term</w:t>
            </w:r>
            <w:proofErr w:type="spellEnd"/>
            <w:r w:rsidRPr="0057718E">
              <w:t xml:space="preserve"> Memory</w:t>
            </w:r>
          </w:p>
        </w:tc>
      </w:tr>
      <w:tr w:rsidR="008A448C" w:rsidRPr="0057718E" w14:paraId="26E5009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24DBB7C" w14:textId="77777777" w:rsidR="008A448C" w:rsidRPr="0057718E" w:rsidRDefault="008A448C" w:rsidP="008D63AC">
            <w:r w:rsidRPr="0057718E">
              <w:t>MAE</w:t>
            </w:r>
          </w:p>
        </w:tc>
        <w:tc>
          <w:tcPr>
            <w:tcW w:w="7825" w:type="dxa"/>
          </w:tcPr>
          <w:p w14:paraId="0B1E5D11"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proofErr w:type="spellStart"/>
            <w:r w:rsidRPr="0057718E">
              <w:t>Mean</w:t>
            </w:r>
            <w:proofErr w:type="spellEnd"/>
            <w:r w:rsidRPr="0057718E">
              <w:t xml:space="preserve"> </w:t>
            </w:r>
            <w:proofErr w:type="spellStart"/>
            <w:r w:rsidRPr="0057718E">
              <w:t>Absolute</w:t>
            </w:r>
            <w:proofErr w:type="spellEnd"/>
            <w:r w:rsidRPr="0057718E">
              <w:t xml:space="preserve"> </w:t>
            </w:r>
            <w:proofErr w:type="spellStart"/>
            <w:r w:rsidRPr="0057718E">
              <w:t>Error</w:t>
            </w:r>
            <w:proofErr w:type="spellEnd"/>
          </w:p>
        </w:tc>
      </w:tr>
      <w:tr w:rsidR="008A448C" w:rsidRPr="0057718E" w14:paraId="18DC08F7"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534E4F" w14:textId="77777777" w:rsidR="008A448C" w:rsidRPr="0057718E" w:rsidRDefault="008A448C" w:rsidP="008D63AC">
            <w:r w:rsidRPr="0057718E">
              <w:t>MIAGE</w:t>
            </w:r>
          </w:p>
        </w:tc>
        <w:tc>
          <w:tcPr>
            <w:tcW w:w="7825" w:type="dxa"/>
          </w:tcPr>
          <w:p w14:paraId="28EFF6CE"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t>Méthodes Information Appliquées à la Gestion</w:t>
            </w:r>
          </w:p>
        </w:tc>
      </w:tr>
      <w:tr w:rsidR="008A448C" w:rsidRPr="0057718E" w14:paraId="353A7FE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C50B430" w14:textId="77777777" w:rsidR="008A448C" w:rsidRPr="0057718E" w:rsidRDefault="008A448C" w:rsidP="008D63AC">
            <w:r w:rsidRPr="0057718E">
              <w:t>MIT</w:t>
            </w:r>
          </w:p>
        </w:tc>
        <w:tc>
          <w:tcPr>
            <w:tcW w:w="7825" w:type="dxa"/>
          </w:tcPr>
          <w:p w14:paraId="4F1D61B7"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r w:rsidRPr="0057718E">
              <w:t xml:space="preserve">Massachusetts Institute of </w:t>
            </w:r>
            <w:proofErr w:type="spellStart"/>
            <w:r w:rsidRPr="0057718E">
              <w:t>Technology</w:t>
            </w:r>
            <w:proofErr w:type="spellEnd"/>
          </w:p>
        </w:tc>
      </w:tr>
      <w:tr w:rsidR="008A448C" w:rsidRPr="0057718E" w14:paraId="13C972E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48786A" w14:textId="77777777" w:rsidR="008A448C" w:rsidRPr="0057718E" w:rsidRDefault="008A448C" w:rsidP="008D63AC">
            <w:r w:rsidRPr="0057718E">
              <w:t>ML</w:t>
            </w:r>
          </w:p>
        </w:tc>
        <w:tc>
          <w:tcPr>
            <w:tcW w:w="7825" w:type="dxa"/>
          </w:tcPr>
          <w:p w14:paraId="17402B4A"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t>Machine Learning</w:t>
            </w:r>
          </w:p>
        </w:tc>
      </w:tr>
      <w:tr w:rsidR="008A448C" w:rsidRPr="0057718E" w14:paraId="5D1BF42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248CFAC" w14:textId="77777777" w:rsidR="008A448C" w:rsidRPr="0057718E" w:rsidRDefault="008A448C" w:rsidP="008D63AC">
            <w:r w:rsidRPr="0057718E">
              <w:rPr>
                <w:rPrChange w:id="957" w:author="Microsoft Office User" w:date="2025-01-28T16:29:00Z">
                  <w:rPr>
                    <w:lang w:val="fr-SN"/>
                  </w:rPr>
                </w:rPrChange>
              </w:rPr>
              <w:t>MSE</w:t>
            </w:r>
          </w:p>
        </w:tc>
        <w:tc>
          <w:tcPr>
            <w:tcW w:w="7825" w:type="dxa"/>
          </w:tcPr>
          <w:p w14:paraId="2E53BA39"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proofErr w:type="spellStart"/>
            <w:r w:rsidRPr="0057718E">
              <w:t>Mean</w:t>
            </w:r>
            <w:proofErr w:type="spellEnd"/>
            <w:r w:rsidRPr="0057718E">
              <w:t xml:space="preserve"> </w:t>
            </w:r>
            <w:proofErr w:type="spellStart"/>
            <w:r w:rsidRPr="0057718E">
              <w:t>Squared</w:t>
            </w:r>
            <w:proofErr w:type="spellEnd"/>
            <w:r w:rsidRPr="0057718E">
              <w:t xml:space="preserve"> </w:t>
            </w:r>
            <w:proofErr w:type="spellStart"/>
            <w:r w:rsidRPr="0057718E">
              <w:t>Error</w:t>
            </w:r>
            <w:proofErr w:type="spellEnd"/>
          </w:p>
        </w:tc>
      </w:tr>
      <w:tr w:rsidR="008A448C" w:rsidRPr="0057718E" w14:paraId="5C3065D8"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4722EAC" w14:textId="77777777" w:rsidR="008A448C" w:rsidRPr="0057718E" w:rsidRDefault="008A448C" w:rsidP="008D63AC">
            <w:pPr>
              <w:rPr>
                <w:rPrChange w:id="958" w:author="Microsoft Office User" w:date="2025-01-28T16:29:00Z">
                  <w:rPr>
                    <w:lang w:val="fr-SN"/>
                  </w:rPr>
                </w:rPrChange>
              </w:rPr>
            </w:pPr>
            <w:r w:rsidRPr="0057718E">
              <w:rPr>
                <w:rPrChange w:id="959" w:author="Microsoft Office User" w:date="2025-01-28T16:29:00Z">
                  <w:rPr>
                    <w:lang w:val="fr-SN"/>
                  </w:rPr>
                </w:rPrChange>
              </w:rPr>
              <w:t>MVC</w:t>
            </w:r>
          </w:p>
        </w:tc>
        <w:tc>
          <w:tcPr>
            <w:tcW w:w="7825" w:type="dxa"/>
          </w:tcPr>
          <w:p w14:paraId="7B75404B"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t xml:space="preserve">Model </w:t>
            </w:r>
            <w:proofErr w:type="spellStart"/>
            <w:r w:rsidRPr="0057718E">
              <w:t>View</w:t>
            </w:r>
            <w:proofErr w:type="spellEnd"/>
            <w:r w:rsidRPr="0057718E">
              <w:t xml:space="preserve"> Controller</w:t>
            </w:r>
          </w:p>
        </w:tc>
      </w:tr>
      <w:tr w:rsidR="008A448C" w:rsidRPr="0057718E" w14:paraId="4003D6F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7BFFF30" w14:textId="77777777" w:rsidR="008A448C" w:rsidRPr="0057718E" w:rsidRDefault="008A448C" w:rsidP="008D63AC">
            <w:pPr>
              <w:rPr>
                <w:rPrChange w:id="960" w:author="Microsoft Office User" w:date="2025-01-28T16:29:00Z">
                  <w:rPr>
                    <w:lang w:val="fr-SN"/>
                  </w:rPr>
                </w:rPrChange>
              </w:rPr>
            </w:pPr>
            <w:r w:rsidRPr="0057718E">
              <w:rPr>
                <w:rPrChange w:id="961" w:author="Microsoft Office User" w:date="2025-01-28T16:29:00Z">
                  <w:rPr>
                    <w:lang w:val="fr-SN"/>
                  </w:rPr>
                </w:rPrChange>
              </w:rPr>
              <w:t>MySQL</w:t>
            </w:r>
          </w:p>
        </w:tc>
        <w:tc>
          <w:tcPr>
            <w:tcW w:w="7825" w:type="dxa"/>
          </w:tcPr>
          <w:p w14:paraId="2BADA79C"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proofErr w:type="spellStart"/>
            <w:r w:rsidRPr="0057718E">
              <w:t>My</w:t>
            </w:r>
            <w:proofErr w:type="spellEnd"/>
            <w:r w:rsidRPr="0057718E">
              <w:t xml:space="preserve"> Structure </w:t>
            </w:r>
            <w:proofErr w:type="spellStart"/>
            <w:r w:rsidRPr="0057718E">
              <w:t>Query</w:t>
            </w:r>
            <w:proofErr w:type="spellEnd"/>
            <w:r w:rsidRPr="0057718E">
              <w:t xml:space="preserve"> </w:t>
            </w:r>
            <w:proofErr w:type="spellStart"/>
            <w:r w:rsidRPr="0057718E">
              <w:t>Language</w:t>
            </w:r>
            <w:proofErr w:type="spellEnd"/>
          </w:p>
        </w:tc>
      </w:tr>
      <w:tr w:rsidR="008A448C" w:rsidRPr="0057718E" w14:paraId="70B347E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E5AFD59" w14:textId="77777777" w:rsidR="008A448C" w:rsidRPr="0057718E" w:rsidRDefault="008A448C" w:rsidP="008D63AC">
            <w:pPr>
              <w:rPr>
                <w:rPrChange w:id="962" w:author="Microsoft Office User" w:date="2025-01-28T16:29:00Z">
                  <w:rPr>
                    <w:lang w:val="fr-SN"/>
                  </w:rPr>
                </w:rPrChange>
              </w:rPr>
            </w:pPr>
            <w:r w:rsidRPr="0057718E">
              <w:t>NB</w:t>
            </w:r>
          </w:p>
        </w:tc>
        <w:tc>
          <w:tcPr>
            <w:tcW w:w="7825" w:type="dxa"/>
          </w:tcPr>
          <w:p w14:paraId="33B638F1"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t>Naïve Bayes</w:t>
            </w:r>
          </w:p>
        </w:tc>
      </w:tr>
      <w:tr w:rsidR="008A448C" w:rsidRPr="0057718E" w14:paraId="7556540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8DA0DEF" w14:textId="77777777" w:rsidR="008A448C" w:rsidRPr="0057718E" w:rsidRDefault="008A448C" w:rsidP="008D63AC">
            <w:r w:rsidRPr="0057718E">
              <w:t>NLP</w:t>
            </w:r>
          </w:p>
        </w:tc>
        <w:tc>
          <w:tcPr>
            <w:tcW w:w="7825" w:type="dxa"/>
          </w:tcPr>
          <w:p w14:paraId="50555979"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r w:rsidRPr="0057718E">
              <w:t xml:space="preserve">Natural </w:t>
            </w:r>
            <w:proofErr w:type="spellStart"/>
            <w:r w:rsidRPr="0057718E">
              <w:t>Language</w:t>
            </w:r>
            <w:proofErr w:type="spellEnd"/>
            <w:r w:rsidRPr="0057718E">
              <w:t xml:space="preserve"> </w:t>
            </w:r>
            <w:proofErr w:type="spellStart"/>
            <w:r w:rsidRPr="0057718E">
              <w:t>Processing</w:t>
            </w:r>
            <w:proofErr w:type="spellEnd"/>
          </w:p>
        </w:tc>
      </w:tr>
      <w:tr w:rsidR="008A448C" w:rsidRPr="0057718E" w14:paraId="45F4882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BE20E39" w14:textId="77777777" w:rsidR="008A448C" w:rsidRPr="0057718E" w:rsidRDefault="008A448C" w:rsidP="008D63AC">
            <w:r w:rsidRPr="0057718E">
              <w:rPr>
                <w:rPrChange w:id="963" w:author="Microsoft Office User" w:date="2025-01-28T16:29:00Z">
                  <w:rPr>
                    <w:lang w:val="fr-SN"/>
                  </w:rPr>
                </w:rPrChange>
              </w:rPr>
              <w:t>PDF</w:t>
            </w:r>
          </w:p>
        </w:tc>
        <w:tc>
          <w:tcPr>
            <w:tcW w:w="7825" w:type="dxa"/>
          </w:tcPr>
          <w:p w14:paraId="7A48626A"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t>Portable Document Format</w:t>
            </w:r>
          </w:p>
        </w:tc>
      </w:tr>
      <w:tr w:rsidR="008A448C" w:rsidRPr="0057718E" w14:paraId="7FFFCA2D"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118F000" w14:textId="77777777" w:rsidR="008A448C" w:rsidRPr="0057718E" w:rsidRDefault="008A448C" w:rsidP="008D63AC">
            <w:r w:rsidRPr="0057718E">
              <w:rPr>
                <w:rPrChange w:id="964" w:author="Microsoft Office User" w:date="2025-01-28T16:29:00Z">
                  <w:rPr>
                    <w:lang w:val="fr-SN"/>
                  </w:rPr>
                </w:rPrChange>
              </w:rPr>
              <w:t>REP</w:t>
            </w:r>
          </w:p>
        </w:tc>
        <w:tc>
          <w:tcPr>
            <w:tcW w:w="7825" w:type="dxa"/>
          </w:tcPr>
          <w:p w14:paraId="44BC1F0B"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r w:rsidRPr="0057718E">
              <w:rPr>
                <w:rPrChange w:id="965" w:author="Microsoft Office User" w:date="2025-01-28T16:29:00Z">
                  <w:rPr>
                    <w:lang w:val="fr-SN"/>
                  </w:rPr>
                </w:rPrChange>
              </w:rPr>
              <w:t>Résultat Exceptionnel</w:t>
            </w:r>
          </w:p>
        </w:tc>
      </w:tr>
      <w:tr w:rsidR="008A448C" w:rsidRPr="0057718E" w14:paraId="07FBEDA8"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2FC10BE" w14:textId="77777777" w:rsidR="008A448C" w:rsidRPr="0057718E" w:rsidRDefault="008A448C" w:rsidP="008D63AC">
            <w:pPr>
              <w:rPr>
                <w:rPrChange w:id="966" w:author="Microsoft Office User" w:date="2025-01-28T16:29:00Z">
                  <w:rPr>
                    <w:lang w:val="fr-SN"/>
                  </w:rPr>
                </w:rPrChange>
              </w:rPr>
            </w:pPr>
            <w:r w:rsidRPr="0057718E">
              <w:rPr>
                <w:rPrChange w:id="967" w:author="Microsoft Office User" w:date="2025-01-28T16:29:00Z">
                  <w:rPr>
                    <w:lang w:val="fr-SN"/>
                  </w:rPr>
                </w:rPrChange>
              </w:rPr>
              <w:t>REST</w:t>
            </w:r>
          </w:p>
        </w:tc>
        <w:tc>
          <w:tcPr>
            <w:tcW w:w="7825" w:type="dxa"/>
          </w:tcPr>
          <w:p w14:paraId="6B1B0E2E"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proofErr w:type="spellStart"/>
            <w:r w:rsidRPr="0057718E">
              <w:t>REpresentational</w:t>
            </w:r>
            <w:proofErr w:type="spellEnd"/>
            <w:r w:rsidRPr="0057718E">
              <w:t xml:space="preserve"> State Transfer</w:t>
            </w:r>
          </w:p>
        </w:tc>
      </w:tr>
      <w:tr w:rsidR="008A448C" w:rsidRPr="0057718E" w14:paraId="35C752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6D8EBB8" w14:textId="77777777" w:rsidR="008A448C" w:rsidRPr="0057718E" w:rsidRDefault="008A448C" w:rsidP="008D63AC">
            <w:r w:rsidRPr="0057718E">
              <w:rPr>
                <w:rPrChange w:id="968" w:author="Microsoft Office User" w:date="2025-01-28T16:29:00Z">
                  <w:rPr>
                    <w:lang w:val="fr-SN"/>
                  </w:rPr>
                </w:rPrChange>
              </w:rPr>
              <w:t>REX</w:t>
            </w:r>
          </w:p>
        </w:tc>
        <w:tc>
          <w:tcPr>
            <w:tcW w:w="7825" w:type="dxa"/>
          </w:tcPr>
          <w:p w14:paraId="2AD7D9B2"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rPr>
                <w:rPrChange w:id="969" w:author="Microsoft Office User" w:date="2025-01-28T16:29:00Z">
                  <w:rPr>
                    <w:lang w:val="fr-SN"/>
                  </w:rPr>
                </w:rPrChange>
              </w:rPr>
            </w:pPr>
            <w:r w:rsidRPr="0057718E">
              <w:rPr>
                <w:rPrChange w:id="970" w:author="Microsoft Office User" w:date="2025-01-28T16:29:00Z">
                  <w:rPr>
                    <w:lang w:val="fr-SN"/>
                  </w:rPr>
                </w:rPrChange>
              </w:rPr>
              <w:t>Résultat d’exploitation</w:t>
            </w:r>
          </w:p>
        </w:tc>
      </w:tr>
      <w:tr w:rsidR="008A448C" w:rsidRPr="0057718E" w14:paraId="7A52539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A405D5" w14:textId="77777777" w:rsidR="008A448C" w:rsidRPr="0057718E" w:rsidRDefault="008A448C" w:rsidP="008D63AC">
            <w:pPr>
              <w:rPr>
                <w:rPrChange w:id="971" w:author="Microsoft Office User" w:date="2025-01-28T16:29:00Z">
                  <w:rPr>
                    <w:lang w:val="fr-SN"/>
                  </w:rPr>
                </w:rPrChange>
              </w:rPr>
            </w:pPr>
            <w:r w:rsidRPr="0057718E">
              <w:rPr>
                <w:rPrChange w:id="972" w:author="Microsoft Office User" w:date="2025-01-28T16:29:00Z">
                  <w:rPr>
                    <w:lang w:val="fr-SN"/>
                  </w:rPr>
                </w:rPrChange>
              </w:rPr>
              <w:t>RF</w:t>
            </w:r>
          </w:p>
        </w:tc>
        <w:tc>
          <w:tcPr>
            <w:tcW w:w="7825" w:type="dxa"/>
          </w:tcPr>
          <w:p w14:paraId="418083F0"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rPr>
                <w:rPrChange w:id="973" w:author="Microsoft Office User" w:date="2025-01-28T16:29:00Z">
                  <w:rPr>
                    <w:lang w:val="fr-SN"/>
                  </w:rPr>
                </w:rPrChange>
              </w:rPr>
              <w:t xml:space="preserve">Résultat </w:t>
            </w:r>
            <w:r w:rsidRPr="0057718E">
              <w:t>Financier</w:t>
            </w:r>
          </w:p>
        </w:tc>
      </w:tr>
      <w:tr w:rsidR="008A448C" w:rsidRPr="0057718E" w14:paraId="2875144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35CE985" w14:textId="77777777" w:rsidR="008A448C" w:rsidRPr="0057718E" w:rsidRDefault="008A448C" w:rsidP="008D63AC">
            <w:pPr>
              <w:rPr>
                <w:rPrChange w:id="974" w:author="Microsoft Office User" w:date="2025-01-28T16:29:00Z">
                  <w:rPr>
                    <w:lang w:val="fr-SN"/>
                  </w:rPr>
                </w:rPrChange>
              </w:rPr>
            </w:pPr>
            <w:r w:rsidRPr="0057718E">
              <w:rPr>
                <w:rPrChange w:id="975" w:author="Microsoft Office User" w:date="2025-01-28T16:29:00Z">
                  <w:rPr>
                    <w:lang w:val="fr-SN"/>
                  </w:rPr>
                </w:rPrChange>
              </w:rPr>
              <w:t>RN</w:t>
            </w:r>
          </w:p>
        </w:tc>
        <w:tc>
          <w:tcPr>
            <w:tcW w:w="7825" w:type="dxa"/>
          </w:tcPr>
          <w:p w14:paraId="5E77794B"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r w:rsidRPr="0057718E">
              <w:rPr>
                <w:rPrChange w:id="976" w:author="Microsoft Office User" w:date="2025-01-28T16:29:00Z">
                  <w:rPr>
                    <w:lang w:val="fr-SN"/>
                  </w:rPr>
                </w:rPrChange>
              </w:rPr>
              <w:t>Résultat net</w:t>
            </w:r>
          </w:p>
        </w:tc>
      </w:tr>
      <w:tr w:rsidR="008A448C" w:rsidRPr="0057718E" w14:paraId="7787CE2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E96CB92" w14:textId="77777777" w:rsidR="008A448C" w:rsidRPr="0057718E" w:rsidRDefault="008A448C" w:rsidP="008D63AC">
            <w:pPr>
              <w:rPr>
                <w:rPrChange w:id="977" w:author="Microsoft Office User" w:date="2025-01-28T16:29:00Z">
                  <w:rPr>
                    <w:lang w:val="fr-SN"/>
                  </w:rPr>
                </w:rPrChange>
              </w:rPr>
            </w:pPr>
            <w:r w:rsidRPr="0057718E">
              <w:rPr>
                <w:rPrChange w:id="978" w:author="Microsoft Office User" w:date="2025-01-28T16:29:00Z">
                  <w:rPr>
                    <w:lang w:val="fr-SN"/>
                  </w:rPr>
                </w:rPrChange>
              </w:rPr>
              <w:t>RNN</w:t>
            </w:r>
          </w:p>
        </w:tc>
        <w:tc>
          <w:tcPr>
            <w:tcW w:w="7825" w:type="dxa"/>
          </w:tcPr>
          <w:p w14:paraId="6A0C5E3A"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proofErr w:type="spellStart"/>
            <w:r w:rsidRPr="0057718E">
              <w:t>Recurrent</w:t>
            </w:r>
            <w:proofErr w:type="spellEnd"/>
            <w:r w:rsidRPr="0057718E">
              <w:t xml:space="preserve"> Neural Network</w:t>
            </w:r>
          </w:p>
        </w:tc>
      </w:tr>
      <w:tr w:rsidR="008A448C" w:rsidRPr="0057718E" w14:paraId="7056E73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FFBB9E1" w14:textId="77777777" w:rsidR="008A448C" w:rsidRPr="0057718E" w:rsidRDefault="008A448C" w:rsidP="008D63AC">
            <w:pPr>
              <w:rPr>
                <w:rPrChange w:id="979" w:author="Microsoft Office User" w:date="2025-01-28T16:29:00Z">
                  <w:rPr>
                    <w:lang w:val="fr-SN"/>
                  </w:rPr>
                </w:rPrChange>
              </w:rPr>
            </w:pPr>
            <w:r w:rsidRPr="0057718E">
              <w:rPr>
                <w:rPrChange w:id="980" w:author="Microsoft Office User" w:date="2025-01-28T16:29:00Z">
                  <w:rPr>
                    <w:lang w:val="fr-SN"/>
                  </w:rPr>
                </w:rPrChange>
              </w:rPr>
              <w:t>SGBD</w:t>
            </w:r>
          </w:p>
        </w:tc>
        <w:tc>
          <w:tcPr>
            <w:tcW w:w="7825" w:type="dxa"/>
          </w:tcPr>
          <w:p w14:paraId="6716CA2C"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r w:rsidRPr="0057718E">
              <w:t>Système de Gestion de Base de Données</w:t>
            </w:r>
          </w:p>
        </w:tc>
      </w:tr>
      <w:tr w:rsidR="008A448C" w:rsidRPr="0057718E" w14:paraId="2E7D3B1C"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0F195D4" w14:textId="77777777" w:rsidR="008A448C" w:rsidRPr="0057718E" w:rsidRDefault="008A448C" w:rsidP="008D63AC">
            <w:r w:rsidRPr="0057718E">
              <w:rPr>
                <w:rPrChange w:id="981" w:author="Microsoft Office User" w:date="2025-01-28T16:29:00Z">
                  <w:rPr>
                    <w:lang w:val="fr-SN"/>
                  </w:rPr>
                </w:rPrChange>
              </w:rPr>
              <w:t>SIG</w:t>
            </w:r>
          </w:p>
        </w:tc>
        <w:tc>
          <w:tcPr>
            <w:tcW w:w="7825" w:type="dxa"/>
          </w:tcPr>
          <w:p w14:paraId="5F0DC64C"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rPr>
                <w:rPrChange w:id="982" w:author="Microsoft Office User" w:date="2025-01-28T16:29:00Z">
                  <w:rPr>
                    <w:lang w:val="fr-SN"/>
                  </w:rPr>
                </w:rPrChange>
              </w:rPr>
            </w:pPr>
            <w:r w:rsidRPr="0057718E">
              <w:rPr>
                <w:rPrChange w:id="983" w:author="Microsoft Office User" w:date="2025-01-28T16:29:00Z">
                  <w:rPr>
                    <w:lang w:val="fr-SN"/>
                  </w:rPr>
                </w:rPrChange>
              </w:rPr>
              <w:t>Solde Intermédiaire de Gestion</w:t>
            </w:r>
          </w:p>
        </w:tc>
      </w:tr>
      <w:tr w:rsidR="008A448C" w:rsidRPr="0057718E" w14:paraId="6DA7673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551716C" w14:textId="77777777" w:rsidR="008A448C" w:rsidRPr="0057718E" w:rsidRDefault="008A448C" w:rsidP="008D63AC">
            <w:pPr>
              <w:rPr>
                <w:rPrChange w:id="984" w:author="Microsoft Office User" w:date="2025-01-28T16:29:00Z">
                  <w:rPr>
                    <w:lang w:val="fr-SN"/>
                  </w:rPr>
                </w:rPrChange>
              </w:rPr>
            </w:pPr>
            <w:r w:rsidRPr="0057718E">
              <w:rPr>
                <w:rPrChange w:id="985" w:author="Microsoft Office User" w:date="2025-01-28T16:29:00Z">
                  <w:rPr>
                    <w:lang w:val="fr-SN"/>
                  </w:rPr>
                </w:rPrChange>
              </w:rPr>
              <w:t>SOAP</w:t>
            </w:r>
          </w:p>
        </w:tc>
        <w:tc>
          <w:tcPr>
            <w:tcW w:w="7825" w:type="dxa"/>
          </w:tcPr>
          <w:p w14:paraId="70790450"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r w:rsidRPr="0057718E">
              <w:t>Simple Object Access Protocol</w:t>
            </w:r>
          </w:p>
        </w:tc>
      </w:tr>
      <w:tr w:rsidR="008A448C" w:rsidRPr="0057718E" w14:paraId="0A52E08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A2FE0C7" w14:textId="77777777" w:rsidR="008A448C" w:rsidRPr="0057718E" w:rsidRDefault="008A448C" w:rsidP="008D63AC">
            <w:pPr>
              <w:rPr>
                <w:rPrChange w:id="986" w:author="Microsoft Office User" w:date="2025-01-28T16:29:00Z">
                  <w:rPr>
                    <w:lang w:val="fr-SN"/>
                  </w:rPr>
                </w:rPrChange>
              </w:rPr>
            </w:pPr>
            <w:r w:rsidRPr="0057718E">
              <w:rPr>
                <w:rPrChange w:id="987" w:author="Microsoft Office User" w:date="2025-01-28T16:29:00Z">
                  <w:rPr>
                    <w:lang w:val="fr-SN"/>
                  </w:rPr>
                </w:rPrChange>
              </w:rPr>
              <w:t>SML</w:t>
            </w:r>
          </w:p>
        </w:tc>
        <w:tc>
          <w:tcPr>
            <w:tcW w:w="7825" w:type="dxa"/>
          </w:tcPr>
          <w:p w14:paraId="29CF21DD"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proofErr w:type="spellStart"/>
            <w:r w:rsidRPr="0057718E">
              <w:t>Supervised</w:t>
            </w:r>
            <w:proofErr w:type="spellEnd"/>
            <w:r w:rsidRPr="0057718E">
              <w:t xml:space="preserve"> Machine Learning</w:t>
            </w:r>
          </w:p>
        </w:tc>
      </w:tr>
      <w:tr w:rsidR="008A448C" w:rsidRPr="0057718E" w14:paraId="57B2DD77"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87C21DD" w14:textId="77777777" w:rsidR="008A448C" w:rsidRPr="0057718E" w:rsidRDefault="008A448C" w:rsidP="008D63AC">
            <w:pPr>
              <w:rPr>
                <w:rPrChange w:id="988" w:author="Microsoft Office User" w:date="2025-01-28T16:29:00Z">
                  <w:rPr>
                    <w:lang w:val="fr-SN"/>
                  </w:rPr>
                </w:rPrChange>
              </w:rPr>
            </w:pPr>
            <w:r w:rsidRPr="0057718E">
              <w:t>SQL</w:t>
            </w:r>
          </w:p>
        </w:tc>
        <w:tc>
          <w:tcPr>
            <w:tcW w:w="7825" w:type="dxa"/>
          </w:tcPr>
          <w:p w14:paraId="3D2BE311"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r w:rsidRPr="0057718E">
              <w:t xml:space="preserve">Structure </w:t>
            </w:r>
            <w:proofErr w:type="spellStart"/>
            <w:r w:rsidRPr="0057718E">
              <w:t>Query</w:t>
            </w:r>
            <w:proofErr w:type="spellEnd"/>
            <w:r w:rsidRPr="0057718E">
              <w:t xml:space="preserve"> </w:t>
            </w:r>
            <w:proofErr w:type="spellStart"/>
            <w:r w:rsidRPr="0057718E">
              <w:t>Language</w:t>
            </w:r>
            <w:proofErr w:type="spellEnd"/>
          </w:p>
        </w:tc>
      </w:tr>
      <w:tr w:rsidR="008A448C" w:rsidRPr="0057718E" w14:paraId="376C8DE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3E6F35A" w14:textId="77777777" w:rsidR="008A448C" w:rsidRPr="0057718E" w:rsidRDefault="008A448C" w:rsidP="008D63AC">
            <w:pPr>
              <w:rPr>
                <w:rPrChange w:id="989" w:author="Microsoft Office User" w:date="2025-01-28T16:29:00Z">
                  <w:rPr>
                    <w:lang w:val="fr-SN"/>
                  </w:rPr>
                </w:rPrChange>
              </w:rPr>
            </w:pPr>
            <w:r w:rsidRPr="0057718E">
              <w:rPr>
                <w:rPrChange w:id="990" w:author="Microsoft Office User" w:date="2025-01-28T16:29:00Z">
                  <w:rPr>
                    <w:lang w:val="fr-SN"/>
                  </w:rPr>
                </w:rPrChange>
              </w:rPr>
              <w:t>SVM</w:t>
            </w:r>
          </w:p>
        </w:tc>
        <w:tc>
          <w:tcPr>
            <w:tcW w:w="7825" w:type="dxa"/>
          </w:tcPr>
          <w:p w14:paraId="4E12845C"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t xml:space="preserve">Support </w:t>
            </w:r>
            <w:proofErr w:type="spellStart"/>
            <w:r w:rsidRPr="0057718E">
              <w:t>Vector</w:t>
            </w:r>
            <w:proofErr w:type="spellEnd"/>
            <w:r w:rsidRPr="0057718E">
              <w:t xml:space="preserve"> Machine</w:t>
            </w:r>
          </w:p>
        </w:tc>
      </w:tr>
      <w:tr w:rsidR="008A448C" w:rsidRPr="0057718E" w14:paraId="756E5E8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A8C672D" w14:textId="77777777" w:rsidR="008A448C" w:rsidRPr="0057718E" w:rsidRDefault="008A448C" w:rsidP="008D63AC">
            <w:pPr>
              <w:rPr>
                <w:rPrChange w:id="991" w:author="Microsoft Office User" w:date="2025-01-28T16:29:00Z">
                  <w:rPr>
                    <w:lang w:val="fr-SN"/>
                  </w:rPr>
                </w:rPrChange>
              </w:rPr>
            </w:pPr>
            <w:r w:rsidRPr="0057718E">
              <w:rPr>
                <w:rPrChange w:id="992" w:author="Microsoft Office User" w:date="2025-01-28T16:29:00Z">
                  <w:rPr>
                    <w:lang w:val="fr-SN"/>
                  </w:rPr>
                </w:rPrChange>
              </w:rPr>
              <w:t>TFT</w:t>
            </w:r>
          </w:p>
        </w:tc>
        <w:tc>
          <w:tcPr>
            <w:tcW w:w="7825" w:type="dxa"/>
          </w:tcPr>
          <w:p w14:paraId="575F1325"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r w:rsidRPr="0057718E">
              <w:t>Tableau des Flux de Trésorerie</w:t>
            </w:r>
          </w:p>
        </w:tc>
      </w:tr>
      <w:tr w:rsidR="008A448C" w:rsidRPr="0057718E" w14:paraId="31072A3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2E9846" w14:textId="77777777" w:rsidR="008A448C" w:rsidRPr="0057718E" w:rsidRDefault="008A448C" w:rsidP="008D63AC">
            <w:pPr>
              <w:rPr>
                <w:rPrChange w:id="993" w:author="Microsoft Office User" w:date="2025-01-28T16:29:00Z">
                  <w:rPr>
                    <w:lang w:val="fr-SN"/>
                  </w:rPr>
                </w:rPrChange>
              </w:rPr>
            </w:pPr>
            <w:r w:rsidRPr="0057718E">
              <w:rPr>
                <w:rPrChange w:id="994" w:author="Microsoft Office User" w:date="2025-01-28T16:29:00Z">
                  <w:rPr>
                    <w:lang w:val="fr-SN"/>
                  </w:rPr>
                </w:rPrChange>
              </w:rPr>
              <w:t>UEMOA</w:t>
            </w:r>
          </w:p>
        </w:tc>
        <w:tc>
          <w:tcPr>
            <w:tcW w:w="7825" w:type="dxa"/>
          </w:tcPr>
          <w:p w14:paraId="649486E0"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r w:rsidRPr="0057718E">
              <w:t xml:space="preserve">Union </w:t>
            </w:r>
            <w:proofErr w:type="spellStart"/>
            <w:r w:rsidRPr="0057718E">
              <w:t>Economique</w:t>
            </w:r>
            <w:proofErr w:type="spellEnd"/>
            <w:r w:rsidRPr="0057718E">
              <w:t xml:space="preserve"> et Monétaire Ouest-Africaine</w:t>
            </w:r>
          </w:p>
        </w:tc>
      </w:tr>
      <w:tr w:rsidR="008A448C" w:rsidRPr="0057718E" w14:paraId="2003CFB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AEBA74B" w14:textId="77777777" w:rsidR="008A448C" w:rsidRPr="0057718E" w:rsidRDefault="008A448C" w:rsidP="008D63AC">
            <w:pPr>
              <w:rPr>
                <w:rPrChange w:id="995" w:author="Microsoft Office User" w:date="2025-01-28T16:29:00Z">
                  <w:rPr>
                    <w:lang w:val="fr-SN"/>
                  </w:rPr>
                </w:rPrChange>
              </w:rPr>
            </w:pPr>
            <w:r w:rsidRPr="0057718E">
              <w:rPr>
                <w:rPrChange w:id="996" w:author="Microsoft Office User" w:date="2025-01-28T16:29:00Z">
                  <w:rPr>
                    <w:lang w:val="fr-SN"/>
                  </w:rPr>
                </w:rPrChange>
              </w:rPr>
              <w:t>UML</w:t>
            </w:r>
          </w:p>
        </w:tc>
        <w:tc>
          <w:tcPr>
            <w:tcW w:w="7825" w:type="dxa"/>
          </w:tcPr>
          <w:p w14:paraId="3D7DD93D"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proofErr w:type="spellStart"/>
            <w:r w:rsidRPr="0057718E">
              <w:t>Unsupervised</w:t>
            </w:r>
            <w:proofErr w:type="spellEnd"/>
            <w:r w:rsidRPr="0057718E">
              <w:t xml:space="preserve"> Machine Learning</w:t>
            </w:r>
          </w:p>
        </w:tc>
      </w:tr>
      <w:tr w:rsidR="008A448C" w:rsidRPr="0057718E" w14:paraId="4AFA91A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D43FE5D" w14:textId="77777777" w:rsidR="008A448C" w:rsidRPr="0057718E" w:rsidRDefault="008A448C" w:rsidP="008D63AC">
            <w:pPr>
              <w:rPr>
                <w:rPrChange w:id="997" w:author="Microsoft Office User" w:date="2025-01-28T16:29:00Z">
                  <w:rPr>
                    <w:lang w:val="fr-SN"/>
                  </w:rPr>
                </w:rPrChange>
              </w:rPr>
            </w:pPr>
            <w:r w:rsidRPr="0057718E">
              <w:rPr>
                <w:rPrChange w:id="998" w:author="Microsoft Office User" w:date="2025-01-28T16:29:00Z">
                  <w:rPr>
                    <w:lang w:val="fr-SN"/>
                  </w:rPr>
                </w:rPrChange>
              </w:rPr>
              <w:t>VA</w:t>
            </w:r>
          </w:p>
        </w:tc>
        <w:tc>
          <w:tcPr>
            <w:tcW w:w="7825" w:type="dxa"/>
          </w:tcPr>
          <w:p w14:paraId="448204AF"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rPr>
                <w:rPrChange w:id="999" w:author="Microsoft Office User" w:date="2025-01-28T16:29:00Z">
                  <w:rPr>
                    <w:lang w:val="fr-SN"/>
                  </w:rPr>
                </w:rPrChange>
              </w:rPr>
            </w:pPr>
            <w:r w:rsidRPr="0057718E">
              <w:rPr>
                <w:rPrChange w:id="1000" w:author="Microsoft Office User" w:date="2025-01-28T16:29:00Z">
                  <w:rPr>
                    <w:lang w:val="fr-SN"/>
                  </w:rPr>
                </w:rPrChange>
              </w:rPr>
              <w:t>Valeur Ajoutée</w:t>
            </w:r>
          </w:p>
        </w:tc>
      </w:tr>
      <w:tr w:rsidR="008A448C" w:rsidRPr="0057718E" w14:paraId="5F119C7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9B38D77" w14:textId="77777777" w:rsidR="008A448C" w:rsidRPr="0057718E" w:rsidRDefault="008A448C" w:rsidP="008D63AC">
            <w:pPr>
              <w:rPr>
                <w:rPrChange w:id="1001" w:author="Microsoft Office User" w:date="2025-01-28T16:29:00Z">
                  <w:rPr>
                    <w:lang w:val="fr-SN"/>
                  </w:rPr>
                </w:rPrChange>
              </w:rPr>
            </w:pPr>
            <w:r w:rsidRPr="0057718E">
              <w:rPr>
                <w:rPrChange w:id="1002" w:author="Microsoft Office User" w:date="2025-01-28T16:29:00Z">
                  <w:rPr>
                    <w:lang w:val="fr-SN"/>
                  </w:rPr>
                </w:rPrChange>
              </w:rPr>
              <w:t>XAMPP</w:t>
            </w:r>
          </w:p>
        </w:tc>
        <w:tc>
          <w:tcPr>
            <w:tcW w:w="7825" w:type="dxa"/>
          </w:tcPr>
          <w:p w14:paraId="4846CC1F"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r w:rsidRPr="0057718E">
              <w:t>Cross-Platform, Apache, MySQL, PHP, and Perl</w:t>
            </w:r>
          </w:p>
        </w:tc>
      </w:tr>
      <w:tr w:rsidR="008A448C" w:rsidRPr="0057718E" w14:paraId="3C7D36C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ABC3CA" w14:textId="77777777" w:rsidR="008A448C" w:rsidRPr="0057718E" w:rsidRDefault="008A448C" w:rsidP="008D63AC">
            <w:pPr>
              <w:rPr>
                <w:rPrChange w:id="1003" w:author="Microsoft Office User" w:date="2025-01-28T16:29:00Z">
                  <w:rPr>
                    <w:lang w:val="fr-SN"/>
                  </w:rPr>
                </w:rPrChange>
              </w:rPr>
            </w:pPr>
            <w:r w:rsidRPr="0057718E">
              <w:rPr>
                <w:rPrChange w:id="1004" w:author="Microsoft Office User" w:date="2025-01-28T16:29:00Z">
                  <w:rPr>
                    <w:lang w:val="fr-SN"/>
                  </w:rPr>
                </w:rPrChange>
              </w:rPr>
              <w:t>XML</w:t>
            </w:r>
          </w:p>
        </w:tc>
        <w:tc>
          <w:tcPr>
            <w:tcW w:w="7825" w:type="dxa"/>
          </w:tcPr>
          <w:p w14:paraId="7582F851" w14:textId="77777777" w:rsidR="008A448C" w:rsidRPr="0057718E" w:rsidRDefault="008A448C" w:rsidP="008D63AC">
            <w:pPr>
              <w:cnfStyle w:val="000000100000" w:firstRow="0" w:lastRow="0" w:firstColumn="0" w:lastColumn="0" w:oddVBand="0" w:evenVBand="0" w:oddHBand="1" w:evenHBand="0" w:firstRowFirstColumn="0" w:firstRowLastColumn="0" w:lastRowFirstColumn="0" w:lastRowLastColumn="0"/>
            </w:pPr>
            <w:proofErr w:type="spellStart"/>
            <w:r w:rsidRPr="0057718E">
              <w:t>eXtensible</w:t>
            </w:r>
            <w:proofErr w:type="spellEnd"/>
            <w:r w:rsidRPr="0057718E">
              <w:t xml:space="preserve"> Markup </w:t>
            </w:r>
            <w:proofErr w:type="spellStart"/>
            <w:r w:rsidRPr="0057718E">
              <w:t>Language</w:t>
            </w:r>
            <w:proofErr w:type="spellEnd"/>
          </w:p>
        </w:tc>
      </w:tr>
      <w:tr w:rsidR="008A448C" w:rsidRPr="0057718E" w14:paraId="1314A45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AAA89B8" w14:textId="77777777" w:rsidR="008A448C" w:rsidRPr="0057718E" w:rsidRDefault="008A448C" w:rsidP="008D63AC">
            <w:pPr>
              <w:rPr>
                <w:rPrChange w:id="1005" w:author="Microsoft Office User" w:date="2025-01-28T16:29:00Z">
                  <w:rPr>
                    <w:lang w:val="fr-SN"/>
                  </w:rPr>
                </w:rPrChange>
              </w:rPr>
            </w:pPr>
            <w:r w:rsidRPr="0057718E">
              <w:t>XOR</w:t>
            </w:r>
          </w:p>
        </w:tc>
        <w:tc>
          <w:tcPr>
            <w:tcW w:w="7825" w:type="dxa"/>
          </w:tcPr>
          <w:p w14:paraId="6B721821" w14:textId="77777777" w:rsidR="008A448C" w:rsidRPr="0057718E" w:rsidRDefault="008A448C" w:rsidP="008D63AC">
            <w:pPr>
              <w:cnfStyle w:val="000000000000" w:firstRow="0" w:lastRow="0" w:firstColumn="0" w:lastColumn="0" w:oddVBand="0" w:evenVBand="0" w:oddHBand="0" w:evenHBand="0" w:firstRowFirstColumn="0" w:firstRowLastColumn="0" w:lastRowFirstColumn="0" w:lastRowLastColumn="0"/>
            </w:pPr>
            <w:proofErr w:type="spellStart"/>
            <w:r w:rsidRPr="0057718E">
              <w:t>eXclusive</w:t>
            </w:r>
            <w:proofErr w:type="spellEnd"/>
            <w:r w:rsidRPr="0057718E">
              <w:t xml:space="preserve"> OR</w:t>
            </w:r>
          </w:p>
        </w:tc>
      </w:tr>
    </w:tbl>
    <w:p w14:paraId="7467F50C" w14:textId="5330CF82" w:rsidR="002F542D" w:rsidRPr="0057718E" w:rsidRDefault="002F542D" w:rsidP="002F542D">
      <w:pPr>
        <w:rPr>
          <w:rPrChange w:id="1006" w:author="Microsoft Office User" w:date="2025-01-28T16:29:00Z">
            <w:rPr>
              <w:lang w:val="fr-SN"/>
            </w:rPr>
          </w:rPrChange>
        </w:rPr>
      </w:pPr>
    </w:p>
    <w:p w14:paraId="12959BB3" w14:textId="5783410E" w:rsidR="002F542D" w:rsidRPr="0057718E" w:rsidRDefault="002F542D" w:rsidP="002F542D">
      <w:pPr>
        <w:rPr>
          <w:rPrChange w:id="1007" w:author="Microsoft Office User" w:date="2025-01-28T16:29:00Z">
            <w:rPr>
              <w:lang w:val="fr-SN"/>
            </w:rPr>
          </w:rPrChange>
        </w:rPr>
      </w:pPr>
    </w:p>
    <w:p w14:paraId="6163A640" w14:textId="18BC8FA8" w:rsidR="002F542D" w:rsidRPr="0057718E" w:rsidRDefault="002F542D" w:rsidP="002F542D">
      <w:pPr>
        <w:rPr>
          <w:rPrChange w:id="1008" w:author="Microsoft Office User" w:date="2025-01-28T16:29:00Z">
            <w:rPr>
              <w:lang w:val="fr-SN"/>
            </w:rPr>
          </w:rPrChange>
        </w:rPr>
      </w:pPr>
    </w:p>
    <w:p w14:paraId="14DFDE26" w14:textId="5C446A01" w:rsidR="002F542D" w:rsidRPr="0057718E" w:rsidRDefault="002F542D" w:rsidP="002F542D">
      <w:pPr>
        <w:rPr>
          <w:rPrChange w:id="1009" w:author="Microsoft Office User" w:date="2025-01-28T16:29:00Z">
            <w:rPr>
              <w:lang w:val="fr-SN"/>
            </w:rPr>
          </w:rPrChange>
        </w:rPr>
      </w:pPr>
    </w:p>
    <w:p w14:paraId="47A3A02C" w14:textId="6230B7CC" w:rsidR="002F542D" w:rsidRPr="0057718E" w:rsidRDefault="002F542D" w:rsidP="002F542D">
      <w:pPr>
        <w:rPr>
          <w:rPrChange w:id="1010" w:author="Microsoft Office User" w:date="2025-01-28T16:29:00Z">
            <w:rPr>
              <w:lang w:val="fr-SN"/>
            </w:rPr>
          </w:rPrChange>
        </w:rPr>
      </w:pPr>
    </w:p>
    <w:p w14:paraId="0207EAA0" w14:textId="6CA70746" w:rsidR="002F542D" w:rsidRPr="0057718E" w:rsidRDefault="002F542D" w:rsidP="002F542D">
      <w:pPr>
        <w:rPr>
          <w:rPrChange w:id="1011" w:author="Microsoft Office User" w:date="2025-01-28T16:29:00Z">
            <w:rPr>
              <w:lang w:val="fr-SN"/>
            </w:rPr>
          </w:rPrChange>
        </w:rPr>
      </w:pPr>
    </w:p>
    <w:p w14:paraId="5ECEF599" w14:textId="4D0BCD27" w:rsidR="002F542D" w:rsidRPr="0057718E" w:rsidRDefault="002F542D" w:rsidP="002F542D">
      <w:pPr>
        <w:rPr>
          <w:rPrChange w:id="1012" w:author="Microsoft Office User" w:date="2025-01-28T16:29:00Z">
            <w:rPr>
              <w:lang w:val="fr-SN"/>
            </w:rPr>
          </w:rPrChange>
        </w:rPr>
      </w:pPr>
    </w:p>
    <w:p w14:paraId="58CA296F" w14:textId="491D0E62" w:rsidR="002F542D" w:rsidRPr="0057718E" w:rsidRDefault="002F542D" w:rsidP="002F542D">
      <w:pPr>
        <w:rPr>
          <w:rPrChange w:id="1013" w:author="Microsoft Office User" w:date="2025-01-28T16:29:00Z">
            <w:rPr>
              <w:lang w:val="fr-SN"/>
            </w:rPr>
          </w:rPrChange>
        </w:rPr>
      </w:pPr>
    </w:p>
    <w:p w14:paraId="7ABD8E94" w14:textId="3085030F" w:rsidR="002F542D" w:rsidRPr="0057718E" w:rsidRDefault="002F542D" w:rsidP="002F542D">
      <w:pPr>
        <w:rPr>
          <w:rPrChange w:id="1014" w:author="Microsoft Office User" w:date="2025-01-28T16:29:00Z">
            <w:rPr>
              <w:lang w:val="fr-SN"/>
            </w:rPr>
          </w:rPrChange>
        </w:rPr>
      </w:pPr>
    </w:p>
    <w:p w14:paraId="79D310D1" w14:textId="10D727A1" w:rsidR="002F542D" w:rsidRPr="0057718E" w:rsidRDefault="002F542D" w:rsidP="002F542D">
      <w:pPr>
        <w:rPr>
          <w:rPrChange w:id="1015" w:author="Microsoft Office User" w:date="2025-01-28T16:29:00Z">
            <w:rPr>
              <w:lang w:val="fr-SN"/>
            </w:rPr>
          </w:rPrChange>
        </w:rPr>
      </w:pPr>
    </w:p>
    <w:p w14:paraId="2917FE11" w14:textId="74D76BFD" w:rsidR="002F542D" w:rsidRPr="0057718E" w:rsidRDefault="002F542D" w:rsidP="002F542D">
      <w:pPr>
        <w:rPr>
          <w:rPrChange w:id="1016" w:author="Microsoft Office User" w:date="2025-01-28T16:29:00Z">
            <w:rPr>
              <w:lang w:val="fr-SN"/>
            </w:rPr>
          </w:rPrChange>
        </w:rPr>
      </w:pPr>
    </w:p>
    <w:p w14:paraId="0756BEED" w14:textId="14A09F7C" w:rsidR="002F542D" w:rsidRPr="0057718E" w:rsidRDefault="002F542D" w:rsidP="002F542D">
      <w:pPr>
        <w:rPr>
          <w:rPrChange w:id="1017" w:author="Microsoft Office User" w:date="2025-01-28T16:29:00Z">
            <w:rPr>
              <w:lang w:val="fr-SN"/>
            </w:rPr>
          </w:rPrChange>
        </w:rPr>
      </w:pPr>
    </w:p>
    <w:p w14:paraId="71131064" w14:textId="0A626245" w:rsidR="002F542D" w:rsidRPr="0057718E" w:rsidRDefault="002F542D" w:rsidP="002F542D">
      <w:pPr>
        <w:rPr>
          <w:rPrChange w:id="1018" w:author="Microsoft Office User" w:date="2025-01-28T16:29:00Z">
            <w:rPr>
              <w:lang w:val="fr-SN"/>
            </w:rPr>
          </w:rPrChange>
        </w:rPr>
      </w:pPr>
    </w:p>
    <w:p w14:paraId="7312ED4C" w14:textId="77777777" w:rsidR="001143E0" w:rsidRPr="0057718E" w:rsidRDefault="001143E0" w:rsidP="002F542D">
      <w:pPr>
        <w:rPr>
          <w:rPrChange w:id="1019" w:author="Microsoft Office User" w:date="2025-01-28T16:29:00Z">
            <w:rPr>
              <w:lang w:val="fr-SN"/>
            </w:rPr>
          </w:rPrChange>
        </w:rPr>
        <w:sectPr w:rsidR="001143E0" w:rsidRPr="0057718E" w:rsidSect="001143E0">
          <w:footerReference w:type="default" r:id="rId9"/>
          <w:headerReference w:type="first" r:id="rId10"/>
          <w:pgSz w:w="12240" w:h="15840"/>
          <w:pgMar w:top="1440" w:right="1440" w:bottom="1440" w:left="1440" w:header="720" w:footer="720" w:gutter="0"/>
          <w:pgNumType w:fmt="upperRoman" w:start="0"/>
          <w:cols w:space="720"/>
          <w:titlePg/>
          <w:docGrid w:linePitch="360"/>
        </w:sectPr>
      </w:pPr>
    </w:p>
    <w:p w14:paraId="1A9D4EB8" w14:textId="2AD10C05" w:rsidR="009510B5" w:rsidRPr="0057718E" w:rsidRDefault="009510B5" w:rsidP="00891FBF">
      <w:pPr>
        <w:pStyle w:val="Titre1"/>
        <w:numPr>
          <w:ilvl w:val="0"/>
          <w:numId w:val="0"/>
        </w:numPr>
        <w:rPr>
          <w:rPrChange w:id="1020" w:author="Microsoft Office User" w:date="2025-01-28T16:29:00Z">
            <w:rPr>
              <w:lang w:val="fr-SN"/>
            </w:rPr>
          </w:rPrChange>
        </w:rPr>
      </w:pPr>
      <w:bookmarkStart w:id="1021" w:name="_Toc187844213"/>
      <w:bookmarkStart w:id="1022" w:name="_Toc188723900"/>
      <w:bookmarkStart w:id="1023" w:name="_Toc188723963"/>
      <w:r w:rsidRPr="0057718E">
        <w:rPr>
          <w:rPrChange w:id="1024" w:author="Microsoft Office User" w:date="2025-01-28T16:29:00Z">
            <w:rPr>
              <w:lang w:val="fr-SN"/>
            </w:rPr>
          </w:rPrChange>
        </w:rPr>
        <w:t>Introduction générale</w:t>
      </w:r>
      <w:bookmarkEnd w:id="1021"/>
      <w:bookmarkEnd w:id="1022"/>
      <w:bookmarkEnd w:id="1023"/>
    </w:p>
    <w:p w14:paraId="49BD281E" w14:textId="30B7CBD6" w:rsidR="00DE6EC8" w:rsidRPr="0057718E" w:rsidRDefault="002F542D" w:rsidP="002F542D">
      <w:r w:rsidRPr="0057718E">
        <w:t>Dans les années 50, s’est tenue une conférence qui avait rassemblé plusieurs chercheurs de l’époque sur un domaine dont eux-mêmes n’avaient pas conscience de comment cela allait révolutionner le monde. Parmi ce florilège de scientifiques se trouv</w:t>
      </w:r>
      <w:ins w:id="1025" w:author="Microsoft Office User" w:date="2025-01-28T16:09:00Z">
        <w:r w:rsidR="00756AA1" w:rsidRPr="0059395E">
          <w:t>ait</w:t>
        </w:r>
      </w:ins>
      <w:del w:id="1026" w:author="Microsoft Office User" w:date="2025-01-28T16:09:00Z">
        <w:r w:rsidRPr="0057718E" w:rsidDel="00756AA1">
          <w:delText>er</w:delText>
        </w:r>
      </w:del>
      <w:r w:rsidRPr="0057718E">
        <w:t xml:space="preserve"> un mathématicien du nom de John McCarthy, organisateur par ailleurs de cette conférence, qui s’est illustré d’une manière simple : il a tout simplement proposé le terme « </w:t>
      </w:r>
      <w:proofErr w:type="spellStart"/>
      <w:r w:rsidRPr="0057718E">
        <w:rPr>
          <w:i/>
          <w:iCs/>
        </w:rPr>
        <w:t>Artificial</w:t>
      </w:r>
      <w:proofErr w:type="spellEnd"/>
      <w:r w:rsidRPr="0057718E">
        <w:rPr>
          <w:i/>
          <w:iCs/>
        </w:rPr>
        <w:t xml:space="preserve"> Intelligence</w:t>
      </w:r>
      <w:r w:rsidRPr="0057718E">
        <w:t xml:space="preserve"> » pour décrire cette nouvelle science qui était en train d’émerger. C’était la conférence de Dartmouth dans l’</w:t>
      </w:r>
      <w:proofErr w:type="spellStart"/>
      <w:r w:rsidRPr="0057718E">
        <w:t>Etat</w:t>
      </w:r>
      <w:proofErr w:type="spellEnd"/>
      <w:r w:rsidRPr="0057718E">
        <w:t xml:space="preserve"> du New Hampshire aux Etats-Unis en 1956. Toutes les personnes qui étaient présentes dans cette conférence venaient d’assister non pas à la naissance de l’intelligence artificielle mais au baptême de cette dernière.</w:t>
      </w:r>
    </w:p>
    <w:p w14:paraId="496D731C" w14:textId="0806A4E3" w:rsidR="00DE6EC8" w:rsidRPr="0057718E" w:rsidRDefault="002F542D" w:rsidP="002F542D">
      <w:r w:rsidRPr="0057718E">
        <w:t xml:space="preserve">Ce domaine qui est l’intelligence artificielle s’applique aujourd’hui dans plusieurs secteurs de nos vies notamment la finance qui va nous intéresser pour </w:t>
      </w:r>
      <w:r w:rsidR="007A6208" w:rsidRPr="0057718E">
        <w:t>notre</w:t>
      </w:r>
      <w:r w:rsidRPr="0057718E">
        <w:t xml:space="preserve"> mémoire. C’est ainsi que nous avons choisi comme sujet de mémoire « </w:t>
      </w:r>
      <w:r w:rsidRPr="0057718E">
        <w:rPr>
          <w:b/>
          <w:bCs/>
        </w:rPr>
        <w:t xml:space="preserve">Développement d’un modèle de </w:t>
      </w:r>
      <w:r w:rsidR="005D6484" w:rsidRPr="0057718E">
        <w:rPr>
          <w:b/>
          <w:bCs/>
        </w:rPr>
        <w:t>M</w:t>
      </w:r>
      <w:r w:rsidRPr="0057718E">
        <w:rPr>
          <w:b/>
          <w:bCs/>
        </w:rPr>
        <w:t>achine</w:t>
      </w:r>
      <w:r w:rsidR="005D6484" w:rsidRPr="0057718E">
        <w:rPr>
          <w:b/>
          <w:bCs/>
        </w:rPr>
        <w:t xml:space="preserve"> Learning</w:t>
      </w:r>
      <w:r w:rsidRPr="0057718E">
        <w:rPr>
          <w:b/>
          <w:bCs/>
        </w:rPr>
        <w:t xml:space="preserve"> pour faire une analyse financière (historique et prédictive) et le développement </w:t>
      </w:r>
      <w:r w:rsidR="005D6484" w:rsidRPr="0057718E">
        <w:rPr>
          <w:b/>
          <w:bCs/>
        </w:rPr>
        <w:t>d’</w:t>
      </w:r>
      <w:r w:rsidRPr="0057718E">
        <w:rPr>
          <w:b/>
          <w:bCs/>
        </w:rPr>
        <w:t xml:space="preserve">un </w:t>
      </w:r>
      <w:proofErr w:type="spellStart"/>
      <w:r w:rsidRPr="0057718E">
        <w:rPr>
          <w:b/>
          <w:bCs/>
        </w:rPr>
        <w:t>Chatbot</w:t>
      </w:r>
      <w:proofErr w:type="spellEnd"/>
      <w:r w:rsidRPr="0057718E">
        <w:rPr>
          <w:b/>
          <w:bCs/>
        </w:rPr>
        <w:t xml:space="preserve"> pour interroger les états financier</w:t>
      </w:r>
      <w:r w:rsidRPr="0057718E">
        <w:t xml:space="preserve">s ». Nous serons </w:t>
      </w:r>
      <w:proofErr w:type="gramStart"/>
      <w:r w:rsidRPr="0057718E">
        <w:t>amené</w:t>
      </w:r>
      <w:proofErr w:type="gramEnd"/>
      <w:del w:id="1027" w:author="Microsoft Office User" w:date="2025-01-28T16:09:00Z">
        <w:r w:rsidRPr="0057718E" w:rsidDel="00756AA1">
          <w:delText>e</w:delText>
        </w:r>
      </w:del>
      <w:r w:rsidRPr="0057718E">
        <w:t xml:space="preserve">s à utiliser des termes techniques comme Machine Learning qui </w:t>
      </w:r>
      <w:ins w:id="1028" w:author="Microsoft Office User" w:date="2025-01-28T16:09:00Z">
        <w:r w:rsidR="00756AA1" w:rsidRPr="0057718E">
          <w:t>corresp</w:t>
        </w:r>
      </w:ins>
      <w:ins w:id="1029" w:author="Microsoft Office User" w:date="2025-01-28T16:10:00Z">
        <w:r w:rsidR="00756AA1" w:rsidRPr="0057718E">
          <w:t>ond à</w:t>
        </w:r>
      </w:ins>
      <w:del w:id="1030" w:author="Microsoft Office User" w:date="2025-01-28T16:09:00Z">
        <w:r w:rsidRPr="0057718E" w:rsidDel="00756AA1">
          <w:delText>est</w:delText>
        </w:r>
      </w:del>
      <w:r w:rsidRPr="0057718E">
        <w:t xml:space="preserve"> l’apprentissage des machines, </w:t>
      </w:r>
      <w:proofErr w:type="spellStart"/>
      <w:r w:rsidRPr="0057718E">
        <w:t>Deep</w:t>
      </w:r>
      <w:proofErr w:type="spellEnd"/>
      <w:r w:rsidRPr="0057718E">
        <w:t xml:space="preserve"> Learning qui représente quant à lui l’apprentissage profond des machines</w:t>
      </w:r>
      <w:r w:rsidR="00D85D2C" w:rsidRPr="0057718E">
        <w:t>, NL</w:t>
      </w:r>
      <w:r w:rsidR="003827AF" w:rsidRPr="0057718E">
        <w:t>P</w:t>
      </w:r>
      <w:r w:rsidR="00D85D2C" w:rsidRPr="0057718E">
        <w:t xml:space="preserve"> qui regroupe les méthodes mathématico-informatiques pour faire du calcul avec du texte</w:t>
      </w:r>
      <w:r w:rsidRPr="0057718E">
        <w:t xml:space="preserve"> et aussi l’analyse financière qui est un sous-domaine de la finance d’entreprise nous permettant de consulter la santé financière d’une entreprise.</w:t>
      </w:r>
      <w:r w:rsidR="0084071C" w:rsidRPr="0057718E">
        <w:t xml:space="preserve"> Tous </w:t>
      </w:r>
      <w:r w:rsidR="008F013D" w:rsidRPr="0057718E">
        <w:t>ces concepts</w:t>
      </w:r>
      <w:r w:rsidR="0084071C" w:rsidRPr="0057718E">
        <w:t xml:space="preserve"> sont plus qu’important pour mener à bien notre mission dans </w:t>
      </w:r>
      <w:r w:rsidR="00C25633" w:rsidRPr="0057718E">
        <w:t xml:space="preserve">ce </w:t>
      </w:r>
      <w:r w:rsidR="0084071C" w:rsidRPr="0057718E">
        <w:t>travail de rédaction.</w:t>
      </w:r>
    </w:p>
    <w:p w14:paraId="418A0749" w14:textId="148FA66F" w:rsidR="00DE6EC8" w:rsidRPr="0057718E" w:rsidRDefault="002F542D" w:rsidP="002F542D">
      <w:r w:rsidRPr="0057718E">
        <w:t>Ayant toujours eu</w:t>
      </w:r>
      <w:del w:id="1031" w:author="Microsoft Office User" w:date="2025-01-28T16:11:00Z">
        <w:r w:rsidRPr="0057718E" w:rsidDel="00756AA1">
          <w:delText>s</w:delText>
        </w:r>
      </w:del>
      <w:r w:rsidRPr="0057718E">
        <w:t xml:space="preserve"> une affection particulière pour l’informatique, nous nous sommes naturellement </w:t>
      </w:r>
      <w:proofErr w:type="gramStart"/>
      <w:r w:rsidRPr="0057718E">
        <w:t>orienté</w:t>
      </w:r>
      <w:proofErr w:type="gramEnd"/>
      <w:del w:id="1032" w:author="Microsoft Office User" w:date="2025-01-28T16:11:00Z">
        <w:r w:rsidRPr="0057718E" w:rsidDel="00756AA1">
          <w:delText>s</w:delText>
        </w:r>
      </w:del>
      <w:r w:rsidRPr="0057718E">
        <w:t xml:space="preserve"> vers ce domaine. Après les premiers cours d’intelligence artificielle, l’affection de l’informatique s’est renforcée puisque nous avons eu la chance de démystifier ce domaine complexe et très intéressant.</w:t>
      </w:r>
      <w:r w:rsidR="00762FE9" w:rsidRPr="0057718E">
        <w:t xml:space="preserve"> Cet</w:t>
      </w:r>
      <w:del w:id="1033" w:author="Microsoft Office User" w:date="2025-01-28T16:11:00Z">
        <w:r w:rsidR="00762FE9" w:rsidRPr="0057718E" w:rsidDel="00756AA1">
          <w:delText>te</w:delText>
        </w:r>
      </w:del>
      <w:r w:rsidR="00762FE9" w:rsidRPr="0057718E">
        <w:t xml:space="preserve"> amour de l’informatique a </w:t>
      </w:r>
      <w:r w:rsidR="00E3259E" w:rsidRPr="0057718E">
        <w:t>engendré</w:t>
      </w:r>
      <w:r w:rsidR="00762FE9" w:rsidRPr="0057718E">
        <w:t xml:space="preserve"> une passion de l’IA et </w:t>
      </w:r>
      <w:r w:rsidR="00E3259E" w:rsidRPr="0057718E">
        <w:t xml:space="preserve">ses technologies </w:t>
      </w:r>
      <w:r w:rsidR="00C25633" w:rsidRPr="0057718E">
        <w:t xml:space="preserve">et </w:t>
      </w:r>
      <w:r w:rsidR="00E3259E" w:rsidRPr="0057718E">
        <w:t>nous</w:t>
      </w:r>
      <w:r w:rsidR="00C25633" w:rsidRPr="0057718E">
        <w:t xml:space="preserve"> avons</w:t>
      </w:r>
      <w:r w:rsidR="00E3259E" w:rsidRPr="0057718E">
        <w:t xml:space="preserve"> naturellement suivi le chemin qu</w:t>
      </w:r>
      <w:r w:rsidR="00CA410C" w:rsidRPr="0057718E">
        <w:t>i nous</w:t>
      </w:r>
      <w:r w:rsidR="00E3259E" w:rsidRPr="0057718E">
        <w:t xml:space="preserve"> </w:t>
      </w:r>
      <w:r w:rsidR="00CA410C" w:rsidRPr="0057718E">
        <w:t>mène</w:t>
      </w:r>
      <w:r w:rsidR="00E3259E" w:rsidRPr="0057718E">
        <w:t xml:space="preserve"> dans ce sens</w:t>
      </w:r>
      <w:r w:rsidR="00762FE9" w:rsidRPr="0057718E">
        <w:t xml:space="preserve">. </w:t>
      </w:r>
      <w:proofErr w:type="spellStart"/>
      <w:r w:rsidRPr="0057718E">
        <w:t>Etant</w:t>
      </w:r>
      <w:proofErr w:type="spellEnd"/>
      <w:r w:rsidRPr="0057718E">
        <w:t xml:space="preserve"> un étudiant de la MIAGE (</w:t>
      </w:r>
      <w:r w:rsidRPr="0057718E">
        <w:rPr>
          <w:b/>
          <w:bCs/>
        </w:rPr>
        <w:t>Méthodes Informatiques Appliquées à la Gestion</w:t>
      </w:r>
      <w:r w:rsidRPr="0057718E">
        <w:t xml:space="preserve">), il s’est avéré être pertinent de faire appliquer l’IA </w:t>
      </w:r>
      <w:ins w:id="1034" w:author="Microsoft Office User" w:date="2025-01-28T16:11:00Z">
        <w:r w:rsidR="00756AA1" w:rsidRPr="0057718E">
          <w:t>d</w:t>
        </w:r>
      </w:ins>
      <w:ins w:id="1035" w:author="Microsoft Office User" w:date="2025-01-28T16:12:00Z">
        <w:r w:rsidR="00756AA1" w:rsidRPr="0057718E">
          <w:t>ans le</w:t>
        </w:r>
      </w:ins>
      <w:del w:id="1036" w:author="Microsoft Office User" w:date="2025-01-28T16:11:00Z">
        <w:r w:rsidRPr="0057718E" w:rsidDel="00756AA1">
          <w:delText>au</w:delText>
        </w:r>
      </w:del>
      <w:r w:rsidRPr="0057718E">
        <w:t xml:space="preserve"> domaine de la finance, c’est ainsi que nous avons choisi avec l’aide de nos professeurs encadreurs la finance d’entreprise</w:t>
      </w:r>
      <w:r w:rsidR="008B5222" w:rsidRPr="0057718E">
        <w:t xml:space="preserve"> comme domaine d’application de l’IA</w:t>
      </w:r>
      <w:r w:rsidRPr="0057718E">
        <w:t>.</w:t>
      </w:r>
    </w:p>
    <w:p w14:paraId="259BBF4B" w14:textId="418CF9BD" w:rsidR="00DE6EC8" w:rsidRPr="0057718E" w:rsidRDefault="002F542D" w:rsidP="002F542D">
      <w:r w:rsidRPr="0057718E">
        <w:t>L’intelligence artificielle n’est pas une science nouvelle comme nous l’avons déjà vu</w:t>
      </w:r>
      <w:del w:id="1037" w:author="Microsoft Office User" w:date="2025-01-28T16:12:00Z">
        <w:r w:rsidRPr="0057718E" w:rsidDel="00756AA1">
          <w:delText>e</w:delText>
        </w:r>
      </w:del>
      <w:r w:rsidRPr="0057718E">
        <w:t xml:space="preserve"> même si cette dernière gagne beaucoup de popularité ces derniers temps. Et notre pays le Sénégal n’est pas en reste par rapport à tout cela,</w:t>
      </w:r>
      <w:r w:rsidR="00D21EBA" w:rsidRPr="0057718E">
        <w:t xml:space="preserve"> plusieurs </w:t>
      </w:r>
      <w:r w:rsidR="00510048" w:rsidRPr="0057718E">
        <w:t>scientifiques</w:t>
      </w:r>
      <w:r w:rsidR="00D21EBA" w:rsidRPr="0057718E">
        <w:t xml:space="preserve"> s’illustrent dans ce domain</w:t>
      </w:r>
      <w:r w:rsidR="00844B30" w:rsidRPr="0057718E">
        <w:t>e</w:t>
      </w:r>
      <w:r w:rsidR="00D21EBA" w:rsidRPr="0057718E">
        <w:t xml:space="preserve"> depuis fort longtemps.</w:t>
      </w:r>
      <w:r w:rsidRPr="0057718E">
        <w:t xml:space="preserve"> </w:t>
      </w:r>
      <w:r w:rsidR="009761AD" w:rsidRPr="0057718E">
        <w:t>Mais p</w:t>
      </w:r>
      <w:r w:rsidRPr="0057718E">
        <w:t>lus proche de nous, beaucoup d’initiatives ont été prise dans le sens de l’IA, il y a l’Agence Nationale des Statistiques et de la Démographie (ANSD) qui a ouvert un bureau d’IA pour la prédiction démographique. Cela ne s’arrête pas là, même le gouvernement du Sénégal a lancé un programme appelé « La stratégie IA » à travers le ministère de la communication des télécommunications et du numérique</w:t>
      </w:r>
      <w:del w:id="1038" w:author="Microsoft Office User" w:date="2025-01-28T16:12:00Z">
        <w:r w:rsidRPr="0057718E" w:rsidDel="00756AA1">
          <w:delText>s</w:delText>
        </w:r>
      </w:del>
      <w:r w:rsidRPr="0057718E">
        <w:t>. En plus de tout cela vient s’ajouter un bon nombre de chercheurs et de jeunes passionnés qui essayent tant bien que mal de faire bénéficier ses technologies intelligentes à la population sénégalaise.</w:t>
      </w:r>
    </w:p>
    <w:p w14:paraId="3F229709" w14:textId="38401B6A" w:rsidR="00DE6EC8" w:rsidRPr="0057718E" w:rsidRDefault="002F542D" w:rsidP="002F542D">
      <w:r w:rsidRPr="0057718E">
        <w:t xml:space="preserve">La question principale que ce travail de mémoire aura pour but de répondre est : </w:t>
      </w:r>
      <w:r w:rsidR="00EC1724" w:rsidRPr="0057718E">
        <w:rPr>
          <w:b/>
          <w:bCs/>
        </w:rPr>
        <w:t xml:space="preserve">Quels modèles de Machine Learning pour une analyse et une interrogation des états financiers des sociétés cotées </w:t>
      </w:r>
      <w:r w:rsidR="004E344A" w:rsidRPr="0057718E">
        <w:rPr>
          <w:b/>
          <w:bCs/>
        </w:rPr>
        <w:t>à</w:t>
      </w:r>
      <w:r w:rsidR="00EC1724" w:rsidRPr="0057718E">
        <w:rPr>
          <w:b/>
          <w:bCs/>
        </w:rPr>
        <w:t xml:space="preserve"> la bourse régionale des valeurs mobilières (BRVM)</w:t>
      </w:r>
      <w:r w:rsidR="00B63C81" w:rsidRPr="0057718E">
        <w:rPr>
          <w:b/>
          <w:bCs/>
        </w:rPr>
        <w:t xml:space="preserve"> </w:t>
      </w:r>
      <w:r w:rsidRPr="0057718E">
        <w:t>?</w:t>
      </w:r>
      <w:r w:rsidR="00574F6D" w:rsidRPr="0057718E">
        <w:t xml:space="preserve"> A cette </w:t>
      </w:r>
      <w:r w:rsidR="008E3C04" w:rsidRPr="0057718E">
        <w:t xml:space="preserve">question, va </w:t>
      </w:r>
      <w:r w:rsidR="00574F6D" w:rsidRPr="0057718E">
        <w:t xml:space="preserve">venir s’imbriquer d’autres questions subsidiaires qui </w:t>
      </w:r>
      <w:r w:rsidR="00597109" w:rsidRPr="0057718E">
        <w:t xml:space="preserve">vont </w:t>
      </w:r>
      <w:r w:rsidR="00574F6D" w:rsidRPr="0057718E">
        <w:t xml:space="preserve">rendre plus fluide le travail qui va être abattu. </w:t>
      </w:r>
      <w:r w:rsidR="00CD62A4" w:rsidRPr="0057718E">
        <w:t>A parti</w:t>
      </w:r>
      <w:r w:rsidR="00597109" w:rsidRPr="0057718E">
        <w:t>r</w:t>
      </w:r>
      <w:r w:rsidR="00CD62A4" w:rsidRPr="0057718E">
        <w:t xml:space="preserve"> de cette question, nous allons façonner tout le travail de tel</w:t>
      </w:r>
      <w:ins w:id="1039" w:author="Microsoft Office User" w:date="2025-01-28T16:13:00Z">
        <w:r w:rsidR="00756AA1" w:rsidRPr="0057718E">
          <w:t>le</w:t>
        </w:r>
      </w:ins>
      <w:r w:rsidR="00CD62A4" w:rsidRPr="0057718E">
        <w:t xml:space="preserve"> sorte que chaque</w:t>
      </w:r>
      <w:r w:rsidR="00422B53" w:rsidRPr="0057718E">
        <w:t xml:space="preserve"> </w:t>
      </w:r>
      <w:r w:rsidR="00A57D78" w:rsidRPr="0057718E">
        <w:t>partie</w:t>
      </w:r>
      <w:r w:rsidR="00CD62A4" w:rsidRPr="0057718E">
        <w:t xml:space="preserve"> du travail réponde à une question subsidiaire. De ce fait, la réponse </w:t>
      </w:r>
      <w:r w:rsidR="00352D33" w:rsidRPr="0057718E">
        <w:t>à</w:t>
      </w:r>
      <w:r w:rsidR="00CD62A4" w:rsidRPr="0057718E">
        <w:t xml:space="preserve"> notre question de recherche apparaitra en entier une </w:t>
      </w:r>
      <w:r w:rsidR="00A57D78" w:rsidRPr="0057718E">
        <w:t xml:space="preserve">fois </w:t>
      </w:r>
      <w:r w:rsidR="00CD62A4" w:rsidRPr="0057718E">
        <w:t>tou</w:t>
      </w:r>
      <w:r w:rsidR="006F0369" w:rsidRPr="0057718E">
        <w:t>s</w:t>
      </w:r>
      <w:r w:rsidR="00CD62A4" w:rsidRPr="0057718E">
        <w:t xml:space="preserve"> les blo</w:t>
      </w:r>
      <w:r w:rsidR="00D76951" w:rsidRPr="0057718E">
        <w:t>cs</w:t>
      </w:r>
      <w:r w:rsidR="00CD62A4" w:rsidRPr="0057718E">
        <w:t xml:space="preserve"> mis</w:t>
      </w:r>
      <w:r w:rsidR="0004259A" w:rsidRPr="0057718E">
        <w:t xml:space="preserve"> </w:t>
      </w:r>
      <w:r w:rsidR="00CD62A4" w:rsidRPr="0057718E">
        <w:t>ensemble.</w:t>
      </w:r>
      <w:r w:rsidR="00624BE1" w:rsidRPr="0057718E">
        <w:t xml:space="preserve"> De </w:t>
      </w:r>
      <w:r w:rsidR="00D558F7" w:rsidRPr="0057718E">
        <w:t>là,</w:t>
      </w:r>
      <w:r w:rsidR="00624BE1" w:rsidRPr="0057718E">
        <w:t xml:space="preserve"> nous allons être en mesure de savoir si nos entreprise</w:t>
      </w:r>
      <w:ins w:id="1040" w:author="Microsoft Office User" w:date="2025-01-28T16:13:00Z">
        <w:r w:rsidR="00756AA1" w:rsidRPr="0057718E">
          <w:t>s</w:t>
        </w:r>
      </w:ins>
      <w:r w:rsidR="00624BE1" w:rsidRPr="0057718E">
        <w:t xml:space="preserve"> ouest-africaines cotées </w:t>
      </w:r>
      <w:r w:rsidR="00D558F7" w:rsidRPr="0057718E">
        <w:t>à</w:t>
      </w:r>
      <w:r w:rsidR="00624BE1" w:rsidRPr="0057718E">
        <w:t xml:space="preserve"> la BRVM pourront réellement bénéfici</w:t>
      </w:r>
      <w:ins w:id="1041" w:author="Microsoft Office User" w:date="2025-01-28T16:13:00Z">
        <w:r w:rsidR="00756AA1" w:rsidRPr="0057718E">
          <w:t>er</w:t>
        </w:r>
      </w:ins>
      <w:del w:id="1042" w:author="Microsoft Office User" w:date="2025-01-28T16:13:00Z">
        <w:r w:rsidR="00624BE1" w:rsidRPr="0057718E" w:rsidDel="00756AA1">
          <w:delText>ée</w:delText>
        </w:r>
      </w:del>
      <w:r w:rsidR="00624BE1" w:rsidRPr="0057718E">
        <w:t xml:space="preserve"> des avantages qu’apporte l’IA.</w:t>
      </w:r>
      <w:r w:rsidR="009C30E4" w:rsidRPr="0057718E">
        <w:t xml:space="preserve"> </w:t>
      </w:r>
      <w:r w:rsidR="00D558F7" w:rsidRPr="0057718E">
        <w:t>Si nous parven</w:t>
      </w:r>
      <w:r w:rsidR="00597109" w:rsidRPr="0057718E">
        <w:t>ons</w:t>
      </w:r>
      <w:r w:rsidR="00D558F7" w:rsidRPr="0057718E">
        <w:t xml:space="preserve"> à répondre par l’affirmative à cette</w:t>
      </w:r>
      <w:r w:rsidR="00597109" w:rsidRPr="0057718E">
        <w:t xml:space="preserve"> question</w:t>
      </w:r>
      <w:r w:rsidR="00D558F7" w:rsidRPr="0057718E">
        <w:t xml:space="preserve"> centrale de recherche, il sera convenu de manière presque unanime de l’importance que </w:t>
      </w:r>
      <w:r w:rsidR="001547EC" w:rsidRPr="0057718E">
        <w:t>cela</w:t>
      </w:r>
      <w:r w:rsidR="00D558F7" w:rsidRPr="0057718E">
        <w:t xml:space="preserve"> représente pour </w:t>
      </w:r>
      <w:r w:rsidR="00972769" w:rsidRPr="0057718E">
        <w:t>les entreprises africaines</w:t>
      </w:r>
      <w:r w:rsidR="00D558F7" w:rsidRPr="0057718E">
        <w:t>, mais aussi l’entreprenariat en général.</w:t>
      </w:r>
    </w:p>
    <w:p w14:paraId="6172EE70" w14:textId="648E9857" w:rsidR="00167CB8" w:rsidRPr="0057718E" w:rsidRDefault="00167CB8" w:rsidP="002F542D">
      <w:r w:rsidRPr="0057718E">
        <w:t xml:space="preserve">L’intérêt du travail sera d’utiliser les modèles intelligents afin qu'ils aident à faciliter le travail des financiers en général. L’analyse financière se fait généralement par des logiciels généralistes qui font un peu de tout, mais dans notre cas, il suffira d’entrer les états financiers et de constater les résultats. En plus de la possibilité d’une analyse avec les valeurs historiques, il doit aussi être possible d’effectuer une analyse prédictive. Ajouté à tout cela, le fait que, par le biais d’une question, de recevoir des éléments des états financiers à travers un </w:t>
      </w:r>
      <w:proofErr w:type="spellStart"/>
      <w:r w:rsidRPr="0057718E">
        <w:t>Chatbot</w:t>
      </w:r>
      <w:proofErr w:type="spellEnd"/>
      <w:r w:rsidRPr="0057718E">
        <w:t>.</w:t>
      </w:r>
    </w:p>
    <w:p w14:paraId="547F9535" w14:textId="6C8042FE" w:rsidR="002576B6" w:rsidRPr="0057718E" w:rsidRDefault="002F542D" w:rsidP="002F542D">
      <w:r w:rsidRPr="0057718E">
        <w:t>Afin de mener cette mission à bien, nous adopterons une démarche bien spécifique, tout d’abord nous nous attèlerons à trouver des données avec lesquelles nous allons travailler.</w:t>
      </w:r>
      <w:r w:rsidR="00CD2BB5" w:rsidRPr="0057718E">
        <w:t xml:space="preserve"> La donnée est là, mais est-elle disponible</w:t>
      </w:r>
      <w:ins w:id="1043" w:author="Microsoft Office User" w:date="2025-01-28T16:14:00Z">
        <w:r w:rsidR="00756AA1" w:rsidRPr="0057718E">
          <w:t> ?</w:t>
        </w:r>
      </w:ins>
      <w:del w:id="1044" w:author="Microsoft Office User" w:date="2025-01-28T16:14:00Z">
        <w:r w:rsidR="00CD2BB5" w:rsidRPr="0057718E" w:rsidDel="00756AA1">
          <w:delText>,</w:delText>
        </w:r>
      </w:del>
      <w:r w:rsidR="00CD2BB5" w:rsidRPr="0057718E">
        <w:t xml:space="preserve"> </w:t>
      </w:r>
      <w:ins w:id="1045" w:author="Microsoft Office User" w:date="2025-01-28T16:14:00Z">
        <w:r w:rsidR="00756AA1" w:rsidRPr="0057718E">
          <w:t>P</w:t>
        </w:r>
      </w:ins>
      <w:del w:id="1046" w:author="Microsoft Office User" w:date="2025-01-28T16:14:00Z">
        <w:r w:rsidR="00CD2BB5" w:rsidRPr="0057718E" w:rsidDel="00756AA1">
          <w:delText>p</w:delText>
        </w:r>
      </w:del>
      <w:r w:rsidR="00CD2BB5" w:rsidRPr="0057718E">
        <w:t>our ce qui</w:t>
      </w:r>
      <w:r w:rsidR="006477DA" w:rsidRPr="0057718E">
        <w:t xml:space="preserve"> est</w:t>
      </w:r>
      <w:r w:rsidR="00CD2BB5" w:rsidRPr="0057718E">
        <w:t xml:space="preserve"> </w:t>
      </w:r>
      <w:r w:rsidR="00255767" w:rsidRPr="0057718E">
        <w:t>des données financières</w:t>
      </w:r>
      <w:r w:rsidR="00CD2BB5" w:rsidRPr="0057718E">
        <w:t>,</w:t>
      </w:r>
      <w:r w:rsidR="00FE64FA" w:rsidRPr="0057718E">
        <w:t xml:space="preserve"> </w:t>
      </w:r>
      <w:r w:rsidR="00CD2BB5" w:rsidRPr="0057718E">
        <w:t xml:space="preserve">nous savons déjà </w:t>
      </w:r>
      <w:r w:rsidR="003745B7" w:rsidRPr="0057718E">
        <w:t>où</w:t>
      </w:r>
      <w:r w:rsidR="00CD2BB5" w:rsidRPr="0057718E">
        <w:t xml:space="preserve"> aller, mais de type texte, il y a du travail </w:t>
      </w:r>
      <w:r w:rsidR="00824A8C" w:rsidRPr="0057718E">
        <w:t>à</w:t>
      </w:r>
      <w:r w:rsidR="00CD2BB5" w:rsidRPr="0057718E">
        <w:t xml:space="preserve"> faire.</w:t>
      </w:r>
      <w:r w:rsidRPr="0057718E">
        <w:t xml:space="preserve"> Une fois les données collectées et traitées, nous passerons par la suite à ce qu’on appelle la recherche en grille qui est une méthode utilisée en Machine Learning pour déterminer le meilleur modèle, celui qui sera le plus adapté à nos données.</w:t>
      </w:r>
      <w:r w:rsidR="00824A8C" w:rsidRPr="0057718E">
        <w:t xml:space="preserve"> Il y a plusieurs modèles </w:t>
      </w:r>
      <w:r w:rsidR="006477DA" w:rsidRPr="0057718E">
        <w:t>de</w:t>
      </w:r>
      <w:r w:rsidR="00824A8C" w:rsidRPr="0057718E">
        <w:t xml:space="preserve"> ML et notre</w:t>
      </w:r>
      <w:r w:rsidR="0057315A" w:rsidRPr="0057718E">
        <w:t xml:space="preserve"> travail</w:t>
      </w:r>
      <w:r w:rsidR="00824A8C" w:rsidRPr="0057718E">
        <w:t xml:space="preserve"> consistera </w:t>
      </w:r>
      <w:r w:rsidR="0038091D" w:rsidRPr="0057718E">
        <w:t>à</w:t>
      </w:r>
      <w:r w:rsidR="00824A8C" w:rsidRPr="0057718E">
        <w:t xml:space="preserve"> trouver le plus adapté à nos données en association avec les hyperparamètres qui conviennent le mieux.</w:t>
      </w:r>
      <w:r w:rsidRPr="0057718E">
        <w:t xml:space="preserve"> Deux familles de modèles vont être utilisées, il y a les modèles de prédiction</w:t>
      </w:r>
      <w:r w:rsidR="0038091D" w:rsidRPr="0057718E">
        <w:t xml:space="preserve"> et de classification</w:t>
      </w:r>
      <w:r w:rsidRPr="0057718E">
        <w:t xml:space="preserve"> </w:t>
      </w:r>
      <w:r w:rsidR="0038091D" w:rsidRPr="0057718E">
        <w:t>mais</w:t>
      </w:r>
      <w:r w:rsidRPr="0057718E">
        <w:t xml:space="preserve"> aussi les </w:t>
      </w:r>
      <w:r w:rsidR="00B62800" w:rsidRPr="0057718E">
        <w:t>techniques</w:t>
      </w:r>
      <w:r w:rsidRPr="0057718E">
        <w:t xml:space="preserve"> de NLP (faire comprendre le texte à un ordinateur).</w:t>
      </w:r>
    </w:p>
    <w:p w14:paraId="0FF9BE7C" w14:textId="76B1ABF6" w:rsidR="002576B6" w:rsidRPr="0057718E" w:rsidRDefault="002F542D" w:rsidP="002F542D">
      <w:r w:rsidRPr="0057718E">
        <w:t xml:space="preserve">C’est ainsi à la fin de ce travail deux applications vont être produites sous forme de logiciel que les entreprises pourront utiliser pour faire leur analyse financière, prédire leurs états financiers, </w:t>
      </w:r>
      <w:r w:rsidR="00967EE2" w:rsidRPr="0057718E">
        <w:t xml:space="preserve">interroger </w:t>
      </w:r>
      <w:r w:rsidRPr="0057718E">
        <w:t xml:space="preserve">un </w:t>
      </w:r>
      <w:proofErr w:type="spellStart"/>
      <w:r w:rsidRPr="0057718E">
        <w:t>Chatbot</w:t>
      </w:r>
      <w:proofErr w:type="spellEnd"/>
      <w:r w:rsidR="00967EE2" w:rsidRPr="0057718E">
        <w:t xml:space="preserve"> sur </w:t>
      </w:r>
      <w:r w:rsidR="00F30754" w:rsidRPr="0057718E">
        <w:t>leurs états financiers</w:t>
      </w:r>
      <w:r w:rsidRPr="0057718E">
        <w:t xml:space="preserve"> etc. </w:t>
      </w:r>
      <w:r w:rsidR="00F30754" w:rsidRPr="0057718E">
        <w:t>E</w:t>
      </w:r>
      <w:r w:rsidRPr="0057718E">
        <w:t>t tout cela dans un environnement cousu à la taille de leur finance. Ces deux applications vont être déployées dans le réseau local de l’entreprise pour l’intégrité des données.</w:t>
      </w:r>
    </w:p>
    <w:p w14:paraId="0697DD02" w14:textId="77777777" w:rsidR="00756AA1" w:rsidRPr="0057718E" w:rsidRDefault="002F542D" w:rsidP="002F542D">
      <w:pPr>
        <w:rPr>
          <w:ins w:id="1047" w:author="Microsoft Office User" w:date="2025-01-28T16:17:00Z"/>
        </w:rPr>
      </w:pPr>
      <w:r w:rsidRPr="0057718E">
        <w:t xml:space="preserve">Dans le but de réaliser ce mémoire de manière efficace, notre document va être divisé en </w:t>
      </w:r>
      <w:r w:rsidR="001E4AA1" w:rsidRPr="0057718E">
        <w:t>partie, il va y avoir deux parties : fondements théoriques de l’intelligence artificielle appliquée à la finance (partie 1) et Conception et développement des outils d’IA appliquée à l’analyse financière</w:t>
      </w:r>
      <w:del w:id="1048" w:author="Microsoft Office User" w:date="2025-01-28T16:15:00Z">
        <w:r w:rsidR="001E4AA1" w:rsidRPr="0057718E" w:rsidDel="00756AA1">
          <w:delText>s</w:delText>
        </w:r>
      </w:del>
      <w:r w:rsidR="001E4AA1" w:rsidRPr="0057718E">
        <w:t xml:space="preserve"> (partie 2).</w:t>
      </w:r>
      <w:r w:rsidR="00715840" w:rsidRPr="0057718E">
        <w:t xml:space="preserve"> Ensuite chaque partie se verra divisée en chapitre</w:t>
      </w:r>
      <w:ins w:id="1049" w:author="Microsoft Office User" w:date="2025-01-28T16:16:00Z">
        <w:r w:rsidR="00756AA1" w:rsidRPr="0057718E">
          <w:t>s</w:t>
        </w:r>
      </w:ins>
      <w:r w:rsidR="00715840" w:rsidRPr="0057718E">
        <w:t xml:space="preserve">, ce qui </w:t>
      </w:r>
      <w:del w:id="1050" w:author="Microsoft Office User" w:date="2025-01-28T16:16:00Z">
        <w:r w:rsidR="00715840" w:rsidRPr="0057718E" w:rsidDel="00756AA1">
          <w:delText>va nous faire</w:delText>
        </w:r>
      </w:del>
      <w:ins w:id="1051" w:author="Microsoft Office User" w:date="2025-01-28T16:16:00Z">
        <w:r w:rsidR="00756AA1" w:rsidRPr="0057718E">
          <w:t>nous donne</w:t>
        </w:r>
      </w:ins>
      <w:r w:rsidR="00715840" w:rsidRPr="0057718E">
        <w:t xml:space="preserve"> </w:t>
      </w:r>
      <w:r w:rsidR="00805EFC" w:rsidRPr="0057718E">
        <w:t>quatre chapitres</w:t>
      </w:r>
      <w:r w:rsidR="00715840" w:rsidRPr="0057718E">
        <w:t>.</w:t>
      </w:r>
      <w:r w:rsidR="001E4AA1" w:rsidRPr="0057718E">
        <w:t xml:space="preserve"> </w:t>
      </w:r>
    </w:p>
    <w:p w14:paraId="5137BDBC" w14:textId="583FFFB2" w:rsidR="00647F3B" w:rsidRPr="0057718E" w:rsidRDefault="002F542D" w:rsidP="00756AA1">
      <w:pPr>
        <w:ind w:firstLine="720"/>
        <w:pPrChange w:id="1052" w:author="Microsoft Office User" w:date="2025-01-28T16:17:00Z">
          <w:pPr/>
        </w:pPrChange>
      </w:pPr>
      <w:r w:rsidRPr="0057718E">
        <w:t xml:space="preserve">Nous allons d’abord voir </w:t>
      </w:r>
      <w:r w:rsidR="00EA564F" w:rsidRPr="0057718E">
        <w:t>les généralités et fondement</w:t>
      </w:r>
      <w:ins w:id="1053" w:author="Microsoft Office User" w:date="2025-01-28T16:16:00Z">
        <w:r w:rsidR="00756AA1" w:rsidRPr="0057718E">
          <w:t>s</w:t>
        </w:r>
      </w:ins>
      <w:r w:rsidR="00EA564F" w:rsidRPr="0057718E">
        <w:t xml:space="preserve"> théoriques de l’IA </w:t>
      </w:r>
      <w:r w:rsidRPr="0057718E">
        <w:t>(Chapitre I). En</w:t>
      </w:r>
      <w:del w:id="1054" w:author="Microsoft Office User" w:date="2025-01-28T16:17:00Z">
        <w:r w:rsidRPr="0057718E" w:rsidDel="00756AA1">
          <w:delText xml:space="preserve"> plus de cela </w:delText>
        </w:r>
      </w:del>
      <w:ins w:id="1055" w:author="Microsoft Office User" w:date="2025-01-28T16:17:00Z">
        <w:r w:rsidR="00756AA1" w:rsidRPr="0057718E">
          <w:t xml:space="preserve">suite </w:t>
        </w:r>
      </w:ins>
      <w:r w:rsidRPr="0057718E">
        <w:t>nous réserv</w:t>
      </w:r>
      <w:del w:id="1056" w:author="Microsoft Office User" w:date="2025-01-28T16:16:00Z">
        <w:r w:rsidRPr="0057718E" w:rsidDel="00756AA1">
          <w:delText>er</w:delText>
        </w:r>
      </w:del>
      <w:r w:rsidRPr="0057718E">
        <w:t xml:space="preserve">ons une partie spéciale pour </w:t>
      </w:r>
      <w:r w:rsidR="000B2FD8" w:rsidRPr="0057718E">
        <w:t>toute la littérature sur l’intelligence artificielle appliquée à la finance, les découvertes, les tendances, les perspectives et bien d’autres</w:t>
      </w:r>
      <w:r w:rsidRPr="0057718E">
        <w:t xml:space="preserve"> (Chapitre II</w:t>
      </w:r>
      <w:r w:rsidR="00E96F5B" w:rsidRPr="0057718E">
        <w:t xml:space="preserve">). </w:t>
      </w:r>
      <w:ins w:id="1057" w:author="Microsoft Office User" w:date="2025-01-28T16:17:00Z">
        <w:r w:rsidR="003826AE" w:rsidRPr="0057718E">
          <w:t>U</w:t>
        </w:r>
        <w:r w:rsidR="003826AE" w:rsidRPr="0057718E">
          <w:t>n chapitre sur l’analyse prédictive des états financiers</w:t>
        </w:r>
        <w:r w:rsidR="003826AE" w:rsidRPr="0057718E">
          <w:t xml:space="preserve"> </w:t>
        </w:r>
      </w:ins>
      <w:del w:id="1058" w:author="Microsoft Office User" w:date="2025-01-28T16:18:00Z">
        <w:r w:rsidR="00E96F5B" w:rsidRPr="0057718E" w:rsidDel="003826AE">
          <w:delText>Pour commencer le</w:delText>
        </w:r>
      </w:del>
      <w:ins w:id="1059" w:author="Microsoft Office User" w:date="2025-01-28T16:18:00Z">
        <w:r w:rsidR="003826AE" w:rsidRPr="0057718E">
          <w:t>est dédié au</w:t>
        </w:r>
      </w:ins>
      <w:r w:rsidR="00E96F5B" w:rsidRPr="0057718E">
        <w:t xml:space="preserve"> développement des modèles</w:t>
      </w:r>
      <w:del w:id="1060" w:author="Microsoft Office User" w:date="2025-01-28T16:18:00Z">
        <w:r w:rsidR="00E96F5B" w:rsidRPr="0057718E" w:rsidDel="003826AE">
          <w:delText>, il va être consacr</w:delText>
        </w:r>
      </w:del>
      <w:del w:id="1061" w:author="Microsoft Office User" w:date="2025-01-28T16:16:00Z">
        <w:r w:rsidR="00E96F5B" w:rsidRPr="0057718E" w:rsidDel="00756AA1">
          <w:delText>er</w:delText>
        </w:r>
      </w:del>
      <w:del w:id="1062" w:author="Microsoft Office User" w:date="2025-01-28T16:18:00Z">
        <w:r w:rsidR="00E96F5B" w:rsidRPr="0057718E" w:rsidDel="003826AE">
          <w:delText xml:space="preserve"> </w:delText>
        </w:r>
      </w:del>
      <w:del w:id="1063" w:author="Microsoft Office User" w:date="2025-01-28T16:17:00Z">
        <w:r w:rsidR="00E96F5B" w:rsidRPr="0057718E" w:rsidDel="003826AE">
          <w:delText>un chapitre sur l’analyse prédictive des états financiers</w:delText>
        </w:r>
        <w:r w:rsidRPr="0057718E" w:rsidDel="003826AE">
          <w:delText xml:space="preserve"> </w:delText>
        </w:r>
      </w:del>
      <w:r w:rsidRPr="0057718E">
        <w:t xml:space="preserve">(Chapitre III). </w:t>
      </w:r>
      <w:del w:id="1064" w:author="Microsoft Office User" w:date="2025-01-28T16:18:00Z">
        <w:r w:rsidRPr="0057718E" w:rsidDel="003826AE">
          <w:delText>Nous allons terminer</w:delText>
        </w:r>
      </w:del>
      <w:ins w:id="1065" w:author="Microsoft Office User" w:date="2025-01-28T16:18:00Z">
        <w:r w:rsidR="003826AE" w:rsidRPr="0057718E">
          <w:t>Enfin nous terminons</w:t>
        </w:r>
      </w:ins>
      <w:r w:rsidRPr="0057718E">
        <w:t xml:space="preserve"> ave</w:t>
      </w:r>
      <w:ins w:id="1066" w:author="Microsoft Office User" w:date="2025-01-28T16:18:00Z">
        <w:r w:rsidR="003826AE" w:rsidRPr="0057718E">
          <w:t>c</w:t>
        </w:r>
      </w:ins>
      <w:del w:id="1067" w:author="Microsoft Office User" w:date="2025-01-28T16:18:00Z">
        <w:r w:rsidRPr="0057718E" w:rsidDel="003826AE">
          <w:delText xml:space="preserve">c </w:delText>
        </w:r>
        <w:r w:rsidR="00E96F5B" w:rsidRPr="0057718E" w:rsidDel="003826AE">
          <w:delText>de</w:delText>
        </w:r>
      </w:del>
      <w:r w:rsidR="00E96F5B" w:rsidRPr="0057718E">
        <w:t xml:space="preserve"> </w:t>
      </w:r>
      <w:ins w:id="1068" w:author="Microsoft Office User" w:date="2025-01-28T16:18:00Z">
        <w:r w:rsidR="003826AE" w:rsidRPr="0057718E">
          <w:t xml:space="preserve">le </w:t>
        </w:r>
      </w:ins>
      <w:r w:rsidR="00E96F5B" w:rsidRPr="0057718E">
        <w:t xml:space="preserve">développement du </w:t>
      </w:r>
      <w:proofErr w:type="spellStart"/>
      <w:r w:rsidR="00E96F5B" w:rsidRPr="0057718E">
        <w:t>Chatbot</w:t>
      </w:r>
      <w:proofErr w:type="spellEnd"/>
      <w:r w:rsidRPr="0057718E">
        <w:t xml:space="preserve"> </w:t>
      </w:r>
      <w:del w:id="1069" w:author="Microsoft Office User" w:date="2025-01-28T16:18:00Z">
        <w:r w:rsidR="00E96F5B" w:rsidRPr="0057718E" w:rsidDel="003826AE">
          <w:delText>et toutes les technologie</w:delText>
        </w:r>
        <w:r w:rsidR="00DA2203" w:rsidRPr="0057718E" w:rsidDel="003826AE">
          <w:delText>s à</w:delText>
        </w:r>
        <w:r w:rsidR="00E96F5B" w:rsidRPr="0057718E" w:rsidDel="003826AE">
          <w:delText xml:space="preserve"> découvrir à travers son implémentation </w:delText>
        </w:r>
      </w:del>
      <w:r w:rsidRPr="0057718E">
        <w:t>(Chapitre IV).</w:t>
      </w:r>
    </w:p>
    <w:p w14:paraId="24271C06" w14:textId="0B6ADB3D" w:rsidR="00DA2203" w:rsidRPr="0057718E" w:rsidRDefault="00DA2203" w:rsidP="002F542D"/>
    <w:p w14:paraId="1D696A76" w14:textId="25F88F20" w:rsidR="00DA2203" w:rsidRPr="0057718E" w:rsidRDefault="00DA2203" w:rsidP="002F542D"/>
    <w:p w14:paraId="4B9796AA" w14:textId="2E2DA90F" w:rsidR="00DA2203" w:rsidRPr="0057718E" w:rsidRDefault="00DA2203" w:rsidP="002F542D"/>
    <w:p w14:paraId="28BB77FF" w14:textId="16743204" w:rsidR="00DA2203" w:rsidRPr="0057718E" w:rsidRDefault="00DA2203" w:rsidP="002F542D"/>
    <w:p w14:paraId="02AF841F" w14:textId="6AB0A106" w:rsidR="00DA2203" w:rsidRPr="0057718E" w:rsidRDefault="00DA2203" w:rsidP="002F542D"/>
    <w:p w14:paraId="5330C0F3" w14:textId="77777777" w:rsidR="00DA2203" w:rsidRPr="0057718E" w:rsidRDefault="00DA2203" w:rsidP="002F542D"/>
    <w:p w14:paraId="57EC1E22" w14:textId="53F4D548" w:rsidR="003152FC" w:rsidRPr="0057718E" w:rsidRDefault="003152FC" w:rsidP="00891FBF">
      <w:pPr>
        <w:pStyle w:val="Titre1"/>
        <w:numPr>
          <w:ilvl w:val="0"/>
          <w:numId w:val="0"/>
        </w:numPr>
        <w:rPr>
          <w:rPrChange w:id="1070" w:author="Microsoft Office User" w:date="2025-01-28T16:29:00Z">
            <w:rPr>
              <w:lang w:val="fr-SN"/>
            </w:rPr>
          </w:rPrChange>
        </w:rPr>
      </w:pPr>
      <w:bookmarkStart w:id="1071" w:name="_Toc187844214"/>
      <w:bookmarkStart w:id="1072" w:name="_Toc188723901"/>
      <w:bookmarkStart w:id="1073" w:name="_Toc188723964"/>
      <w:r w:rsidRPr="0057718E">
        <w:rPr>
          <w:rPrChange w:id="1074" w:author="Microsoft Office User" w:date="2025-01-28T16:29:00Z">
            <w:rPr>
              <w:lang w:val="fr-SN"/>
            </w:rPr>
          </w:rPrChange>
        </w:rPr>
        <w:t xml:space="preserve">Partie 1 : </w:t>
      </w:r>
      <w:bookmarkStart w:id="1075" w:name="_Hlk188373043"/>
      <w:r w:rsidRPr="0057718E">
        <w:rPr>
          <w:rPrChange w:id="1076" w:author="Microsoft Office User" w:date="2025-01-28T16:29:00Z">
            <w:rPr>
              <w:lang w:val="fr-SN"/>
            </w:rPr>
          </w:rPrChange>
        </w:rPr>
        <w:t>Fondement</w:t>
      </w:r>
      <w:r w:rsidR="006256D8" w:rsidRPr="0057718E">
        <w:rPr>
          <w:rPrChange w:id="1077" w:author="Microsoft Office User" w:date="2025-01-28T16:29:00Z">
            <w:rPr>
              <w:lang w:val="fr-SN"/>
            </w:rPr>
          </w:rPrChange>
        </w:rPr>
        <w:t>s</w:t>
      </w:r>
      <w:r w:rsidRPr="0057718E">
        <w:rPr>
          <w:rPrChange w:id="1078" w:author="Microsoft Office User" w:date="2025-01-28T16:29:00Z">
            <w:rPr>
              <w:lang w:val="fr-SN"/>
            </w:rPr>
          </w:rPrChange>
        </w:rPr>
        <w:t xml:space="preserve"> théorique</w:t>
      </w:r>
      <w:r w:rsidR="006256D8" w:rsidRPr="0057718E">
        <w:rPr>
          <w:rPrChange w:id="1079" w:author="Microsoft Office User" w:date="2025-01-28T16:29:00Z">
            <w:rPr>
              <w:lang w:val="fr-SN"/>
            </w:rPr>
          </w:rPrChange>
        </w:rPr>
        <w:t>s</w:t>
      </w:r>
      <w:r w:rsidRPr="0057718E">
        <w:rPr>
          <w:rPrChange w:id="1080" w:author="Microsoft Office User" w:date="2025-01-28T16:29:00Z">
            <w:rPr>
              <w:lang w:val="fr-SN"/>
            </w:rPr>
          </w:rPrChange>
        </w:rPr>
        <w:t xml:space="preserve"> de l’</w:t>
      </w:r>
      <w:r w:rsidR="00624E0D" w:rsidRPr="0057718E">
        <w:rPr>
          <w:rPrChange w:id="1081" w:author="Microsoft Office User" w:date="2025-01-28T16:29:00Z">
            <w:rPr>
              <w:lang w:val="fr-SN"/>
            </w:rPr>
          </w:rPrChange>
        </w:rPr>
        <w:t>intelligence artificielle</w:t>
      </w:r>
      <w:r w:rsidRPr="0057718E">
        <w:rPr>
          <w:rPrChange w:id="1082" w:author="Microsoft Office User" w:date="2025-01-28T16:29:00Z">
            <w:rPr>
              <w:lang w:val="fr-SN"/>
            </w:rPr>
          </w:rPrChange>
        </w:rPr>
        <w:t xml:space="preserve"> appliquée à la finance</w:t>
      </w:r>
      <w:bookmarkEnd w:id="1071"/>
      <w:bookmarkEnd w:id="1072"/>
      <w:bookmarkEnd w:id="1073"/>
      <w:bookmarkEnd w:id="1075"/>
    </w:p>
    <w:p w14:paraId="1271D79B" w14:textId="578C1B5B" w:rsidR="0068073B" w:rsidRPr="0057718E" w:rsidRDefault="00602E65" w:rsidP="00647F3B">
      <w:pPr>
        <w:pStyle w:val="Titre2"/>
        <w:numPr>
          <w:ilvl w:val="0"/>
          <w:numId w:val="0"/>
        </w:numPr>
        <w:rPr>
          <w:rPrChange w:id="1083" w:author="Microsoft Office User" w:date="2025-01-28T16:29:00Z">
            <w:rPr>
              <w:lang w:val="fr-SN"/>
            </w:rPr>
          </w:rPrChange>
        </w:rPr>
      </w:pPr>
      <w:bookmarkStart w:id="1084" w:name="_Toc187844215"/>
      <w:bookmarkStart w:id="1085" w:name="_Toc188723902"/>
      <w:bookmarkStart w:id="1086" w:name="_Toc188723965"/>
      <w:r w:rsidRPr="0057718E">
        <w:rPr>
          <w:rPrChange w:id="1087" w:author="Microsoft Office User" w:date="2025-01-28T16:29:00Z">
            <w:rPr>
              <w:lang w:val="fr-SN"/>
            </w:rPr>
          </w:rPrChange>
        </w:rPr>
        <w:t>Introduction de partie</w:t>
      </w:r>
      <w:bookmarkEnd w:id="1084"/>
      <w:bookmarkEnd w:id="1085"/>
      <w:bookmarkEnd w:id="1086"/>
    </w:p>
    <w:p w14:paraId="1AC0E0A7" w14:textId="39A005FD" w:rsidR="00336771" w:rsidRPr="0057718E" w:rsidRDefault="00336771" w:rsidP="00DF62CE">
      <w:r w:rsidRPr="0057718E">
        <w:t xml:space="preserve">Après notre introduction générale, il devra d'abord être fait la partie </w:t>
      </w:r>
      <w:r w:rsidR="00FB46C8" w:rsidRPr="0057718E">
        <w:t>1</w:t>
      </w:r>
      <w:r w:rsidRPr="0057718E">
        <w:t xml:space="preserve"> de notre document qui </w:t>
      </w:r>
      <w:r w:rsidR="00AF055F" w:rsidRPr="0057718E">
        <w:t>se veut être</w:t>
      </w:r>
      <w:r w:rsidRPr="0057718E">
        <w:t xml:space="preserve"> une aventure vers le soubassement de l’IA. Il serait bien entendu impératif de connaître quelques notions liées à l’IA afin de mieux aborder la suite des aspects pratiques. </w:t>
      </w:r>
      <w:del w:id="1088" w:author="Microsoft Office User" w:date="2025-01-28T16:19:00Z">
        <w:r w:rsidRPr="0057718E" w:rsidDel="003826AE">
          <w:delText>De ce fait, cette partie aura pour objectif de faire connaissance avec l’IA dans toutes les dimensions qu’elle regorge.</w:delText>
        </w:r>
      </w:del>
    </w:p>
    <w:p w14:paraId="301A1FEC" w14:textId="5F1F380A" w:rsidR="007B3629" w:rsidRPr="0057718E" w:rsidRDefault="00336771" w:rsidP="00AA1C37">
      <w:r w:rsidRPr="0057718E">
        <w:t>Dans le but d’atteindre cet objectif, nous allons diviser cette partie en chapitres, d’abord les généralités et théories de l’IA où nous allons évoquer la question de la définition de l’IA. Puis la revue de la littérature scientifique de l’IA appliquée à la finance, dans laquelle nous aborderons les applications de l’IA sur la finance dans un premier temps, puis ensuite les travaux de l’IA sur l’analyse des états financiers.</w:t>
      </w:r>
    </w:p>
    <w:p w14:paraId="505EC048" w14:textId="236360FA" w:rsidR="007B3629" w:rsidRPr="0057718E" w:rsidRDefault="007B3629" w:rsidP="00DF62CE">
      <w:pPr>
        <w:rPr>
          <w:rPrChange w:id="1089" w:author="Microsoft Office User" w:date="2025-01-28T16:29:00Z">
            <w:rPr>
              <w:lang w:val="fr-SN"/>
            </w:rPr>
          </w:rPrChange>
        </w:rPr>
      </w:pPr>
    </w:p>
    <w:p w14:paraId="368C26D8" w14:textId="442C2C57" w:rsidR="007B3629" w:rsidRPr="0057718E" w:rsidRDefault="007B3629" w:rsidP="00DF62CE">
      <w:pPr>
        <w:rPr>
          <w:rPrChange w:id="1090" w:author="Microsoft Office User" w:date="2025-01-28T16:29:00Z">
            <w:rPr>
              <w:lang w:val="fr-SN"/>
            </w:rPr>
          </w:rPrChange>
        </w:rPr>
      </w:pPr>
    </w:p>
    <w:p w14:paraId="6DADD254" w14:textId="12F1B537" w:rsidR="007B3629" w:rsidRPr="0057718E" w:rsidRDefault="007B3629" w:rsidP="00DF62CE">
      <w:pPr>
        <w:rPr>
          <w:rPrChange w:id="1091" w:author="Microsoft Office User" w:date="2025-01-28T16:29:00Z">
            <w:rPr>
              <w:lang w:val="fr-SN"/>
            </w:rPr>
          </w:rPrChange>
        </w:rPr>
      </w:pPr>
    </w:p>
    <w:p w14:paraId="5DC1C915" w14:textId="74D6BD31" w:rsidR="007B3629" w:rsidRPr="0057718E" w:rsidRDefault="007B3629" w:rsidP="00DF62CE">
      <w:pPr>
        <w:rPr>
          <w:rPrChange w:id="1092" w:author="Microsoft Office User" w:date="2025-01-28T16:29:00Z">
            <w:rPr>
              <w:lang w:val="fr-SN"/>
            </w:rPr>
          </w:rPrChange>
        </w:rPr>
      </w:pPr>
    </w:p>
    <w:p w14:paraId="6D250499" w14:textId="4D1A5C1D" w:rsidR="007B3629" w:rsidRPr="0057718E" w:rsidRDefault="007B3629" w:rsidP="00DF62CE">
      <w:pPr>
        <w:rPr>
          <w:rPrChange w:id="1093" w:author="Microsoft Office User" w:date="2025-01-28T16:29:00Z">
            <w:rPr>
              <w:lang w:val="fr-SN"/>
            </w:rPr>
          </w:rPrChange>
        </w:rPr>
      </w:pPr>
    </w:p>
    <w:p w14:paraId="074CA353" w14:textId="393400DC" w:rsidR="007B3629" w:rsidRPr="0057718E" w:rsidRDefault="007B3629" w:rsidP="00DF62CE">
      <w:pPr>
        <w:rPr>
          <w:rPrChange w:id="1094" w:author="Microsoft Office User" w:date="2025-01-28T16:29:00Z">
            <w:rPr>
              <w:lang w:val="fr-SN"/>
            </w:rPr>
          </w:rPrChange>
        </w:rPr>
      </w:pPr>
    </w:p>
    <w:p w14:paraId="1B11C16E" w14:textId="16DEB27E" w:rsidR="007B3629" w:rsidRPr="0057718E" w:rsidRDefault="007B3629" w:rsidP="00DF62CE">
      <w:pPr>
        <w:rPr>
          <w:rPrChange w:id="1095" w:author="Microsoft Office User" w:date="2025-01-28T16:29:00Z">
            <w:rPr>
              <w:lang w:val="fr-SN"/>
            </w:rPr>
          </w:rPrChange>
        </w:rPr>
      </w:pPr>
    </w:p>
    <w:p w14:paraId="78724D55" w14:textId="540DB39C" w:rsidR="00CC2F69" w:rsidRPr="0057718E" w:rsidRDefault="00CC2F69" w:rsidP="00DF62CE">
      <w:pPr>
        <w:rPr>
          <w:rPrChange w:id="1096" w:author="Microsoft Office User" w:date="2025-01-28T16:29:00Z">
            <w:rPr>
              <w:lang w:val="fr-SN"/>
            </w:rPr>
          </w:rPrChange>
        </w:rPr>
      </w:pPr>
    </w:p>
    <w:p w14:paraId="2CB039B8" w14:textId="77777777" w:rsidR="00CC2F69" w:rsidRPr="0057718E" w:rsidRDefault="00CC2F69" w:rsidP="00DF62CE">
      <w:pPr>
        <w:rPr>
          <w:rPrChange w:id="1097" w:author="Microsoft Office User" w:date="2025-01-28T16:29:00Z">
            <w:rPr>
              <w:lang w:val="fr-SN"/>
            </w:rPr>
          </w:rPrChange>
        </w:rPr>
      </w:pPr>
    </w:p>
    <w:p w14:paraId="222E9D75" w14:textId="77777777" w:rsidR="007B3629" w:rsidRPr="0057718E" w:rsidRDefault="007B3629" w:rsidP="00DF62CE">
      <w:pPr>
        <w:rPr>
          <w:rPrChange w:id="1098" w:author="Microsoft Office User" w:date="2025-01-28T16:29:00Z">
            <w:rPr>
              <w:lang w:val="fr-SN"/>
            </w:rPr>
          </w:rPrChange>
        </w:rPr>
      </w:pPr>
    </w:p>
    <w:p w14:paraId="3A8EFDBD" w14:textId="77777777" w:rsidR="003826AE" w:rsidRPr="0057718E" w:rsidRDefault="003826AE">
      <w:pPr>
        <w:rPr>
          <w:ins w:id="1099" w:author="Microsoft Office User" w:date="2025-01-28T16:19:00Z"/>
          <w:rFonts w:asciiTheme="majorHAnsi" w:eastAsiaTheme="majorEastAsia" w:hAnsiTheme="majorHAnsi" w:cstheme="majorBidi"/>
          <w:color w:val="2F5496" w:themeColor="accent1" w:themeShade="BF"/>
          <w:sz w:val="32"/>
          <w:szCs w:val="26"/>
          <w:rPrChange w:id="1100" w:author="Microsoft Office User" w:date="2025-01-28T16:29:00Z">
            <w:rPr>
              <w:ins w:id="1101" w:author="Microsoft Office User" w:date="2025-01-28T16:19:00Z"/>
              <w:rFonts w:asciiTheme="majorHAnsi" w:eastAsiaTheme="majorEastAsia" w:hAnsiTheme="majorHAnsi" w:cstheme="majorBidi"/>
              <w:color w:val="2F5496" w:themeColor="accent1" w:themeShade="BF"/>
              <w:sz w:val="32"/>
              <w:szCs w:val="26"/>
              <w:lang w:val="fr-SN"/>
            </w:rPr>
          </w:rPrChange>
        </w:rPr>
      </w:pPr>
      <w:bookmarkStart w:id="1102" w:name="_Toc187844216"/>
      <w:bookmarkStart w:id="1103" w:name="_Toc188723903"/>
      <w:bookmarkStart w:id="1104" w:name="_Toc188723966"/>
      <w:ins w:id="1105" w:author="Microsoft Office User" w:date="2025-01-28T16:19:00Z">
        <w:r w:rsidRPr="0057718E">
          <w:rPr>
            <w:rPrChange w:id="1106" w:author="Microsoft Office User" w:date="2025-01-28T16:29:00Z">
              <w:rPr>
                <w:lang w:val="fr-SN"/>
              </w:rPr>
            </w:rPrChange>
          </w:rPr>
          <w:br w:type="page"/>
        </w:r>
      </w:ins>
    </w:p>
    <w:p w14:paraId="254E5DB0" w14:textId="1E54E983" w:rsidR="003152FC" w:rsidRPr="0057718E" w:rsidRDefault="003152FC" w:rsidP="001C6EF1">
      <w:pPr>
        <w:pStyle w:val="Titre2"/>
        <w:numPr>
          <w:ilvl w:val="0"/>
          <w:numId w:val="0"/>
        </w:numPr>
        <w:rPr>
          <w:rPrChange w:id="1107" w:author="Microsoft Office User" w:date="2025-01-28T16:29:00Z">
            <w:rPr>
              <w:lang w:val="fr-SN"/>
            </w:rPr>
          </w:rPrChange>
        </w:rPr>
      </w:pPr>
      <w:r w:rsidRPr="0057718E">
        <w:rPr>
          <w:rPrChange w:id="1108" w:author="Microsoft Office User" w:date="2025-01-28T16:29:00Z">
            <w:rPr>
              <w:lang w:val="fr-SN"/>
            </w:rPr>
          </w:rPrChange>
        </w:rPr>
        <w:t>Chapitre 1 : Généralité</w:t>
      </w:r>
      <w:r w:rsidR="006256D8" w:rsidRPr="0057718E">
        <w:rPr>
          <w:rPrChange w:id="1109" w:author="Microsoft Office User" w:date="2025-01-28T16:29:00Z">
            <w:rPr>
              <w:lang w:val="fr-SN"/>
            </w:rPr>
          </w:rPrChange>
        </w:rPr>
        <w:t>s</w:t>
      </w:r>
      <w:r w:rsidRPr="0057718E">
        <w:rPr>
          <w:rPrChange w:id="1110" w:author="Microsoft Office User" w:date="2025-01-28T16:29:00Z">
            <w:rPr>
              <w:lang w:val="fr-SN"/>
            </w:rPr>
          </w:rPrChange>
        </w:rPr>
        <w:t xml:space="preserve"> et théorie</w:t>
      </w:r>
      <w:r w:rsidR="001A71FD" w:rsidRPr="0057718E">
        <w:rPr>
          <w:rPrChange w:id="1111" w:author="Microsoft Office User" w:date="2025-01-28T16:29:00Z">
            <w:rPr>
              <w:lang w:val="fr-SN"/>
            </w:rPr>
          </w:rPrChange>
        </w:rPr>
        <w:t>s</w:t>
      </w:r>
      <w:r w:rsidRPr="0057718E">
        <w:rPr>
          <w:rPrChange w:id="1112" w:author="Microsoft Office User" w:date="2025-01-28T16:29:00Z">
            <w:rPr>
              <w:lang w:val="fr-SN"/>
            </w:rPr>
          </w:rPrChange>
        </w:rPr>
        <w:t xml:space="preserve"> de l’</w:t>
      </w:r>
      <w:r w:rsidR="00E03AD8" w:rsidRPr="0057718E">
        <w:rPr>
          <w:rPrChange w:id="1113" w:author="Microsoft Office User" w:date="2025-01-28T16:29:00Z">
            <w:rPr>
              <w:lang w:val="fr-SN"/>
            </w:rPr>
          </w:rPrChange>
        </w:rPr>
        <w:t>intelligence artificielle</w:t>
      </w:r>
      <w:bookmarkEnd w:id="1102"/>
      <w:bookmarkEnd w:id="1103"/>
      <w:bookmarkEnd w:id="1104"/>
    </w:p>
    <w:p w14:paraId="200A30F4" w14:textId="52D0923C" w:rsidR="009C7E8E" w:rsidRPr="0057718E" w:rsidRDefault="009C7E8E" w:rsidP="00526A78">
      <w:pPr>
        <w:rPr>
          <w:rPrChange w:id="1114" w:author="Microsoft Office User" w:date="2025-01-28T16:29:00Z">
            <w:rPr>
              <w:lang w:val="fr-SN"/>
            </w:rPr>
          </w:rPrChange>
        </w:rPr>
      </w:pPr>
      <w:r w:rsidRPr="0057718E">
        <w:rPr>
          <w:rPrChange w:id="1115" w:author="Microsoft Office User" w:date="2025-01-28T16:29:00Z">
            <w:rPr>
              <w:lang w:val="fr-SN"/>
            </w:rPr>
          </w:rPrChange>
        </w:rPr>
        <w:t xml:space="preserve">En premier lieu, nous allons aborder quelques notions théoriques de l’IA, il serait bien évidemment intéressant et important de comprendre la signification de l’intelligence artificielle, son fonctionnement, ses origines et bien d’autres avant d’aborder les aspects pratiques. L'importance que </w:t>
      </w:r>
      <w:r w:rsidR="005B469D" w:rsidRPr="0057718E">
        <w:rPr>
          <w:rPrChange w:id="1116" w:author="Microsoft Office User" w:date="2025-01-28T16:29:00Z">
            <w:rPr>
              <w:lang w:val="fr-SN"/>
            </w:rPr>
          </w:rPrChange>
        </w:rPr>
        <w:t>relève</w:t>
      </w:r>
      <w:r w:rsidRPr="0057718E">
        <w:rPr>
          <w:rPrChange w:id="1117" w:author="Microsoft Office User" w:date="2025-01-28T16:29:00Z">
            <w:rPr>
              <w:lang w:val="fr-SN"/>
            </w:rPr>
          </w:rPrChange>
        </w:rPr>
        <w:t xml:space="preserve"> ce chapitre est de lever l’ambiguïté sur notre science, car certaines personnes usent de ces termes à tort et à travers. Nous allons sans plus tarder commencer l’explication liée à tout cela.</w:t>
      </w:r>
    </w:p>
    <w:p w14:paraId="79814B49" w14:textId="5BD1F0A7" w:rsidR="003152FC" w:rsidRPr="0057718E" w:rsidRDefault="003152FC" w:rsidP="001C6EF1">
      <w:pPr>
        <w:pStyle w:val="Titre3"/>
        <w:numPr>
          <w:ilvl w:val="0"/>
          <w:numId w:val="0"/>
        </w:numPr>
        <w:rPr>
          <w:rPrChange w:id="1118" w:author="Microsoft Office User" w:date="2025-01-28T16:29:00Z">
            <w:rPr>
              <w:lang w:val="fr-SN"/>
            </w:rPr>
          </w:rPrChange>
        </w:rPr>
      </w:pPr>
      <w:bookmarkStart w:id="1119" w:name="_Toc188723904"/>
      <w:r w:rsidRPr="0057718E">
        <w:rPr>
          <w:rPrChange w:id="1120" w:author="Microsoft Office User" w:date="2025-01-28T16:29:00Z">
            <w:rPr>
              <w:lang w:val="fr-SN"/>
            </w:rPr>
          </w:rPrChange>
        </w:rPr>
        <w:t xml:space="preserve">Section 1 : </w:t>
      </w:r>
      <w:r w:rsidR="0085392F" w:rsidRPr="0057718E">
        <w:rPr>
          <w:rPrChange w:id="1121" w:author="Microsoft Office User" w:date="2025-01-28T16:29:00Z">
            <w:rPr>
              <w:lang w:val="fr-SN"/>
            </w:rPr>
          </w:rPrChange>
        </w:rPr>
        <w:t xml:space="preserve">L'intelligence </w:t>
      </w:r>
      <w:r w:rsidR="00E65FCC" w:rsidRPr="0057718E">
        <w:rPr>
          <w:rPrChange w:id="1122" w:author="Microsoft Office User" w:date="2025-01-28T16:29:00Z">
            <w:rPr>
              <w:lang w:val="fr-SN"/>
            </w:rPr>
          </w:rPrChange>
        </w:rPr>
        <w:t>artificielle :</w:t>
      </w:r>
      <w:r w:rsidR="0085392F" w:rsidRPr="0057718E">
        <w:rPr>
          <w:rPrChange w:id="1123" w:author="Microsoft Office User" w:date="2025-01-28T16:29:00Z">
            <w:rPr>
              <w:lang w:val="fr-SN"/>
            </w:rPr>
          </w:rPrChange>
        </w:rPr>
        <w:t xml:space="preserve"> </w:t>
      </w:r>
      <w:r w:rsidR="00E405FB" w:rsidRPr="0057718E">
        <w:rPr>
          <w:rPrChange w:id="1124" w:author="Microsoft Office User" w:date="2025-01-28T16:29:00Z">
            <w:rPr>
              <w:lang w:val="fr-SN"/>
            </w:rPr>
          </w:rPrChange>
        </w:rPr>
        <w:t>D</w:t>
      </w:r>
      <w:r w:rsidR="0085392F" w:rsidRPr="0057718E">
        <w:rPr>
          <w:rPrChange w:id="1125" w:author="Microsoft Office User" w:date="2025-01-28T16:29:00Z">
            <w:rPr>
              <w:lang w:val="fr-SN"/>
            </w:rPr>
          </w:rPrChange>
        </w:rPr>
        <w:t>éfinitions</w:t>
      </w:r>
      <w:r w:rsidR="00E405FB" w:rsidRPr="0057718E">
        <w:rPr>
          <w:rPrChange w:id="1126" w:author="Microsoft Office User" w:date="2025-01-28T16:29:00Z">
            <w:rPr>
              <w:lang w:val="fr-SN"/>
            </w:rPr>
          </w:rPrChange>
        </w:rPr>
        <w:t>, origines</w:t>
      </w:r>
      <w:r w:rsidR="0085392F" w:rsidRPr="0057718E">
        <w:rPr>
          <w:rPrChange w:id="1127" w:author="Microsoft Office User" w:date="2025-01-28T16:29:00Z">
            <w:rPr>
              <w:lang w:val="fr-SN"/>
            </w:rPr>
          </w:rPrChange>
        </w:rPr>
        <w:t xml:space="preserve"> et évolutions</w:t>
      </w:r>
      <w:bookmarkEnd w:id="1119"/>
    </w:p>
    <w:p w14:paraId="07C2F853" w14:textId="77777777" w:rsidR="00A92E0D" w:rsidRPr="0057718E" w:rsidRDefault="00A92E0D" w:rsidP="00AD3D53">
      <w:pPr>
        <w:rPr>
          <w:rPrChange w:id="1128" w:author="Microsoft Office User" w:date="2025-01-28T16:29:00Z">
            <w:rPr>
              <w:lang w:val="fr-SN"/>
            </w:rPr>
          </w:rPrChange>
        </w:rPr>
      </w:pPr>
      <w:r w:rsidRPr="0057718E">
        <w:rPr>
          <w:rPrChange w:id="1129" w:author="Microsoft Office User" w:date="2025-01-28T16:29:00Z">
            <w:rPr>
              <w:lang w:val="fr-SN"/>
            </w:rPr>
          </w:rPrChange>
        </w:rPr>
        <w:t>Dans cette section, il sera fait un inventaire des définitions proposées par des scientifiques de toutes origines et toutes époques. Nous allons voir qu’il y a beaucoup de subtilités liées à certains termes que nous entendons tous les jours. Une fois ce travail fait, nous allons prendre la machine à voyager dans le temps afin d'établir une timeline des grands faits qui ont marqué l’évolution de l’IA.</w:t>
      </w:r>
    </w:p>
    <w:p w14:paraId="6903A719" w14:textId="2FD2ED20" w:rsidR="001C6EF1" w:rsidRPr="0057718E" w:rsidRDefault="00A270DA" w:rsidP="00B9476C">
      <w:pPr>
        <w:pStyle w:val="Titre4"/>
        <w:numPr>
          <w:ilvl w:val="0"/>
          <w:numId w:val="2"/>
        </w:numPr>
        <w:rPr>
          <w:rPrChange w:id="1130" w:author="Microsoft Office User" w:date="2025-01-28T16:29:00Z">
            <w:rPr>
              <w:lang w:val="fr-SN"/>
            </w:rPr>
          </w:rPrChange>
        </w:rPr>
      </w:pPr>
      <w:bookmarkStart w:id="1131" w:name="_Toc188723905"/>
      <w:r w:rsidRPr="0057718E">
        <w:rPr>
          <w:rPrChange w:id="1132" w:author="Microsoft Office User" w:date="2025-01-28T16:29:00Z">
            <w:rPr>
              <w:lang w:val="fr-SN"/>
            </w:rPr>
          </w:rPrChange>
        </w:rPr>
        <w:t>Définition</w:t>
      </w:r>
      <w:r w:rsidR="006256D8" w:rsidRPr="0057718E">
        <w:rPr>
          <w:rPrChange w:id="1133" w:author="Microsoft Office User" w:date="2025-01-28T16:29:00Z">
            <w:rPr>
              <w:lang w:val="fr-SN"/>
            </w:rPr>
          </w:rPrChange>
        </w:rPr>
        <w:t>s</w:t>
      </w:r>
      <w:r w:rsidRPr="0057718E">
        <w:rPr>
          <w:rPrChange w:id="1134" w:author="Microsoft Office User" w:date="2025-01-28T16:29:00Z">
            <w:rPr>
              <w:lang w:val="fr-SN"/>
            </w:rPr>
          </w:rPrChange>
        </w:rPr>
        <w:t xml:space="preserve"> de l’intelligence artificielle</w:t>
      </w:r>
      <w:bookmarkEnd w:id="1131"/>
    </w:p>
    <w:p w14:paraId="49DFA031" w14:textId="3D082B8F" w:rsidR="00233FE4" w:rsidRPr="0057718E" w:rsidRDefault="00233FE4" w:rsidP="00233FE4">
      <w:r w:rsidRPr="0057718E">
        <w:t>Avant d’entrer dans les détails, dans les aspects techniques et scientifiques ou dans l’implémentation d’une IA, il serait bien de donner une vue globale de ce qu’est une intelligence artificielle. Fort heureusement, beaucoup de recherches et d’études ont été faites par les scientifiques académiciens sur ces termes que nous nous donnons la tâche de définir.</w:t>
      </w:r>
    </w:p>
    <w:p w14:paraId="1F6F599B" w14:textId="53FD3F77" w:rsidR="006615CA" w:rsidRPr="0057718E" w:rsidRDefault="006615CA" w:rsidP="00B9476C">
      <w:pPr>
        <w:pStyle w:val="Paragraphedeliste"/>
        <w:numPr>
          <w:ilvl w:val="0"/>
          <w:numId w:val="9"/>
        </w:numPr>
        <w:rPr>
          <w:b/>
          <w:bCs/>
          <w:rPrChange w:id="1135" w:author="Microsoft Office User" w:date="2025-01-28T16:29:00Z">
            <w:rPr>
              <w:b/>
              <w:bCs/>
              <w:lang w:val="fr-SN"/>
            </w:rPr>
          </w:rPrChange>
        </w:rPr>
      </w:pPr>
      <w:r w:rsidRPr="0057718E">
        <w:rPr>
          <w:b/>
          <w:bCs/>
          <w:rPrChange w:id="1136" w:author="Microsoft Office User" w:date="2025-01-28T16:29:00Z">
            <w:rPr>
              <w:b/>
              <w:bCs/>
              <w:lang w:val="fr-SN"/>
            </w:rPr>
          </w:rPrChange>
        </w:rPr>
        <w:t>C’est quoi l’intelligence ?</w:t>
      </w:r>
    </w:p>
    <w:p w14:paraId="3DDFEC56" w14:textId="77777777" w:rsidR="00233FE4" w:rsidRPr="0057718E" w:rsidRDefault="00233FE4" w:rsidP="00233FE4">
      <w:r w:rsidRPr="0057718E">
        <w:t>L’intelligence humaine est un concept qui est difficile à définir car on ne sait pas comment il fonctionne, où est son siège dans le cerveau, et on ne peut pas vraiment voir de différence notable entre le cerveau d’une personne intelligente et celui d’une personne qui l’est moins.</w:t>
      </w:r>
    </w:p>
    <w:p w14:paraId="527A6F91" w14:textId="77777777" w:rsidR="00233FE4" w:rsidRPr="0057718E" w:rsidRDefault="00233FE4" w:rsidP="00233FE4">
      <w:r w:rsidRPr="0057718E">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British Journal of Psychology « On </w:t>
      </w:r>
      <w:proofErr w:type="spellStart"/>
      <w:r w:rsidRPr="0057718E">
        <w:t>What</w:t>
      </w:r>
      <w:proofErr w:type="spellEnd"/>
      <w:r w:rsidRPr="0057718E">
        <w:t xml:space="preserve"> Intelligence Is », Robert W. Howard nous fait un inventaire de définitions proposées par des psychologues avant lui.</w:t>
      </w:r>
    </w:p>
    <w:p w14:paraId="3E16E831" w14:textId="77777777" w:rsidR="00233FE4" w:rsidRPr="0057718E" w:rsidRDefault="00233FE4" w:rsidP="00233FE4">
      <w:r w:rsidRPr="0057718E">
        <w:t xml:space="preserve">“The </w:t>
      </w:r>
      <w:proofErr w:type="spellStart"/>
      <w:r w:rsidRPr="0057718E">
        <w:t>word</w:t>
      </w:r>
      <w:proofErr w:type="spellEnd"/>
      <w:r w:rsidRPr="0057718E">
        <w:t xml:space="preserve"> ‘intelligence’ labels </w:t>
      </w:r>
      <w:proofErr w:type="spellStart"/>
      <w:r w:rsidRPr="0057718E">
        <w:t>three</w:t>
      </w:r>
      <w:proofErr w:type="spellEnd"/>
      <w:r w:rsidRPr="0057718E">
        <w:t xml:space="preserve"> </w:t>
      </w:r>
      <w:proofErr w:type="spellStart"/>
      <w:r w:rsidRPr="0057718E">
        <w:t>different</w:t>
      </w:r>
      <w:proofErr w:type="spellEnd"/>
      <w:r w:rsidRPr="0057718E">
        <w:t xml:space="preserve"> major </w:t>
      </w:r>
      <w:proofErr w:type="gramStart"/>
      <w:r w:rsidRPr="0057718E">
        <w:t>concepts:</w:t>
      </w:r>
      <w:proofErr w:type="gramEnd"/>
      <w:r w:rsidRPr="0057718E">
        <w:t xml:space="preserve"> g, the </w:t>
      </w:r>
      <w:proofErr w:type="spellStart"/>
      <w:r w:rsidRPr="0057718E">
        <w:t>sum</w:t>
      </w:r>
      <w:proofErr w:type="spellEnd"/>
      <w:r w:rsidRPr="0057718E">
        <w:t xml:space="preserve"> of an </w:t>
      </w:r>
      <w:proofErr w:type="spellStart"/>
      <w:r w:rsidRPr="0057718E">
        <w:t>individual’s</w:t>
      </w:r>
      <w:proofErr w:type="spellEnd"/>
      <w:r w:rsidRPr="0057718E">
        <w:t xml:space="preserve"> </w:t>
      </w:r>
      <w:proofErr w:type="spellStart"/>
      <w:r w:rsidRPr="0057718E">
        <w:t>knowledge</w:t>
      </w:r>
      <w:proofErr w:type="spellEnd"/>
      <w:r w:rsidRPr="0057718E">
        <w:t xml:space="preserve"> and </w:t>
      </w:r>
      <w:proofErr w:type="spellStart"/>
      <w:r w:rsidRPr="0057718E">
        <w:t>skills</w:t>
      </w:r>
      <w:proofErr w:type="spellEnd"/>
      <w:r w:rsidRPr="0057718E">
        <w:t xml:space="preserve">, and the </w:t>
      </w:r>
      <w:proofErr w:type="spellStart"/>
      <w:r w:rsidRPr="0057718E">
        <w:t>specific</w:t>
      </w:r>
      <w:proofErr w:type="spellEnd"/>
      <w:r w:rsidRPr="0057718E">
        <w:t xml:space="preserve"> mental </w:t>
      </w:r>
      <w:proofErr w:type="spellStart"/>
      <w:r w:rsidRPr="0057718E">
        <w:t>abilities</w:t>
      </w:r>
      <w:proofErr w:type="spellEnd"/>
      <w:r w:rsidRPr="0057718E">
        <w:t xml:space="preserve"> important in a </w:t>
      </w:r>
      <w:proofErr w:type="spellStart"/>
      <w:r w:rsidRPr="0057718E">
        <w:t>given</w:t>
      </w:r>
      <w:proofErr w:type="spellEnd"/>
      <w:r w:rsidRPr="0057718E">
        <w:t xml:space="preserve"> culture” (Jensen, 1987).</w:t>
      </w:r>
    </w:p>
    <w:p w14:paraId="0FD66377" w14:textId="77777777" w:rsidR="00233FE4" w:rsidRPr="0057718E" w:rsidRDefault="00233FE4" w:rsidP="00233FE4">
      <w:r w:rsidRPr="0057718E">
        <w:t xml:space="preserve">“Intelligence </w:t>
      </w:r>
      <w:proofErr w:type="spellStart"/>
      <w:r w:rsidRPr="0057718E">
        <w:t>is</w:t>
      </w:r>
      <w:proofErr w:type="spellEnd"/>
      <w:r w:rsidRPr="0057718E">
        <w:t xml:space="preserve"> not an </w:t>
      </w:r>
      <w:proofErr w:type="spellStart"/>
      <w:r w:rsidRPr="0057718E">
        <w:t>entity</w:t>
      </w:r>
      <w:proofErr w:type="spellEnd"/>
      <w:r w:rsidRPr="0057718E">
        <w:t xml:space="preserve"> </w:t>
      </w:r>
      <w:proofErr w:type="spellStart"/>
      <w:r w:rsidRPr="0057718E">
        <w:t>within</w:t>
      </w:r>
      <w:proofErr w:type="spellEnd"/>
      <w:r w:rsidRPr="0057718E">
        <w:t xml:space="preserve"> the </w:t>
      </w:r>
      <w:proofErr w:type="spellStart"/>
      <w:r w:rsidRPr="0057718E">
        <w:t>organism</w:t>
      </w:r>
      <w:proofErr w:type="spellEnd"/>
      <w:r w:rsidRPr="0057718E">
        <w:t xml:space="preserve"> but a </w:t>
      </w:r>
      <w:proofErr w:type="spellStart"/>
      <w:r w:rsidRPr="0057718E">
        <w:t>quality</w:t>
      </w:r>
      <w:proofErr w:type="spellEnd"/>
      <w:r w:rsidRPr="0057718E">
        <w:t xml:space="preserve"> of </w:t>
      </w:r>
      <w:proofErr w:type="spellStart"/>
      <w:r w:rsidRPr="0057718E">
        <w:t>behavior</w:t>
      </w:r>
      <w:proofErr w:type="spellEnd"/>
      <w:r w:rsidRPr="0057718E">
        <w:t>” (</w:t>
      </w:r>
      <w:proofErr w:type="spellStart"/>
      <w:r w:rsidRPr="0057718E">
        <w:t>Anastasi</w:t>
      </w:r>
      <w:proofErr w:type="spellEnd"/>
      <w:r w:rsidRPr="0057718E">
        <w:t>, 1986).</w:t>
      </w:r>
    </w:p>
    <w:p w14:paraId="2EB28088" w14:textId="77777777" w:rsidR="00233FE4" w:rsidRPr="0057718E" w:rsidRDefault="00233FE4" w:rsidP="00233FE4">
      <w:r w:rsidRPr="0057718E">
        <w:t xml:space="preserve">Mais ce ne sont pas seulement les psychologues qui ont tenté de définir l’intelligence, les chercheurs en IA aussi, c’est le cas de James S. Albus qui la définit comme : “. . . the </w:t>
      </w:r>
      <w:proofErr w:type="spellStart"/>
      <w:r w:rsidRPr="0057718E">
        <w:t>ability</w:t>
      </w:r>
      <w:proofErr w:type="spellEnd"/>
      <w:r w:rsidRPr="0057718E">
        <w:t xml:space="preserve"> of a system to </w:t>
      </w:r>
      <w:proofErr w:type="spellStart"/>
      <w:r w:rsidRPr="0057718E">
        <w:t>act</w:t>
      </w:r>
      <w:proofErr w:type="spellEnd"/>
      <w:r w:rsidRPr="0057718E">
        <w:t xml:space="preserve"> </w:t>
      </w:r>
      <w:proofErr w:type="spellStart"/>
      <w:r w:rsidRPr="0057718E">
        <w:t>appropriately</w:t>
      </w:r>
      <w:proofErr w:type="spellEnd"/>
      <w:r w:rsidRPr="0057718E">
        <w:t xml:space="preserve"> in an </w:t>
      </w:r>
      <w:proofErr w:type="spellStart"/>
      <w:r w:rsidRPr="0057718E">
        <w:t>uncertain</w:t>
      </w:r>
      <w:proofErr w:type="spellEnd"/>
      <w:r w:rsidRPr="0057718E">
        <w:t xml:space="preserve"> </w:t>
      </w:r>
      <w:proofErr w:type="spellStart"/>
      <w:r w:rsidRPr="0057718E">
        <w:t>environment</w:t>
      </w:r>
      <w:proofErr w:type="spellEnd"/>
      <w:r w:rsidRPr="0057718E">
        <w:t xml:space="preserve">, </w:t>
      </w:r>
      <w:proofErr w:type="spellStart"/>
      <w:r w:rsidRPr="0057718E">
        <w:t>where</w:t>
      </w:r>
      <w:proofErr w:type="spellEnd"/>
      <w:r w:rsidRPr="0057718E">
        <w:t xml:space="preserve"> </w:t>
      </w:r>
      <w:proofErr w:type="spellStart"/>
      <w:r w:rsidRPr="0057718E">
        <w:t>appropriate</w:t>
      </w:r>
      <w:proofErr w:type="spellEnd"/>
      <w:r w:rsidRPr="0057718E">
        <w:t xml:space="preserve"> action </w:t>
      </w:r>
      <w:proofErr w:type="spellStart"/>
      <w:r w:rsidRPr="0057718E">
        <w:t>is</w:t>
      </w:r>
      <w:proofErr w:type="spellEnd"/>
      <w:r w:rsidRPr="0057718E">
        <w:t xml:space="preserve"> </w:t>
      </w:r>
      <w:proofErr w:type="spellStart"/>
      <w:r w:rsidRPr="0057718E">
        <w:t>that</w:t>
      </w:r>
      <w:proofErr w:type="spellEnd"/>
      <w:r w:rsidRPr="0057718E">
        <w:t xml:space="preserve"> </w:t>
      </w:r>
      <w:proofErr w:type="spellStart"/>
      <w:r w:rsidRPr="0057718E">
        <w:t>which</w:t>
      </w:r>
      <w:proofErr w:type="spellEnd"/>
      <w:r w:rsidRPr="0057718E">
        <w:t xml:space="preserve"> </w:t>
      </w:r>
      <w:proofErr w:type="spellStart"/>
      <w:r w:rsidRPr="0057718E">
        <w:t>increases</w:t>
      </w:r>
      <w:proofErr w:type="spellEnd"/>
      <w:r w:rsidRPr="0057718E">
        <w:t xml:space="preserve"> the </w:t>
      </w:r>
      <w:proofErr w:type="spellStart"/>
      <w:r w:rsidRPr="0057718E">
        <w:t>probability</w:t>
      </w:r>
      <w:proofErr w:type="spellEnd"/>
      <w:r w:rsidRPr="0057718E">
        <w:t xml:space="preserve"> of </w:t>
      </w:r>
      <w:proofErr w:type="spellStart"/>
      <w:r w:rsidRPr="0057718E">
        <w:t>success</w:t>
      </w:r>
      <w:proofErr w:type="spellEnd"/>
      <w:r w:rsidRPr="0057718E">
        <w:t xml:space="preserve">, and </w:t>
      </w:r>
      <w:proofErr w:type="spellStart"/>
      <w:r w:rsidRPr="0057718E">
        <w:t>success</w:t>
      </w:r>
      <w:proofErr w:type="spellEnd"/>
      <w:r w:rsidRPr="0057718E">
        <w:t xml:space="preserve"> </w:t>
      </w:r>
      <w:proofErr w:type="spellStart"/>
      <w:r w:rsidRPr="0057718E">
        <w:t>is</w:t>
      </w:r>
      <w:proofErr w:type="spellEnd"/>
      <w:r w:rsidRPr="0057718E">
        <w:t xml:space="preserve"> the </w:t>
      </w:r>
      <w:proofErr w:type="spellStart"/>
      <w:r w:rsidRPr="0057718E">
        <w:t>achievement</w:t>
      </w:r>
      <w:proofErr w:type="spellEnd"/>
      <w:r w:rsidRPr="0057718E">
        <w:t xml:space="preserve"> of </w:t>
      </w:r>
      <w:proofErr w:type="spellStart"/>
      <w:r w:rsidRPr="0057718E">
        <w:t>behavioral</w:t>
      </w:r>
      <w:proofErr w:type="spellEnd"/>
      <w:r w:rsidRPr="0057718E">
        <w:t xml:space="preserve"> </w:t>
      </w:r>
      <w:proofErr w:type="spellStart"/>
      <w:r w:rsidRPr="0057718E">
        <w:t>subgoals</w:t>
      </w:r>
      <w:proofErr w:type="spellEnd"/>
      <w:r w:rsidRPr="0057718E">
        <w:t xml:space="preserve"> </w:t>
      </w:r>
      <w:proofErr w:type="spellStart"/>
      <w:r w:rsidRPr="0057718E">
        <w:t>that</w:t>
      </w:r>
      <w:proofErr w:type="spellEnd"/>
      <w:r w:rsidRPr="0057718E">
        <w:t xml:space="preserve"> support the </w:t>
      </w:r>
      <w:proofErr w:type="spellStart"/>
      <w:r w:rsidRPr="0057718E">
        <w:t>system’s</w:t>
      </w:r>
      <w:proofErr w:type="spellEnd"/>
      <w:r w:rsidRPr="0057718E">
        <w:t xml:space="preserve"> </w:t>
      </w:r>
      <w:proofErr w:type="spellStart"/>
      <w:r w:rsidRPr="0057718E">
        <w:t>ultimate</w:t>
      </w:r>
      <w:proofErr w:type="spellEnd"/>
      <w:r w:rsidRPr="0057718E">
        <w:t xml:space="preserve"> goal”.</w:t>
      </w:r>
    </w:p>
    <w:p w14:paraId="10F9B302" w14:textId="77777777" w:rsidR="00233FE4" w:rsidRPr="0057718E" w:rsidRDefault="00233FE4" w:rsidP="00233FE4">
      <w:r w:rsidRPr="0057718E">
        <w:t xml:space="preserve">“Intelligence </w:t>
      </w:r>
      <w:proofErr w:type="spellStart"/>
      <w:r w:rsidRPr="0057718E">
        <w:t>constitutes</w:t>
      </w:r>
      <w:proofErr w:type="spellEnd"/>
      <w:r w:rsidRPr="0057718E">
        <w:t xml:space="preserve"> the state of </w:t>
      </w:r>
      <w:proofErr w:type="spellStart"/>
      <w:r w:rsidRPr="0057718E">
        <w:t>equilibrium</w:t>
      </w:r>
      <w:proofErr w:type="spellEnd"/>
      <w:r w:rsidRPr="0057718E">
        <w:t xml:space="preserve"> </w:t>
      </w:r>
      <w:proofErr w:type="spellStart"/>
      <w:r w:rsidRPr="0057718E">
        <w:t>towards</w:t>
      </w:r>
      <w:proofErr w:type="spellEnd"/>
      <w:r w:rsidRPr="0057718E">
        <w:t xml:space="preserve"> </w:t>
      </w:r>
      <w:proofErr w:type="spellStart"/>
      <w:r w:rsidRPr="0057718E">
        <w:t>which</w:t>
      </w:r>
      <w:proofErr w:type="spellEnd"/>
      <w:r w:rsidRPr="0057718E">
        <w:t xml:space="preserve"> tend all the successive adaptations of a </w:t>
      </w:r>
      <w:proofErr w:type="spellStart"/>
      <w:r w:rsidRPr="0057718E">
        <w:t>sensori-motor</w:t>
      </w:r>
      <w:proofErr w:type="spellEnd"/>
      <w:r w:rsidRPr="0057718E">
        <w:t xml:space="preserve"> and cognitive nature, as </w:t>
      </w:r>
      <w:proofErr w:type="spellStart"/>
      <w:r w:rsidRPr="0057718E">
        <w:t>well</w:t>
      </w:r>
      <w:proofErr w:type="spellEnd"/>
      <w:r w:rsidRPr="0057718E">
        <w:t xml:space="preserve"> as all </w:t>
      </w:r>
      <w:proofErr w:type="spellStart"/>
      <w:r w:rsidRPr="0057718E">
        <w:t>assimilatory</w:t>
      </w:r>
      <w:proofErr w:type="spellEnd"/>
      <w:r w:rsidRPr="0057718E">
        <w:t xml:space="preserve"> and </w:t>
      </w:r>
      <w:proofErr w:type="spellStart"/>
      <w:r w:rsidRPr="0057718E">
        <w:t>accommodatory</w:t>
      </w:r>
      <w:proofErr w:type="spellEnd"/>
      <w:r w:rsidRPr="0057718E">
        <w:t xml:space="preserve"> interactions </w:t>
      </w:r>
      <w:proofErr w:type="spellStart"/>
      <w:r w:rsidRPr="0057718E">
        <w:t>between</w:t>
      </w:r>
      <w:proofErr w:type="spellEnd"/>
      <w:r w:rsidRPr="0057718E">
        <w:t xml:space="preserve"> the </w:t>
      </w:r>
      <w:proofErr w:type="spellStart"/>
      <w:r w:rsidRPr="0057718E">
        <w:t>organism</w:t>
      </w:r>
      <w:proofErr w:type="spellEnd"/>
      <w:r w:rsidRPr="0057718E">
        <w:t xml:space="preserve"> and the </w:t>
      </w:r>
      <w:proofErr w:type="spellStart"/>
      <w:r w:rsidRPr="0057718E">
        <w:t>environment</w:t>
      </w:r>
      <w:proofErr w:type="spellEnd"/>
      <w:r w:rsidRPr="0057718E">
        <w:t>” (Piaget, 2005).</w:t>
      </w:r>
    </w:p>
    <w:p w14:paraId="369E3D56" w14:textId="42207322" w:rsidR="000F7E74" w:rsidRPr="0057718E" w:rsidRDefault="00233FE4" w:rsidP="00336B65">
      <w:r w:rsidRPr="0057718E">
        <w:t>Cette définition nous renvoie à l’individu et son environnement, cet individu prend les données de l’environnement (Inputs) et réagit en conséquence (Outputs).</w:t>
      </w:r>
    </w:p>
    <w:p w14:paraId="3A18270F" w14:textId="7899E41E" w:rsidR="006615CA" w:rsidRPr="0057718E" w:rsidRDefault="006615CA" w:rsidP="00B9476C">
      <w:pPr>
        <w:pStyle w:val="Paragraphedeliste"/>
        <w:numPr>
          <w:ilvl w:val="0"/>
          <w:numId w:val="9"/>
        </w:numPr>
        <w:rPr>
          <w:b/>
          <w:bCs/>
          <w:rPrChange w:id="1137" w:author="Microsoft Office User" w:date="2025-01-28T16:29:00Z">
            <w:rPr>
              <w:b/>
              <w:bCs/>
              <w:lang w:val="fr-SN"/>
            </w:rPr>
          </w:rPrChange>
        </w:rPr>
      </w:pPr>
      <w:r w:rsidRPr="0057718E">
        <w:rPr>
          <w:b/>
          <w:bCs/>
          <w:rPrChange w:id="1138" w:author="Microsoft Office User" w:date="2025-01-28T16:29:00Z">
            <w:rPr>
              <w:b/>
              <w:bCs/>
              <w:lang w:val="fr-SN"/>
            </w:rPr>
          </w:rPrChange>
        </w:rPr>
        <w:t>Proposition de définitions de l’intelligence artificielle</w:t>
      </w:r>
    </w:p>
    <w:p w14:paraId="0ADB44D5" w14:textId="77777777" w:rsidR="000C7DFF" w:rsidRPr="0057718E" w:rsidRDefault="000C7DFF" w:rsidP="000C7DFF">
      <w:pPr>
        <w:rPr>
          <w:rPrChange w:id="1139" w:author="Microsoft Office User" w:date="2025-01-28T16:29:00Z">
            <w:rPr>
              <w:lang w:val="fr-SN"/>
            </w:rPr>
          </w:rPrChange>
        </w:rPr>
      </w:pPr>
      <w:r w:rsidRPr="0057718E">
        <w:rPr>
          <w:rPrChange w:id="1140" w:author="Microsoft Office User" w:date="2025-01-28T16:29:00Z">
            <w:rPr>
              <w:lang w:val="fr-SN"/>
            </w:rPr>
          </w:rPrChange>
        </w:rPr>
        <w:t>Nous y voilà, les termes que nous avons décidé</w:t>
      </w:r>
      <w:del w:id="1141" w:author="Microsoft Office User" w:date="2025-01-28T16:22:00Z">
        <w:r w:rsidRPr="0057718E" w:rsidDel="003826AE">
          <w:rPr>
            <w:rPrChange w:id="1142" w:author="Microsoft Office User" w:date="2025-01-28T16:29:00Z">
              <w:rPr>
                <w:lang w:val="fr-SN"/>
              </w:rPr>
            </w:rPrChange>
          </w:rPr>
          <w:delText>s</w:delText>
        </w:r>
      </w:del>
      <w:r w:rsidRPr="0057718E">
        <w:rPr>
          <w:rPrChange w:id="1143" w:author="Microsoft Office User" w:date="2025-01-28T16:29:00Z">
            <w:rPr>
              <w:lang w:val="fr-SN"/>
            </w:rPr>
          </w:rPrChange>
        </w:rPr>
        <w:t xml:space="preserve"> de donner des définitions vont nous permettre de définir ce sur quoi porte notre sujet de mémoire. Dans cette partie, nous allons essayer de répondre à la question : c’est quoi une IA ? Nous allons voir que plusieurs scientifiques ont donné des définitions, mais à la fin, c’est plus ou moins les mêmes.</w:t>
      </w:r>
    </w:p>
    <w:p w14:paraId="18EC449F" w14:textId="77777777" w:rsidR="000C7DFF" w:rsidRPr="0057718E" w:rsidRDefault="000C7DFF" w:rsidP="000C7DFF">
      <w:r w:rsidRPr="0057718E">
        <w:rPr>
          <w:rPrChange w:id="1144" w:author="Microsoft Office User" w:date="2025-01-28T16:29:00Z">
            <w:rPr>
              <w:lang w:val="fr-SN"/>
            </w:rPr>
          </w:rPrChange>
        </w:rPr>
        <w:t xml:space="preserve">Déjà en 1988, Asa SIMMONS et Steven CHAPPEL avaient publié un article dans le IEEE Journal of </w:t>
      </w:r>
      <w:proofErr w:type="spellStart"/>
      <w:r w:rsidRPr="0057718E">
        <w:rPr>
          <w:rPrChange w:id="1145" w:author="Microsoft Office User" w:date="2025-01-28T16:29:00Z">
            <w:rPr>
              <w:lang w:val="fr-SN"/>
            </w:rPr>
          </w:rPrChange>
        </w:rPr>
        <w:t>Oceanic</w:t>
      </w:r>
      <w:proofErr w:type="spellEnd"/>
      <w:r w:rsidRPr="0057718E">
        <w:rPr>
          <w:rPrChange w:id="1146" w:author="Microsoft Office User" w:date="2025-01-28T16:29:00Z">
            <w:rPr>
              <w:lang w:val="fr-SN"/>
            </w:rPr>
          </w:rPrChange>
        </w:rPr>
        <w:t xml:space="preserve"> Engineering sur lequel ils nous rappelaient la définition qu’avait donnée </w:t>
      </w:r>
      <w:proofErr w:type="spellStart"/>
      <w:r w:rsidRPr="0057718E">
        <w:rPr>
          <w:rPrChange w:id="1147" w:author="Microsoft Office User" w:date="2025-01-28T16:29:00Z">
            <w:rPr>
              <w:lang w:val="fr-SN"/>
            </w:rPr>
          </w:rPrChange>
        </w:rPr>
        <w:t>Haugeland</w:t>
      </w:r>
      <w:proofErr w:type="spellEnd"/>
      <w:r w:rsidRPr="0057718E">
        <w:rPr>
          <w:rPrChange w:id="1148" w:author="Microsoft Office User" w:date="2025-01-28T16:29:00Z">
            <w:rPr>
              <w:lang w:val="fr-SN"/>
            </w:rPr>
          </w:rPrChange>
        </w:rPr>
        <w:t xml:space="preserve"> en 1985 : “The </w:t>
      </w:r>
      <w:proofErr w:type="spellStart"/>
      <w:r w:rsidRPr="0057718E">
        <w:rPr>
          <w:rPrChange w:id="1149" w:author="Microsoft Office User" w:date="2025-01-28T16:29:00Z">
            <w:rPr>
              <w:lang w:val="fr-SN"/>
            </w:rPr>
          </w:rPrChange>
        </w:rPr>
        <w:t>fundamental</w:t>
      </w:r>
      <w:proofErr w:type="spellEnd"/>
      <w:r w:rsidRPr="0057718E">
        <w:rPr>
          <w:rPrChange w:id="1150" w:author="Microsoft Office User" w:date="2025-01-28T16:29:00Z">
            <w:rPr>
              <w:lang w:val="fr-SN"/>
            </w:rPr>
          </w:rPrChange>
        </w:rPr>
        <w:t xml:space="preserve"> goal of </w:t>
      </w:r>
      <w:proofErr w:type="spellStart"/>
      <w:r w:rsidRPr="0057718E">
        <w:rPr>
          <w:rPrChange w:id="1151" w:author="Microsoft Office User" w:date="2025-01-28T16:29:00Z">
            <w:rPr>
              <w:lang w:val="fr-SN"/>
            </w:rPr>
          </w:rPrChange>
        </w:rPr>
        <w:t>this</w:t>
      </w:r>
      <w:proofErr w:type="spellEnd"/>
      <w:r w:rsidRPr="0057718E">
        <w:rPr>
          <w:rPrChange w:id="1152" w:author="Microsoft Office User" w:date="2025-01-28T16:29:00Z">
            <w:rPr>
              <w:lang w:val="fr-SN"/>
            </w:rPr>
          </w:rPrChange>
        </w:rPr>
        <w:t xml:space="preserve"> </w:t>
      </w:r>
      <w:proofErr w:type="spellStart"/>
      <w:r w:rsidRPr="0057718E">
        <w:rPr>
          <w:rPrChange w:id="1153" w:author="Microsoft Office User" w:date="2025-01-28T16:29:00Z">
            <w:rPr>
              <w:lang w:val="fr-SN"/>
            </w:rPr>
          </w:rPrChange>
        </w:rPr>
        <w:t>research</w:t>
      </w:r>
      <w:proofErr w:type="spellEnd"/>
      <w:r w:rsidRPr="0057718E">
        <w:rPr>
          <w:rPrChange w:id="1154" w:author="Microsoft Office User" w:date="2025-01-28T16:29:00Z">
            <w:rPr>
              <w:lang w:val="fr-SN"/>
            </w:rPr>
          </w:rPrChange>
        </w:rPr>
        <w:t xml:space="preserve"> IS not </w:t>
      </w:r>
      <w:proofErr w:type="spellStart"/>
      <w:r w:rsidRPr="0057718E">
        <w:rPr>
          <w:rPrChange w:id="1155" w:author="Microsoft Office User" w:date="2025-01-28T16:29:00Z">
            <w:rPr>
              <w:lang w:val="fr-SN"/>
            </w:rPr>
          </w:rPrChange>
        </w:rPr>
        <w:t>merely</w:t>
      </w:r>
      <w:proofErr w:type="spellEnd"/>
      <w:r w:rsidRPr="0057718E">
        <w:rPr>
          <w:rPrChange w:id="1156" w:author="Microsoft Office User" w:date="2025-01-28T16:29:00Z">
            <w:rPr>
              <w:lang w:val="fr-SN"/>
            </w:rPr>
          </w:rPrChange>
        </w:rPr>
        <w:t xml:space="preserve"> to </w:t>
      </w:r>
      <w:proofErr w:type="spellStart"/>
      <w:r w:rsidRPr="0057718E">
        <w:rPr>
          <w:rPrChange w:id="1157" w:author="Microsoft Office User" w:date="2025-01-28T16:29:00Z">
            <w:rPr>
              <w:lang w:val="fr-SN"/>
            </w:rPr>
          </w:rPrChange>
        </w:rPr>
        <w:t>mimic</w:t>
      </w:r>
      <w:proofErr w:type="spellEnd"/>
      <w:r w:rsidRPr="0057718E">
        <w:rPr>
          <w:rPrChange w:id="1158" w:author="Microsoft Office User" w:date="2025-01-28T16:29:00Z">
            <w:rPr>
              <w:lang w:val="fr-SN"/>
            </w:rPr>
          </w:rPrChange>
        </w:rPr>
        <w:t xml:space="preserve"> intelligence or </w:t>
      </w:r>
      <w:proofErr w:type="spellStart"/>
      <w:r w:rsidRPr="0057718E">
        <w:rPr>
          <w:rPrChange w:id="1159" w:author="Microsoft Office User" w:date="2025-01-28T16:29:00Z">
            <w:rPr>
              <w:lang w:val="fr-SN"/>
            </w:rPr>
          </w:rPrChange>
        </w:rPr>
        <w:t>produce</w:t>
      </w:r>
      <w:proofErr w:type="spellEnd"/>
      <w:r w:rsidRPr="0057718E">
        <w:rPr>
          <w:rPrChange w:id="1160" w:author="Microsoft Office User" w:date="2025-01-28T16:29:00Z">
            <w:rPr>
              <w:lang w:val="fr-SN"/>
            </w:rPr>
          </w:rPrChange>
        </w:rPr>
        <w:t xml:space="preserve"> </w:t>
      </w:r>
      <w:proofErr w:type="spellStart"/>
      <w:r w:rsidRPr="0057718E">
        <w:rPr>
          <w:rPrChange w:id="1161" w:author="Microsoft Office User" w:date="2025-01-28T16:29:00Z">
            <w:rPr>
              <w:lang w:val="fr-SN"/>
            </w:rPr>
          </w:rPrChange>
        </w:rPr>
        <w:t>some</w:t>
      </w:r>
      <w:proofErr w:type="spellEnd"/>
      <w:r w:rsidRPr="0057718E">
        <w:rPr>
          <w:rPrChange w:id="1162" w:author="Microsoft Office User" w:date="2025-01-28T16:29:00Z">
            <w:rPr>
              <w:lang w:val="fr-SN"/>
            </w:rPr>
          </w:rPrChange>
        </w:rPr>
        <w:t xml:space="preserve"> </w:t>
      </w:r>
      <w:proofErr w:type="spellStart"/>
      <w:r w:rsidRPr="0057718E">
        <w:rPr>
          <w:rPrChange w:id="1163" w:author="Microsoft Office User" w:date="2025-01-28T16:29:00Z">
            <w:rPr>
              <w:lang w:val="fr-SN"/>
            </w:rPr>
          </w:rPrChange>
        </w:rPr>
        <w:t>clever</w:t>
      </w:r>
      <w:proofErr w:type="spellEnd"/>
      <w:r w:rsidRPr="0057718E">
        <w:rPr>
          <w:rPrChange w:id="1164" w:author="Microsoft Office User" w:date="2025-01-28T16:29:00Z">
            <w:rPr>
              <w:lang w:val="fr-SN"/>
            </w:rPr>
          </w:rPrChange>
        </w:rPr>
        <w:t xml:space="preserve"> fate. </w:t>
      </w:r>
      <w:r w:rsidRPr="0057718E">
        <w:t xml:space="preserve">Not at all. AI </w:t>
      </w:r>
      <w:proofErr w:type="spellStart"/>
      <w:r w:rsidRPr="0057718E">
        <w:t>wants</w:t>
      </w:r>
      <w:proofErr w:type="spellEnd"/>
      <w:r w:rsidRPr="0057718E">
        <w:t xml:space="preserve"> </w:t>
      </w:r>
      <w:proofErr w:type="spellStart"/>
      <w:r w:rsidRPr="0057718E">
        <w:t>only</w:t>
      </w:r>
      <w:proofErr w:type="spellEnd"/>
      <w:r w:rsidRPr="0057718E">
        <w:t xml:space="preserve"> the </w:t>
      </w:r>
      <w:proofErr w:type="spellStart"/>
      <w:r w:rsidRPr="0057718E">
        <w:t>genuine</w:t>
      </w:r>
      <w:proofErr w:type="spellEnd"/>
      <w:r w:rsidRPr="0057718E">
        <w:t xml:space="preserve"> </w:t>
      </w:r>
      <w:proofErr w:type="gramStart"/>
      <w:r w:rsidRPr="0057718E">
        <w:t>article:</w:t>
      </w:r>
      <w:proofErr w:type="gramEnd"/>
      <w:r w:rsidRPr="0057718E">
        <w:t xml:space="preserve"> machines </w:t>
      </w:r>
      <w:proofErr w:type="spellStart"/>
      <w:r w:rsidRPr="0057718E">
        <w:t>with</w:t>
      </w:r>
      <w:proofErr w:type="spellEnd"/>
      <w:r w:rsidRPr="0057718E">
        <w:t xml:space="preserve"> </w:t>
      </w:r>
      <w:proofErr w:type="spellStart"/>
      <w:r w:rsidRPr="0057718E">
        <w:t>minds</w:t>
      </w:r>
      <w:proofErr w:type="spellEnd"/>
      <w:r w:rsidRPr="0057718E">
        <w:t xml:space="preserve">, in the full and </w:t>
      </w:r>
      <w:proofErr w:type="spellStart"/>
      <w:r w:rsidRPr="0057718E">
        <w:t>literal</w:t>
      </w:r>
      <w:proofErr w:type="spellEnd"/>
      <w:r w:rsidRPr="0057718E">
        <w:t xml:space="preserve"> </w:t>
      </w:r>
      <w:proofErr w:type="spellStart"/>
      <w:r w:rsidRPr="0057718E">
        <w:t>sense</w:t>
      </w:r>
      <w:proofErr w:type="spellEnd"/>
      <w:r w:rsidRPr="0057718E">
        <w:t>”.</w:t>
      </w:r>
    </w:p>
    <w:p w14:paraId="3B1145CE" w14:textId="28872720" w:rsidR="000C7DFF" w:rsidRPr="0057718E" w:rsidRDefault="000C7DFF" w:rsidP="000C7DFF">
      <w:pPr>
        <w:rPr>
          <w:rPrChange w:id="1165" w:author="Microsoft Office User" w:date="2025-01-28T16:29:00Z">
            <w:rPr>
              <w:lang w:val="fr-SN"/>
            </w:rPr>
          </w:rPrChange>
        </w:rPr>
      </w:pPr>
      <w:r w:rsidRPr="0057718E">
        <w:rPr>
          <w:rPrChange w:id="1166" w:author="Microsoft Office User" w:date="2025-01-28T16:29:00Z">
            <w:rPr>
              <w:lang w:val="fr-SN"/>
            </w:rPr>
          </w:rPrChange>
        </w:rPr>
        <w:t xml:space="preserve">Vingt-quatre (24) ans plus tard, en 2012, le mathématicien et docteur en IA américain Matt L. Ginsberg donnait, dans son ouvrage « Universal intelligence : A </w:t>
      </w:r>
      <w:proofErr w:type="spellStart"/>
      <w:r w:rsidRPr="0057718E">
        <w:rPr>
          <w:rPrChange w:id="1167" w:author="Microsoft Office User" w:date="2025-01-28T16:29:00Z">
            <w:rPr>
              <w:lang w:val="fr-SN"/>
            </w:rPr>
          </w:rPrChange>
        </w:rPr>
        <w:t>definition</w:t>
      </w:r>
      <w:proofErr w:type="spellEnd"/>
      <w:r w:rsidRPr="0057718E">
        <w:rPr>
          <w:rPrChange w:id="1168" w:author="Microsoft Office User" w:date="2025-01-28T16:29:00Z">
            <w:rPr>
              <w:lang w:val="fr-SN"/>
            </w:rPr>
          </w:rPrChange>
        </w:rPr>
        <w:t xml:space="preserve"> of machine intelligence », la définition suivante : “</w:t>
      </w:r>
      <w:proofErr w:type="spellStart"/>
      <w:r w:rsidRPr="0057718E">
        <w:rPr>
          <w:rPrChange w:id="1169" w:author="Microsoft Office User" w:date="2025-01-28T16:29:00Z">
            <w:rPr>
              <w:lang w:val="fr-SN"/>
            </w:rPr>
          </w:rPrChange>
        </w:rPr>
        <w:t>Artificial</w:t>
      </w:r>
      <w:proofErr w:type="spellEnd"/>
      <w:r w:rsidRPr="0057718E">
        <w:rPr>
          <w:rPrChange w:id="1170" w:author="Microsoft Office User" w:date="2025-01-28T16:29:00Z">
            <w:rPr>
              <w:lang w:val="fr-SN"/>
            </w:rPr>
          </w:rPrChange>
        </w:rPr>
        <w:t xml:space="preserve"> Intelligence </w:t>
      </w:r>
      <w:proofErr w:type="spellStart"/>
      <w:r w:rsidRPr="0057718E">
        <w:rPr>
          <w:rPrChange w:id="1171" w:author="Microsoft Office User" w:date="2025-01-28T16:29:00Z">
            <w:rPr>
              <w:lang w:val="fr-SN"/>
            </w:rPr>
          </w:rPrChange>
        </w:rPr>
        <w:t>is</w:t>
      </w:r>
      <w:proofErr w:type="spellEnd"/>
      <w:r w:rsidRPr="0057718E">
        <w:rPr>
          <w:rPrChange w:id="1172" w:author="Microsoft Office User" w:date="2025-01-28T16:29:00Z">
            <w:rPr>
              <w:lang w:val="fr-SN"/>
            </w:rPr>
          </w:rPrChange>
        </w:rPr>
        <w:t xml:space="preserve"> the </w:t>
      </w:r>
      <w:proofErr w:type="spellStart"/>
      <w:r w:rsidRPr="0057718E">
        <w:rPr>
          <w:rPrChange w:id="1173" w:author="Microsoft Office User" w:date="2025-01-28T16:29:00Z">
            <w:rPr>
              <w:lang w:val="fr-SN"/>
            </w:rPr>
          </w:rPrChange>
        </w:rPr>
        <w:t>enterprise</w:t>
      </w:r>
      <w:proofErr w:type="spellEnd"/>
      <w:r w:rsidRPr="0057718E">
        <w:rPr>
          <w:rPrChange w:id="1174" w:author="Microsoft Office User" w:date="2025-01-28T16:29:00Z">
            <w:rPr>
              <w:lang w:val="fr-SN"/>
            </w:rPr>
          </w:rPrChange>
        </w:rPr>
        <w:t xml:space="preserve"> of </w:t>
      </w:r>
      <w:proofErr w:type="spellStart"/>
      <w:r w:rsidRPr="0057718E">
        <w:rPr>
          <w:rPrChange w:id="1175" w:author="Microsoft Office User" w:date="2025-01-28T16:29:00Z">
            <w:rPr>
              <w:lang w:val="fr-SN"/>
            </w:rPr>
          </w:rPrChange>
        </w:rPr>
        <w:t>constructing</w:t>
      </w:r>
      <w:proofErr w:type="spellEnd"/>
      <w:r w:rsidRPr="0057718E">
        <w:rPr>
          <w:rPrChange w:id="1176" w:author="Microsoft Office User" w:date="2025-01-28T16:29:00Z">
            <w:rPr>
              <w:lang w:val="fr-SN"/>
            </w:rPr>
          </w:rPrChange>
        </w:rPr>
        <w:t xml:space="preserve"> an artefact </w:t>
      </w:r>
      <w:proofErr w:type="spellStart"/>
      <w:r w:rsidRPr="0057718E">
        <w:rPr>
          <w:rPrChange w:id="1177" w:author="Microsoft Office User" w:date="2025-01-28T16:29:00Z">
            <w:rPr>
              <w:lang w:val="fr-SN"/>
            </w:rPr>
          </w:rPrChange>
        </w:rPr>
        <w:t>that</w:t>
      </w:r>
      <w:proofErr w:type="spellEnd"/>
      <w:r w:rsidRPr="0057718E">
        <w:rPr>
          <w:rPrChange w:id="1178" w:author="Microsoft Office User" w:date="2025-01-28T16:29:00Z">
            <w:rPr>
              <w:lang w:val="fr-SN"/>
            </w:rPr>
          </w:rPrChange>
        </w:rPr>
        <w:t xml:space="preserve"> can </w:t>
      </w:r>
      <w:proofErr w:type="spellStart"/>
      <w:r w:rsidRPr="0057718E">
        <w:rPr>
          <w:rPrChange w:id="1179" w:author="Microsoft Office User" w:date="2025-01-28T16:29:00Z">
            <w:rPr>
              <w:lang w:val="fr-SN"/>
            </w:rPr>
          </w:rPrChange>
        </w:rPr>
        <w:t>reliably</w:t>
      </w:r>
      <w:proofErr w:type="spellEnd"/>
      <w:r w:rsidRPr="0057718E">
        <w:rPr>
          <w:rPrChange w:id="1180" w:author="Microsoft Office User" w:date="2025-01-28T16:29:00Z">
            <w:rPr>
              <w:lang w:val="fr-SN"/>
            </w:rPr>
          </w:rPrChange>
        </w:rPr>
        <w:t xml:space="preserve"> </w:t>
      </w:r>
      <w:proofErr w:type="spellStart"/>
      <w:r w:rsidRPr="0057718E">
        <w:rPr>
          <w:rPrChange w:id="1181" w:author="Microsoft Office User" w:date="2025-01-28T16:29:00Z">
            <w:rPr>
              <w:lang w:val="fr-SN"/>
            </w:rPr>
          </w:rPrChange>
        </w:rPr>
        <w:t>pass</w:t>
      </w:r>
      <w:proofErr w:type="spellEnd"/>
      <w:r w:rsidRPr="0057718E">
        <w:rPr>
          <w:rPrChange w:id="1182" w:author="Microsoft Office User" w:date="2025-01-28T16:29:00Z">
            <w:rPr>
              <w:lang w:val="fr-SN"/>
            </w:rPr>
          </w:rPrChange>
        </w:rPr>
        <w:t xml:space="preserve"> the Turing test”.</w:t>
      </w:r>
    </w:p>
    <w:p w14:paraId="20AFB299" w14:textId="77777777" w:rsidR="000C7DFF" w:rsidRPr="0057718E" w:rsidRDefault="000C7DFF" w:rsidP="000C7DFF">
      <w:pPr>
        <w:rPr>
          <w:rPrChange w:id="1183" w:author="Microsoft Office User" w:date="2025-01-28T16:29:00Z">
            <w:rPr>
              <w:lang w:val="fr-SN"/>
            </w:rPr>
          </w:rPrChange>
        </w:rPr>
      </w:pPr>
      <w:r w:rsidRPr="0057718E">
        <w:rPr>
          <w:rPrChange w:id="1184" w:author="Microsoft Office User" w:date="2025-01-28T16:29:00Z">
            <w:rPr>
              <w:lang w:val="fr-SN"/>
            </w:rPr>
          </w:rPrChange>
        </w:rPr>
        <w:t xml:space="preserve">Maintenant plus proche de nous, au moment où ce mémoire est en train d’être écrit, de nouvelles définitions émergent. En janvier 2023, </w:t>
      </w:r>
      <w:proofErr w:type="spellStart"/>
      <w:r w:rsidRPr="0057718E">
        <w:rPr>
          <w:rPrChange w:id="1185" w:author="Microsoft Office User" w:date="2025-01-28T16:29:00Z">
            <w:rPr>
              <w:lang w:val="fr-SN"/>
            </w:rPr>
          </w:rPrChange>
        </w:rPr>
        <w:t>Haroon</w:t>
      </w:r>
      <w:proofErr w:type="spellEnd"/>
      <w:r w:rsidRPr="0057718E">
        <w:rPr>
          <w:rPrChange w:id="1186" w:author="Microsoft Office User" w:date="2025-01-28T16:29:00Z">
            <w:rPr>
              <w:lang w:val="fr-SN"/>
            </w:rPr>
          </w:rPrChange>
        </w:rPr>
        <w:t xml:space="preserve"> Sheikh, </w:t>
      </w:r>
      <w:proofErr w:type="spellStart"/>
      <w:r w:rsidRPr="0057718E">
        <w:rPr>
          <w:rPrChange w:id="1187" w:author="Microsoft Office User" w:date="2025-01-28T16:29:00Z">
            <w:rPr>
              <w:lang w:val="fr-SN"/>
            </w:rPr>
          </w:rPrChange>
        </w:rPr>
        <w:t>Corien</w:t>
      </w:r>
      <w:proofErr w:type="spellEnd"/>
      <w:r w:rsidRPr="0057718E">
        <w:rPr>
          <w:rPrChange w:id="1188" w:author="Microsoft Office User" w:date="2025-01-28T16:29:00Z">
            <w:rPr>
              <w:lang w:val="fr-SN"/>
            </w:rPr>
          </w:rPrChange>
        </w:rPr>
        <w:t xml:space="preserve"> Prins et Erik Schrijvers ont copublié un article « </w:t>
      </w:r>
      <w:proofErr w:type="spellStart"/>
      <w:r w:rsidRPr="0057718E">
        <w:rPr>
          <w:rPrChange w:id="1189" w:author="Microsoft Office User" w:date="2025-01-28T16:29:00Z">
            <w:rPr>
              <w:lang w:val="fr-SN"/>
            </w:rPr>
          </w:rPrChange>
        </w:rPr>
        <w:t>Artificial</w:t>
      </w:r>
      <w:proofErr w:type="spellEnd"/>
      <w:r w:rsidRPr="0057718E">
        <w:rPr>
          <w:rPrChange w:id="1190" w:author="Microsoft Office User" w:date="2025-01-28T16:29:00Z">
            <w:rPr>
              <w:lang w:val="fr-SN"/>
            </w:rPr>
          </w:rPrChange>
        </w:rPr>
        <w:t xml:space="preserve"> Intelligence : </w:t>
      </w:r>
      <w:proofErr w:type="spellStart"/>
      <w:r w:rsidRPr="0057718E">
        <w:rPr>
          <w:rPrChange w:id="1191" w:author="Microsoft Office User" w:date="2025-01-28T16:29:00Z">
            <w:rPr>
              <w:lang w:val="fr-SN"/>
            </w:rPr>
          </w:rPrChange>
        </w:rPr>
        <w:t>Definition</w:t>
      </w:r>
      <w:proofErr w:type="spellEnd"/>
      <w:r w:rsidRPr="0057718E">
        <w:rPr>
          <w:rPrChange w:id="1192" w:author="Microsoft Office User" w:date="2025-01-28T16:29:00Z">
            <w:rPr>
              <w:lang w:val="fr-SN"/>
            </w:rPr>
          </w:rPrChange>
        </w:rPr>
        <w:t xml:space="preserve"> and Background » où ils ont défini la chose comme suit : “</w:t>
      </w:r>
      <w:proofErr w:type="spellStart"/>
      <w:r w:rsidRPr="0057718E">
        <w:rPr>
          <w:rPrChange w:id="1193" w:author="Microsoft Office User" w:date="2025-01-28T16:29:00Z">
            <w:rPr>
              <w:lang w:val="fr-SN"/>
            </w:rPr>
          </w:rPrChange>
        </w:rPr>
        <w:t>Systems</w:t>
      </w:r>
      <w:proofErr w:type="spellEnd"/>
      <w:r w:rsidRPr="0057718E">
        <w:rPr>
          <w:rPrChange w:id="1194" w:author="Microsoft Office User" w:date="2025-01-28T16:29:00Z">
            <w:rPr>
              <w:lang w:val="fr-SN"/>
            </w:rPr>
          </w:rPrChange>
        </w:rPr>
        <w:t xml:space="preserve"> </w:t>
      </w:r>
      <w:proofErr w:type="spellStart"/>
      <w:r w:rsidRPr="0057718E">
        <w:rPr>
          <w:rPrChange w:id="1195" w:author="Microsoft Office User" w:date="2025-01-28T16:29:00Z">
            <w:rPr>
              <w:lang w:val="fr-SN"/>
            </w:rPr>
          </w:rPrChange>
        </w:rPr>
        <w:t>that</w:t>
      </w:r>
      <w:proofErr w:type="spellEnd"/>
      <w:r w:rsidRPr="0057718E">
        <w:rPr>
          <w:rPrChange w:id="1196" w:author="Microsoft Office User" w:date="2025-01-28T16:29:00Z">
            <w:rPr>
              <w:lang w:val="fr-SN"/>
            </w:rPr>
          </w:rPrChange>
        </w:rPr>
        <w:t xml:space="preserve"> display intelligent </w:t>
      </w:r>
      <w:proofErr w:type="spellStart"/>
      <w:r w:rsidRPr="0057718E">
        <w:rPr>
          <w:rPrChange w:id="1197" w:author="Microsoft Office User" w:date="2025-01-28T16:29:00Z">
            <w:rPr>
              <w:lang w:val="fr-SN"/>
            </w:rPr>
          </w:rPrChange>
        </w:rPr>
        <w:t>behaviour</w:t>
      </w:r>
      <w:proofErr w:type="spellEnd"/>
      <w:r w:rsidRPr="0057718E">
        <w:rPr>
          <w:rPrChange w:id="1198" w:author="Microsoft Office User" w:date="2025-01-28T16:29:00Z">
            <w:rPr>
              <w:lang w:val="fr-SN"/>
            </w:rPr>
          </w:rPrChange>
        </w:rPr>
        <w:t xml:space="preserve"> by </w:t>
      </w:r>
      <w:proofErr w:type="spellStart"/>
      <w:r w:rsidRPr="0057718E">
        <w:rPr>
          <w:rPrChange w:id="1199" w:author="Microsoft Office User" w:date="2025-01-28T16:29:00Z">
            <w:rPr>
              <w:lang w:val="fr-SN"/>
            </w:rPr>
          </w:rPrChange>
        </w:rPr>
        <w:t>analysing</w:t>
      </w:r>
      <w:proofErr w:type="spellEnd"/>
      <w:r w:rsidRPr="0057718E">
        <w:rPr>
          <w:rPrChange w:id="1200" w:author="Microsoft Office User" w:date="2025-01-28T16:29:00Z">
            <w:rPr>
              <w:lang w:val="fr-SN"/>
            </w:rPr>
          </w:rPrChange>
        </w:rPr>
        <w:t xml:space="preserve"> </w:t>
      </w:r>
      <w:proofErr w:type="spellStart"/>
      <w:r w:rsidRPr="0057718E">
        <w:rPr>
          <w:rPrChange w:id="1201" w:author="Microsoft Office User" w:date="2025-01-28T16:29:00Z">
            <w:rPr>
              <w:lang w:val="fr-SN"/>
            </w:rPr>
          </w:rPrChange>
        </w:rPr>
        <w:t>their</w:t>
      </w:r>
      <w:proofErr w:type="spellEnd"/>
      <w:r w:rsidRPr="0057718E">
        <w:rPr>
          <w:rPrChange w:id="1202" w:author="Microsoft Office User" w:date="2025-01-28T16:29:00Z">
            <w:rPr>
              <w:lang w:val="fr-SN"/>
            </w:rPr>
          </w:rPrChange>
        </w:rPr>
        <w:t xml:space="preserve"> </w:t>
      </w:r>
      <w:proofErr w:type="spellStart"/>
      <w:r w:rsidRPr="0057718E">
        <w:rPr>
          <w:rPrChange w:id="1203" w:author="Microsoft Office User" w:date="2025-01-28T16:29:00Z">
            <w:rPr>
              <w:lang w:val="fr-SN"/>
            </w:rPr>
          </w:rPrChange>
        </w:rPr>
        <w:t>environment</w:t>
      </w:r>
      <w:proofErr w:type="spellEnd"/>
      <w:r w:rsidRPr="0057718E">
        <w:rPr>
          <w:rPrChange w:id="1204" w:author="Microsoft Office User" w:date="2025-01-28T16:29:00Z">
            <w:rPr>
              <w:lang w:val="fr-SN"/>
            </w:rPr>
          </w:rPrChange>
        </w:rPr>
        <w:t xml:space="preserve"> and </w:t>
      </w:r>
      <w:proofErr w:type="spellStart"/>
      <w:r w:rsidRPr="0057718E">
        <w:rPr>
          <w:rPrChange w:id="1205" w:author="Microsoft Office User" w:date="2025-01-28T16:29:00Z">
            <w:rPr>
              <w:lang w:val="fr-SN"/>
            </w:rPr>
          </w:rPrChange>
        </w:rPr>
        <w:t>taking</w:t>
      </w:r>
      <w:proofErr w:type="spellEnd"/>
      <w:r w:rsidRPr="0057718E">
        <w:rPr>
          <w:rPrChange w:id="1206" w:author="Microsoft Office User" w:date="2025-01-28T16:29:00Z">
            <w:rPr>
              <w:lang w:val="fr-SN"/>
            </w:rPr>
          </w:rPrChange>
        </w:rPr>
        <w:t xml:space="preserve"> actions – </w:t>
      </w:r>
      <w:proofErr w:type="spellStart"/>
      <w:r w:rsidRPr="0057718E">
        <w:rPr>
          <w:rPrChange w:id="1207" w:author="Microsoft Office User" w:date="2025-01-28T16:29:00Z">
            <w:rPr>
              <w:lang w:val="fr-SN"/>
            </w:rPr>
          </w:rPrChange>
        </w:rPr>
        <w:t>with</w:t>
      </w:r>
      <w:proofErr w:type="spellEnd"/>
      <w:r w:rsidRPr="0057718E">
        <w:rPr>
          <w:rPrChange w:id="1208" w:author="Microsoft Office User" w:date="2025-01-28T16:29:00Z">
            <w:rPr>
              <w:lang w:val="fr-SN"/>
            </w:rPr>
          </w:rPrChange>
        </w:rPr>
        <w:t xml:space="preserve"> </w:t>
      </w:r>
      <w:proofErr w:type="spellStart"/>
      <w:r w:rsidRPr="0057718E">
        <w:rPr>
          <w:rPrChange w:id="1209" w:author="Microsoft Office User" w:date="2025-01-28T16:29:00Z">
            <w:rPr>
              <w:lang w:val="fr-SN"/>
            </w:rPr>
          </w:rPrChange>
        </w:rPr>
        <w:t>some</w:t>
      </w:r>
      <w:proofErr w:type="spellEnd"/>
      <w:r w:rsidRPr="0057718E">
        <w:rPr>
          <w:rPrChange w:id="1210" w:author="Microsoft Office User" w:date="2025-01-28T16:29:00Z">
            <w:rPr>
              <w:lang w:val="fr-SN"/>
            </w:rPr>
          </w:rPrChange>
        </w:rPr>
        <w:t xml:space="preserve"> </w:t>
      </w:r>
      <w:proofErr w:type="spellStart"/>
      <w:r w:rsidRPr="0057718E">
        <w:rPr>
          <w:rPrChange w:id="1211" w:author="Microsoft Office User" w:date="2025-01-28T16:29:00Z">
            <w:rPr>
              <w:lang w:val="fr-SN"/>
            </w:rPr>
          </w:rPrChange>
        </w:rPr>
        <w:t>degree</w:t>
      </w:r>
      <w:proofErr w:type="spellEnd"/>
      <w:r w:rsidRPr="0057718E">
        <w:rPr>
          <w:rPrChange w:id="1212" w:author="Microsoft Office User" w:date="2025-01-28T16:29:00Z">
            <w:rPr>
              <w:lang w:val="fr-SN"/>
            </w:rPr>
          </w:rPrChange>
        </w:rPr>
        <w:t xml:space="preserve"> of </w:t>
      </w:r>
      <w:proofErr w:type="spellStart"/>
      <w:r w:rsidRPr="0057718E">
        <w:rPr>
          <w:rPrChange w:id="1213" w:author="Microsoft Office User" w:date="2025-01-28T16:29:00Z">
            <w:rPr>
              <w:lang w:val="fr-SN"/>
            </w:rPr>
          </w:rPrChange>
        </w:rPr>
        <w:t>autonomy</w:t>
      </w:r>
      <w:proofErr w:type="spellEnd"/>
      <w:r w:rsidRPr="0057718E">
        <w:rPr>
          <w:rPrChange w:id="1214" w:author="Microsoft Office User" w:date="2025-01-28T16:29:00Z">
            <w:rPr>
              <w:lang w:val="fr-SN"/>
            </w:rPr>
          </w:rPrChange>
        </w:rPr>
        <w:t xml:space="preserve"> – to </w:t>
      </w:r>
      <w:proofErr w:type="spellStart"/>
      <w:r w:rsidRPr="0057718E">
        <w:rPr>
          <w:rPrChange w:id="1215" w:author="Microsoft Office User" w:date="2025-01-28T16:29:00Z">
            <w:rPr>
              <w:lang w:val="fr-SN"/>
            </w:rPr>
          </w:rPrChange>
        </w:rPr>
        <w:t>achieve</w:t>
      </w:r>
      <w:proofErr w:type="spellEnd"/>
      <w:r w:rsidRPr="0057718E">
        <w:rPr>
          <w:rPrChange w:id="1216" w:author="Microsoft Office User" w:date="2025-01-28T16:29:00Z">
            <w:rPr>
              <w:lang w:val="fr-SN"/>
            </w:rPr>
          </w:rPrChange>
        </w:rPr>
        <w:t xml:space="preserve"> </w:t>
      </w:r>
      <w:proofErr w:type="spellStart"/>
      <w:r w:rsidRPr="0057718E">
        <w:rPr>
          <w:rPrChange w:id="1217" w:author="Microsoft Office User" w:date="2025-01-28T16:29:00Z">
            <w:rPr>
              <w:lang w:val="fr-SN"/>
            </w:rPr>
          </w:rPrChange>
        </w:rPr>
        <w:t>specific</w:t>
      </w:r>
      <w:proofErr w:type="spellEnd"/>
      <w:r w:rsidRPr="0057718E">
        <w:rPr>
          <w:rPrChange w:id="1218" w:author="Microsoft Office User" w:date="2025-01-28T16:29:00Z">
            <w:rPr>
              <w:lang w:val="fr-SN"/>
            </w:rPr>
          </w:rPrChange>
        </w:rPr>
        <w:t xml:space="preserve"> goals.”</w:t>
      </w:r>
    </w:p>
    <w:p w14:paraId="42D158F2" w14:textId="127768ED" w:rsidR="000C7DFF" w:rsidRPr="0057718E" w:rsidRDefault="000C7DFF" w:rsidP="000C7DFF">
      <w:pPr>
        <w:rPr>
          <w:rPrChange w:id="1219" w:author="Microsoft Office User" w:date="2025-01-28T16:29:00Z">
            <w:rPr>
              <w:lang w:val="fr-SN"/>
            </w:rPr>
          </w:rPrChange>
        </w:rPr>
      </w:pPr>
      <w:r w:rsidRPr="0057718E">
        <w:rPr>
          <w:rPrChange w:id="1220" w:author="Microsoft Office User" w:date="2025-01-28T16:29:00Z">
            <w:rPr>
              <w:lang w:val="fr-SN"/>
            </w:rPr>
          </w:rPrChange>
        </w:rPr>
        <w:t>Nous voyons que plusieurs auteurs à travers le temps ont donné leurs définitions de l'IA selon leur entendement de la chose et leurs domaines de recherche.</w:t>
      </w:r>
      <w:r w:rsidR="00462B83" w:rsidRPr="0057718E">
        <w:rPr>
          <w:rPrChange w:id="1221" w:author="Microsoft Office User" w:date="2025-01-28T16:29:00Z">
            <w:rPr>
              <w:lang w:val="fr-SN"/>
            </w:rPr>
          </w:rPrChange>
        </w:rPr>
        <w:t xml:space="preserve"> </w:t>
      </w:r>
      <w:r w:rsidRPr="0057718E">
        <w:rPr>
          <w:rPrChange w:id="1222" w:author="Microsoft Office User" w:date="2025-01-28T16:29:00Z">
            <w:rPr>
              <w:lang w:val="fr-SN"/>
            </w:rPr>
          </w:rPrChange>
        </w:rPr>
        <w:t>Au vu de tout cela, nous pouvons conclure que l'IA a pour objectif d’imiter l’intelligence humaine en faisant des tâches qui auraient pu être jugées impossibles à faire pour les machines.</w:t>
      </w:r>
    </w:p>
    <w:p w14:paraId="578E2B5E" w14:textId="5A602D45" w:rsidR="00A270DA" w:rsidRPr="0057718E" w:rsidRDefault="00A270DA" w:rsidP="00B9476C">
      <w:pPr>
        <w:pStyle w:val="Titre4"/>
        <w:numPr>
          <w:ilvl w:val="0"/>
          <w:numId w:val="2"/>
        </w:numPr>
        <w:rPr>
          <w:rPrChange w:id="1223" w:author="Microsoft Office User" w:date="2025-01-28T16:29:00Z">
            <w:rPr>
              <w:lang w:val="fr-SN"/>
            </w:rPr>
          </w:rPrChange>
        </w:rPr>
      </w:pPr>
      <w:bookmarkStart w:id="1224" w:name="_Toc188723906"/>
      <w:r w:rsidRPr="0057718E">
        <w:rPr>
          <w:rPrChange w:id="1225" w:author="Microsoft Office User" w:date="2025-01-28T16:29:00Z">
            <w:rPr>
              <w:lang w:val="fr-SN"/>
            </w:rPr>
          </w:rPrChange>
        </w:rPr>
        <w:t>Historique de l’intelligence artificielle</w:t>
      </w:r>
      <w:bookmarkEnd w:id="1224"/>
    </w:p>
    <w:p w14:paraId="36B58363" w14:textId="63927141" w:rsidR="002F258F" w:rsidRPr="0057718E" w:rsidRDefault="002F258F" w:rsidP="002F258F">
      <w:pPr>
        <w:rPr>
          <w:rPrChange w:id="1226" w:author="Microsoft Office User" w:date="2025-01-28T16:29:00Z">
            <w:rPr>
              <w:lang w:val="fr-SN"/>
            </w:rPr>
          </w:rPrChange>
        </w:rPr>
      </w:pPr>
      <w:r w:rsidRPr="0057718E">
        <w:rPr>
          <w:rPrChange w:id="1227" w:author="Microsoft Office User" w:date="2025-01-28T16:29:00Z">
            <w:rPr>
              <w:lang w:val="fr-SN"/>
            </w:rPr>
          </w:rPrChange>
        </w:rPr>
        <w:t xml:space="preserve">L'IA est une science intrigante, voire mystérieuse, qui, pour certaines personnes, est une boîte noire. Et bien des choses se sont passées pour qu’elle devienne l'une des sciences les plus populaires et qui fait peur, disons-le, </w:t>
      </w:r>
      <w:r w:rsidR="00F75F43" w:rsidRPr="0057718E">
        <w:rPr>
          <w:rPrChange w:id="1228" w:author="Microsoft Office User" w:date="2025-01-28T16:29:00Z">
            <w:rPr>
              <w:lang w:val="fr-SN"/>
            </w:rPr>
          </w:rPrChange>
        </w:rPr>
        <w:t>a</w:t>
      </w:r>
      <w:r w:rsidRPr="0057718E">
        <w:rPr>
          <w:rPrChange w:id="1229" w:author="Microsoft Office User" w:date="2025-01-28T16:29:00Z">
            <w:rPr>
              <w:lang w:val="fr-SN"/>
            </w:rPr>
          </w:rPrChange>
        </w:rPr>
        <w:t xml:space="preserve"> beaucoup de professionnels. Son histoire est riche et rocambolesque</w:t>
      </w:r>
      <w:del w:id="1230" w:author="Microsoft Office User" w:date="2025-01-28T16:26:00Z">
        <w:r w:rsidRPr="0057718E" w:rsidDel="006C7F15">
          <w:rPr>
            <w:rPrChange w:id="1231" w:author="Microsoft Office User" w:date="2025-01-28T16:29:00Z">
              <w:rPr>
                <w:lang w:val="fr-SN"/>
              </w:rPr>
            </w:rPrChange>
          </w:rPr>
          <w:delText xml:space="preserve"> ; nous pourrions facilement en faire un film</w:delText>
        </w:r>
      </w:del>
      <w:r w:rsidRPr="0057718E">
        <w:rPr>
          <w:rPrChange w:id="1232" w:author="Microsoft Office User" w:date="2025-01-28T16:29:00Z">
            <w:rPr>
              <w:lang w:val="fr-SN"/>
            </w:rPr>
          </w:rPrChange>
        </w:rPr>
        <w:t>. Pour ce qui suit, il sera fait un bref historique des événements marquants de l'IA, de 1943 (naissance présumée de l'IA) à nos jours.</w:t>
      </w:r>
    </w:p>
    <w:p w14:paraId="14C2F3CA" w14:textId="04CCA310" w:rsidR="00F30939" w:rsidRPr="0057718E" w:rsidRDefault="00F30939" w:rsidP="00B9476C">
      <w:pPr>
        <w:pStyle w:val="Titre5"/>
        <w:numPr>
          <w:ilvl w:val="1"/>
          <w:numId w:val="2"/>
        </w:numPr>
        <w:rPr>
          <w:rPrChange w:id="1233" w:author="Microsoft Office User" w:date="2025-01-28T16:29:00Z">
            <w:rPr>
              <w:lang w:val="fr-SN"/>
            </w:rPr>
          </w:rPrChange>
        </w:rPr>
      </w:pPr>
      <w:bookmarkStart w:id="1234" w:name="_Toc188723907"/>
      <w:r w:rsidRPr="0057718E">
        <w:rPr>
          <w:rPrChange w:id="1235" w:author="Microsoft Office User" w:date="2025-01-28T16:29:00Z">
            <w:rPr>
              <w:lang w:val="fr-SN"/>
            </w:rPr>
          </w:rPrChange>
        </w:rPr>
        <w:t>Genèse de l’IA : le premier neurone artificiel</w:t>
      </w:r>
      <w:bookmarkEnd w:id="1234"/>
    </w:p>
    <w:p w14:paraId="2A597F37" w14:textId="77777777" w:rsidR="00F17FCD" w:rsidRPr="0057718E" w:rsidRDefault="00F17FCD" w:rsidP="00F17FCD">
      <w:pPr>
        <w:rPr>
          <w:rPrChange w:id="1236" w:author="Microsoft Office User" w:date="2025-01-28T16:29:00Z">
            <w:rPr>
              <w:lang w:val="fr-SN"/>
            </w:rPr>
          </w:rPrChange>
        </w:rPr>
      </w:pPr>
      <w:r w:rsidRPr="0057718E">
        <w:rPr>
          <w:rPrChange w:id="1237" w:author="Microsoft Office User" w:date="2025-01-28T16:29:00Z">
            <w:rPr>
              <w:lang w:val="fr-SN"/>
            </w:rPr>
          </w:rPrChange>
        </w:rPr>
        <w:t>Pour beaucoup de chercheurs dans le domaine de l'IA, la naissance de notre science pourrait remonter en 1943 avec le premier article publié dans ce domaine.</w:t>
      </w:r>
    </w:p>
    <w:p w14:paraId="264A6758" w14:textId="417097BF" w:rsidR="00F17FCD" w:rsidRPr="0057718E" w:rsidRDefault="00F17FCD" w:rsidP="00F17FCD">
      <w:pPr>
        <w:rPr>
          <w:rPrChange w:id="1238" w:author="Microsoft Office User" w:date="2025-01-28T16:29:00Z">
            <w:rPr>
              <w:lang w:val="fr-SN"/>
            </w:rPr>
          </w:rPrChange>
        </w:rPr>
      </w:pPr>
      <w:r w:rsidRPr="0057718E">
        <w:rPr>
          <w:rPrChange w:id="1239" w:author="Microsoft Office User" w:date="2025-01-28T16:29:00Z">
            <w:rPr>
              <w:lang w:val="fr-SN"/>
            </w:rPr>
          </w:rPrChange>
        </w:rPr>
        <w:t xml:space="preserve">Durant cette année, une étude menée par Warren S. </w:t>
      </w:r>
      <w:proofErr w:type="spellStart"/>
      <w:r w:rsidRPr="0057718E">
        <w:rPr>
          <w:rPrChange w:id="1240" w:author="Microsoft Office User" w:date="2025-01-28T16:29:00Z">
            <w:rPr>
              <w:lang w:val="fr-SN"/>
            </w:rPr>
          </w:rPrChange>
        </w:rPr>
        <w:t>McCulloch</w:t>
      </w:r>
      <w:proofErr w:type="spellEnd"/>
      <w:r w:rsidRPr="0057718E">
        <w:rPr>
          <w:rPrChange w:id="1241" w:author="Microsoft Office User" w:date="2025-01-28T16:29:00Z">
            <w:rPr>
              <w:lang w:val="fr-SN"/>
            </w:rPr>
          </w:rPrChange>
        </w:rPr>
        <w:t xml:space="preserve"> et Walter </w:t>
      </w:r>
      <w:proofErr w:type="spellStart"/>
      <w:r w:rsidRPr="0057718E">
        <w:rPr>
          <w:rPrChange w:id="1242" w:author="Microsoft Office User" w:date="2025-01-28T16:29:00Z">
            <w:rPr>
              <w:lang w:val="fr-SN"/>
            </w:rPr>
          </w:rPrChange>
        </w:rPr>
        <w:t>Pitts</w:t>
      </w:r>
      <w:proofErr w:type="spellEnd"/>
      <w:r w:rsidRPr="0057718E">
        <w:rPr>
          <w:rPrChange w:id="1243" w:author="Microsoft Office User" w:date="2025-01-28T16:29:00Z">
            <w:rPr>
              <w:lang w:val="fr-SN"/>
            </w:rPr>
          </w:rPrChange>
        </w:rPr>
        <w:t xml:space="preserve"> pour une expérimentation mathématique du neurone biologique a vu le jour. L'objectif de cette recherche était de mettre en évidence la simulation du fonctionnement du neurone biologique avec de l'analyse mathématique (</w:t>
      </w:r>
      <w:proofErr w:type="spellStart"/>
      <w:r w:rsidRPr="0057718E">
        <w:rPr>
          <w:i/>
          <w:iCs/>
          <w:rPrChange w:id="1244" w:author="Microsoft Office User" w:date="2025-01-28T16:29:00Z">
            <w:rPr>
              <w:i/>
              <w:iCs/>
              <w:lang w:val="fr-SN"/>
            </w:rPr>
          </w:rPrChange>
        </w:rPr>
        <w:t>Calculus</w:t>
      </w:r>
      <w:proofErr w:type="spellEnd"/>
      <w:r w:rsidRPr="0057718E">
        <w:rPr>
          <w:rPrChange w:id="1245" w:author="Microsoft Office User" w:date="2025-01-28T16:29:00Z">
            <w:rPr>
              <w:lang w:val="fr-SN"/>
            </w:rPr>
          </w:rPrChange>
        </w:rPr>
        <w:t>). La méthodologie suivie par ces deux scientifiques était, pour chaque étape de la transmission d'information d'un neurone à un autre, de trouver une fonction mathématique qui pourrait le répliquer. À la fin, ils ont pu trouver les calculs nécessaires pour reproduire un tant soit peu le fonctionnement du neurone biologique.</w:t>
      </w:r>
      <w:r w:rsidR="007B1ECF" w:rsidRPr="0057718E">
        <w:rPr>
          <w:rPrChange w:id="1246" w:author="Microsoft Office User" w:date="2025-01-28T16:29:00Z">
            <w:rPr>
              <w:lang w:val="fr-SN"/>
            </w:rPr>
          </w:rPrChange>
        </w:rPr>
        <w:t xml:space="preserve"> </w:t>
      </w:r>
      <w:r w:rsidRPr="0057718E">
        <w:rPr>
          <w:rPrChange w:id="1247" w:author="Microsoft Office User" w:date="2025-01-28T16:29:00Z">
            <w:rPr>
              <w:lang w:val="fr-SN"/>
            </w:rPr>
          </w:rPrChange>
        </w:rPr>
        <w:t>Les implications de cette étude sont énormes, car elles sont à la base de tous les réseaux de neurones que nous utilisons aujourd'hui, du perceptron aux ANN (</w:t>
      </w:r>
      <w:proofErr w:type="spellStart"/>
      <w:r w:rsidRPr="0057718E">
        <w:rPr>
          <w:i/>
          <w:iCs/>
          <w:rPrChange w:id="1248" w:author="Microsoft Office User" w:date="2025-01-28T16:29:00Z">
            <w:rPr>
              <w:i/>
              <w:iCs/>
              <w:lang w:val="fr-SN"/>
            </w:rPr>
          </w:rPrChange>
        </w:rPr>
        <w:t>Artificial</w:t>
      </w:r>
      <w:proofErr w:type="spellEnd"/>
      <w:r w:rsidRPr="0057718E">
        <w:rPr>
          <w:i/>
          <w:iCs/>
          <w:rPrChange w:id="1249" w:author="Microsoft Office User" w:date="2025-01-28T16:29:00Z">
            <w:rPr>
              <w:i/>
              <w:iCs/>
              <w:lang w:val="fr-SN"/>
            </w:rPr>
          </w:rPrChange>
        </w:rPr>
        <w:t xml:space="preserve"> Neural Network</w:t>
      </w:r>
      <w:r w:rsidRPr="0057718E">
        <w:rPr>
          <w:rPrChange w:id="1250" w:author="Microsoft Office User" w:date="2025-01-28T16:29:00Z">
            <w:rPr>
              <w:lang w:val="fr-SN"/>
            </w:rPr>
          </w:rPrChange>
        </w:rPr>
        <w:t>).</w:t>
      </w:r>
    </w:p>
    <w:p w14:paraId="39984294" w14:textId="0F6B5F62" w:rsidR="00F17FCD" w:rsidRPr="0057718E" w:rsidRDefault="00F17FCD" w:rsidP="00F17FCD">
      <w:pPr>
        <w:rPr>
          <w:rPrChange w:id="1251" w:author="Microsoft Office User" w:date="2025-01-28T16:29:00Z">
            <w:rPr>
              <w:lang w:val="fr-SN"/>
            </w:rPr>
          </w:rPrChange>
        </w:rPr>
      </w:pPr>
      <w:r w:rsidRPr="0057718E">
        <w:rPr>
          <w:rPrChange w:id="1252" w:author="Microsoft Office User" w:date="2025-01-28T16:29:00Z">
            <w:rPr>
              <w:lang w:val="fr-SN"/>
            </w:rPr>
          </w:rPrChange>
        </w:rPr>
        <w:t xml:space="preserve">Cette étude, l'une des toutes premières dans notre domaine, va avoir un impact considérable sur les futurs réseaux de neurones. Cependant, elle n'est pas exhaustive ; plus tard, Donald O. Hebb crée l'apprentissage pour les réseaux de neurones, et après, Frank </w:t>
      </w:r>
      <w:proofErr w:type="spellStart"/>
      <w:r w:rsidRPr="0057718E">
        <w:rPr>
          <w:rPrChange w:id="1253" w:author="Microsoft Office User" w:date="2025-01-28T16:29:00Z">
            <w:rPr>
              <w:lang w:val="fr-SN"/>
            </w:rPr>
          </w:rPrChange>
        </w:rPr>
        <w:t>Rosenblatt</w:t>
      </w:r>
      <w:proofErr w:type="spellEnd"/>
      <w:r w:rsidRPr="0057718E">
        <w:rPr>
          <w:rPrChange w:id="1254" w:author="Microsoft Office User" w:date="2025-01-28T16:29:00Z">
            <w:rPr>
              <w:lang w:val="fr-SN"/>
            </w:rPr>
          </w:rPrChange>
        </w:rPr>
        <w:t xml:space="preserve"> va créer le perceptron en s'appuyant sur les travaux de ses prédécesseurs, et ainsi de suite.</w:t>
      </w:r>
    </w:p>
    <w:p w14:paraId="70EB68AB" w14:textId="6B578C27" w:rsidR="00F30939" w:rsidRPr="0057718E" w:rsidRDefault="00F30939" w:rsidP="00B9476C">
      <w:pPr>
        <w:pStyle w:val="Titre5"/>
        <w:numPr>
          <w:ilvl w:val="1"/>
          <w:numId w:val="2"/>
        </w:numPr>
        <w:rPr>
          <w:rPrChange w:id="1255" w:author="Microsoft Office User" w:date="2025-01-28T16:29:00Z">
            <w:rPr>
              <w:lang w:val="fr-SN"/>
            </w:rPr>
          </w:rPrChange>
        </w:rPr>
      </w:pPr>
      <w:bookmarkStart w:id="1256" w:name="_Toc188723908"/>
      <w:proofErr w:type="spellStart"/>
      <w:r w:rsidRPr="0057718E">
        <w:rPr>
          <w:rPrChange w:id="1257" w:author="Microsoft Office User" w:date="2025-01-28T16:29:00Z">
            <w:rPr>
              <w:lang w:val="fr-SN"/>
            </w:rPr>
          </w:rPrChange>
        </w:rPr>
        <w:t>Evolution</w:t>
      </w:r>
      <w:bookmarkEnd w:id="1256"/>
      <w:proofErr w:type="spellEnd"/>
    </w:p>
    <w:p w14:paraId="152FFAB0" w14:textId="77777777" w:rsidR="00B3475E" w:rsidRPr="0057718E" w:rsidRDefault="00B3475E" w:rsidP="00B3475E">
      <w:pPr>
        <w:rPr>
          <w:rPrChange w:id="1258" w:author="Microsoft Office User" w:date="2025-01-28T16:29:00Z">
            <w:rPr>
              <w:lang w:val="fr-SN"/>
            </w:rPr>
          </w:rPrChange>
        </w:rPr>
      </w:pPr>
      <w:r w:rsidRPr="0057718E">
        <w:rPr>
          <w:rPrChange w:id="1259" w:author="Microsoft Office User" w:date="2025-01-28T16:29:00Z">
            <w:rPr>
              <w:lang w:val="fr-SN"/>
            </w:rPr>
          </w:rPrChange>
        </w:rPr>
        <w:t>Depuis la création du premier neurone qui constitue le premier article scientifique s'inscrivant dans l'intelligence artificielle, bien des choses se sont passées pour aboutir au statu quo. Voici une timeline d'événements marquants qui marque l'évolution de notre science.</w:t>
      </w:r>
    </w:p>
    <w:p w14:paraId="6CB0E7E2" w14:textId="77777777" w:rsidR="00B3475E" w:rsidRPr="0057718E" w:rsidRDefault="00B3475E" w:rsidP="00B3475E">
      <w:pPr>
        <w:rPr>
          <w:rPrChange w:id="1260" w:author="Microsoft Office User" w:date="2025-01-28T16:29:00Z">
            <w:rPr>
              <w:lang w:val="fr-SN"/>
            </w:rPr>
          </w:rPrChange>
        </w:rPr>
      </w:pPr>
      <w:r w:rsidRPr="0057718E">
        <w:rPr>
          <w:rPrChange w:id="1261" w:author="Microsoft Office User" w:date="2025-01-28T16:29:00Z">
            <w:rPr>
              <w:lang w:val="fr-SN"/>
            </w:rPr>
          </w:rPrChange>
        </w:rPr>
        <w:t>1949 : Donald Hebb développe le premier algorithme d'apprentissage dans les réseaux de neurones.</w:t>
      </w:r>
    </w:p>
    <w:p w14:paraId="59BCC0E9" w14:textId="77777777" w:rsidR="00B3475E" w:rsidRPr="0057718E" w:rsidRDefault="00B3475E" w:rsidP="00B3475E">
      <w:pPr>
        <w:rPr>
          <w:rPrChange w:id="1262" w:author="Microsoft Office User" w:date="2025-01-28T16:29:00Z">
            <w:rPr>
              <w:lang w:val="fr-SN"/>
            </w:rPr>
          </w:rPrChange>
        </w:rPr>
      </w:pPr>
      <w:r w:rsidRPr="0057718E">
        <w:rPr>
          <w:rPrChange w:id="1263" w:author="Microsoft Office User" w:date="2025-01-28T16:29:00Z">
            <w:rPr>
              <w:lang w:val="fr-SN"/>
            </w:rPr>
          </w:rPrChange>
        </w:rPr>
        <w:t xml:space="preserve">1950 : Alan Turing publie un article « </w:t>
      </w:r>
      <w:proofErr w:type="spellStart"/>
      <w:r w:rsidRPr="0057718E">
        <w:rPr>
          <w:rPrChange w:id="1264" w:author="Microsoft Office User" w:date="2025-01-28T16:29:00Z">
            <w:rPr>
              <w:lang w:val="fr-SN"/>
            </w:rPr>
          </w:rPrChange>
        </w:rPr>
        <w:t>Computing</w:t>
      </w:r>
      <w:proofErr w:type="spellEnd"/>
      <w:r w:rsidRPr="0057718E">
        <w:rPr>
          <w:rPrChange w:id="1265" w:author="Microsoft Office User" w:date="2025-01-28T16:29:00Z">
            <w:rPr>
              <w:lang w:val="fr-SN"/>
            </w:rPr>
          </w:rPrChange>
        </w:rPr>
        <w:t xml:space="preserve"> </w:t>
      </w:r>
      <w:proofErr w:type="spellStart"/>
      <w:r w:rsidRPr="0057718E">
        <w:rPr>
          <w:rPrChange w:id="1266" w:author="Microsoft Office User" w:date="2025-01-28T16:29:00Z">
            <w:rPr>
              <w:lang w:val="fr-SN"/>
            </w:rPr>
          </w:rPrChange>
        </w:rPr>
        <w:t>Machinery</w:t>
      </w:r>
      <w:proofErr w:type="spellEnd"/>
      <w:r w:rsidRPr="0057718E">
        <w:rPr>
          <w:rPrChange w:id="1267" w:author="Microsoft Office User" w:date="2025-01-28T16:29:00Z">
            <w:rPr>
              <w:lang w:val="fr-SN"/>
            </w:rPr>
          </w:rPrChange>
        </w:rPr>
        <w:t xml:space="preserve"> and Intelligence » où il sort le Turing test, qui se veut être une mesure d'intelligence d'une machine et une réponse à la question « Can machines </w:t>
      </w:r>
      <w:proofErr w:type="spellStart"/>
      <w:r w:rsidRPr="0057718E">
        <w:rPr>
          <w:rPrChange w:id="1268" w:author="Microsoft Office User" w:date="2025-01-28T16:29:00Z">
            <w:rPr>
              <w:lang w:val="fr-SN"/>
            </w:rPr>
          </w:rPrChange>
        </w:rPr>
        <w:t>think</w:t>
      </w:r>
      <w:proofErr w:type="spellEnd"/>
      <w:r w:rsidRPr="0057718E">
        <w:rPr>
          <w:rPrChange w:id="1269" w:author="Microsoft Office User" w:date="2025-01-28T16:29:00Z">
            <w:rPr>
              <w:lang w:val="fr-SN"/>
            </w:rPr>
          </w:rPrChange>
        </w:rPr>
        <w:t xml:space="preserve"> ? ».</w:t>
      </w:r>
    </w:p>
    <w:p w14:paraId="39419591" w14:textId="77777777" w:rsidR="00B3475E" w:rsidRPr="0057718E" w:rsidRDefault="00B3475E" w:rsidP="00B3475E">
      <w:pPr>
        <w:rPr>
          <w:rPrChange w:id="1270" w:author="Microsoft Office User" w:date="2025-01-28T16:29:00Z">
            <w:rPr>
              <w:lang w:val="fr-SN"/>
            </w:rPr>
          </w:rPrChange>
        </w:rPr>
      </w:pPr>
      <w:r w:rsidRPr="0057718E">
        <w:rPr>
          <w:rPrChange w:id="1271" w:author="Microsoft Office User" w:date="2025-01-28T16:29:00Z">
            <w:rPr>
              <w:lang w:val="fr-SN"/>
            </w:rPr>
          </w:rPrChange>
        </w:rPr>
        <w:t xml:space="preserve">1965 : L'un des premiers </w:t>
      </w:r>
      <w:proofErr w:type="spellStart"/>
      <w:r w:rsidRPr="0057718E">
        <w:rPr>
          <w:rPrChange w:id="1272" w:author="Microsoft Office User" w:date="2025-01-28T16:29:00Z">
            <w:rPr>
              <w:lang w:val="fr-SN"/>
            </w:rPr>
          </w:rPrChange>
        </w:rPr>
        <w:t>chatbots</w:t>
      </w:r>
      <w:proofErr w:type="spellEnd"/>
      <w:r w:rsidRPr="0057718E">
        <w:rPr>
          <w:rPrChange w:id="1273" w:author="Microsoft Office User" w:date="2025-01-28T16:29:00Z">
            <w:rPr>
              <w:lang w:val="fr-SN"/>
            </w:rPr>
          </w:rPrChange>
        </w:rPr>
        <w:t xml:space="preserve"> (ELIZA), capable de s'exprimer, a été créé par Joseph </w:t>
      </w:r>
      <w:proofErr w:type="spellStart"/>
      <w:r w:rsidRPr="0057718E">
        <w:rPr>
          <w:rPrChange w:id="1274" w:author="Microsoft Office User" w:date="2025-01-28T16:29:00Z">
            <w:rPr>
              <w:lang w:val="fr-SN"/>
            </w:rPr>
          </w:rPrChange>
        </w:rPr>
        <w:t>Weizenbaum</w:t>
      </w:r>
      <w:proofErr w:type="spellEnd"/>
      <w:r w:rsidRPr="0057718E">
        <w:rPr>
          <w:rPrChange w:id="1275" w:author="Microsoft Office User" w:date="2025-01-28T16:29:00Z">
            <w:rPr>
              <w:lang w:val="fr-SN"/>
            </w:rPr>
          </w:rPrChange>
        </w:rPr>
        <w:t xml:space="preserve"> (MIT) et est l'une des premières machines à avoir quelque peu réussi le test de Turing.</w:t>
      </w:r>
    </w:p>
    <w:p w14:paraId="2413BD3C" w14:textId="77777777" w:rsidR="00B3475E" w:rsidRPr="0057718E" w:rsidRDefault="00B3475E" w:rsidP="00B3475E">
      <w:pPr>
        <w:rPr>
          <w:rPrChange w:id="1276" w:author="Microsoft Office User" w:date="2025-01-28T16:29:00Z">
            <w:rPr>
              <w:lang w:val="fr-SN"/>
            </w:rPr>
          </w:rPrChange>
        </w:rPr>
      </w:pPr>
      <w:r w:rsidRPr="0057718E">
        <w:rPr>
          <w:rPrChange w:id="1277" w:author="Microsoft Office User" w:date="2025-01-28T16:29:00Z">
            <w:rPr>
              <w:lang w:val="fr-SN"/>
            </w:rPr>
          </w:rPrChange>
        </w:rPr>
        <w:t>1980 : Lisp Machine développe et commercialise le premier système expert.</w:t>
      </w:r>
    </w:p>
    <w:p w14:paraId="244F6D4E" w14:textId="4DE91769" w:rsidR="00B3475E" w:rsidRPr="0057718E" w:rsidRDefault="00B3475E" w:rsidP="00B3475E">
      <w:pPr>
        <w:rPr>
          <w:rPrChange w:id="1278" w:author="Microsoft Office User" w:date="2025-01-28T16:29:00Z">
            <w:rPr>
              <w:lang w:val="fr-SN"/>
            </w:rPr>
          </w:rPrChange>
        </w:rPr>
      </w:pPr>
      <w:r w:rsidRPr="0057718E">
        <w:rPr>
          <w:rPrChange w:id="1279" w:author="Microsoft Office User" w:date="2025-01-28T16:29:00Z">
            <w:rPr>
              <w:lang w:val="fr-SN"/>
            </w:rPr>
          </w:rPrChange>
        </w:rPr>
        <w:t xml:space="preserve">           La rétropropagation commence à être largement utilisée dans les réseaux de neurones.</w:t>
      </w:r>
    </w:p>
    <w:p w14:paraId="16212041" w14:textId="77777777" w:rsidR="00B3475E" w:rsidRPr="0057718E" w:rsidRDefault="00B3475E" w:rsidP="00B3475E">
      <w:pPr>
        <w:rPr>
          <w:rPrChange w:id="1280" w:author="Microsoft Office User" w:date="2025-01-28T16:29:00Z">
            <w:rPr>
              <w:lang w:val="fr-SN"/>
            </w:rPr>
          </w:rPrChange>
        </w:rPr>
      </w:pPr>
      <w:r w:rsidRPr="0057718E">
        <w:rPr>
          <w:rPrChange w:id="1281" w:author="Microsoft Office User" w:date="2025-01-28T16:29:00Z">
            <w:rPr>
              <w:lang w:val="fr-SN"/>
            </w:rPr>
          </w:rPrChange>
        </w:rPr>
        <w:t>1993 : Rodney Brooks et ses collaborateurs développent le premier robot humanoïde.</w:t>
      </w:r>
    </w:p>
    <w:p w14:paraId="0FDF2C11" w14:textId="77777777" w:rsidR="00B3475E" w:rsidRPr="0057718E" w:rsidRDefault="00B3475E" w:rsidP="00B3475E">
      <w:pPr>
        <w:rPr>
          <w:rPrChange w:id="1282" w:author="Microsoft Office User" w:date="2025-01-28T16:29:00Z">
            <w:rPr>
              <w:lang w:val="fr-SN"/>
            </w:rPr>
          </w:rPrChange>
        </w:rPr>
      </w:pPr>
      <w:r w:rsidRPr="0057718E">
        <w:rPr>
          <w:rPrChange w:id="1283" w:author="Microsoft Office User" w:date="2025-01-28T16:29:00Z">
            <w:rPr>
              <w:lang w:val="fr-SN"/>
            </w:rPr>
          </w:rPrChange>
        </w:rPr>
        <w:t>2005 : Honda développe ASIMO : un robot humanoïde et artificiellement intelligent, capable de faire des tâches propres à l'homme.</w:t>
      </w:r>
    </w:p>
    <w:p w14:paraId="7FAA4277" w14:textId="5B74620D" w:rsidR="00B3475E" w:rsidRPr="0057718E" w:rsidRDefault="00B3475E" w:rsidP="00B3475E">
      <w:pPr>
        <w:rPr>
          <w:rPrChange w:id="1284" w:author="Microsoft Office User" w:date="2025-01-28T16:29:00Z">
            <w:rPr>
              <w:lang w:val="fr-SN"/>
            </w:rPr>
          </w:rPrChange>
        </w:rPr>
      </w:pPr>
      <w:r w:rsidRPr="0057718E">
        <w:rPr>
          <w:rPrChange w:id="1285" w:author="Microsoft Office User" w:date="2025-01-28T16:29:00Z">
            <w:rPr>
              <w:lang w:val="fr-SN"/>
            </w:rPr>
          </w:rPrChange>
        </w:rPr>
        <w:t xml:space="preserve">2016 : </w:t>
      </w:r>
      <w:proofErr w:type="spellStart"/>
      <w:r w:rsidRPr="0057718E">
        <w:rPr>
          <w:rPrChange w:id="1286" w:author="Microsoft Office User" w:date="2025-01-28T16:29:00Z">
            <w:rPr>
              <w:lang w:val="fr-SN"/>
            </w:rPr>
          </w:rPrChange>
        </w:rPr>
        <w:t>AlphaGo</w:t>
      </w:r>
      <w:proofErr w:type="spellEnd"/>
      <w:r w:rsidRPr="0057718E">
        <w:rPr>
          <w:rPrChange w:id="1287" w:author="Microsoft Office User" w:date="2025-01-28T16:29:00Z">
            <w:rPr>
              <w:lang w:val="fr-SN"/>
            </w:rPr>
          </w:rPrChange>
        </w:rPr>
        <w:t xml:space="preserve"> devient la première société à avoir réussi à créer une IA impossible à battre dans le jeu d</w:t>
      </w:r>
      <w:r w:rsidR="003D2068" w:rsidRPr="0057718E">
        <w:rPr>
          <w:rPrChange w:id="1288" w:author="Microsoft Office User" w:date="2025-01-28T16:29:00Z">
            <w:rPr>
              <w:lang w:val="fr-SN"/>
            </w:rPr>
          </w:rPrChange>
        </w:rPr>
        <w:t>u</w:t>
      </w:r>
      <w:r w:rsidRPr="0057718E">
        <w:rPr>
          <w:rPrChange w:id="1289" w:author="Microsoft Office User" w:date="2025-01-28T16:29:00Z">
            <w:rPr>
              <w:lang w:val="fr-SN"/>
            </w:rPr>
          </w:rPrChange>
        </w:rPr>
        <w:t xml:space="preserve"> Go.</w:t>
      </w:r>
    </w:p>
    <w:p w14:paraId="18A895F4" w14:textId="41C4DB92" w:rsidR="00B3475E" w:rsidRPr="0057718E" w:rsidRDefault="00B3475E" w:rsidP="00B3475E">
      <w:pPr>
        <w:rPr>
          <w:rPrChange w:id="1290" w:author="Microsoft Office User" w:date="2025-01-28T16:29:00Z">
            <w:rPr>
              <w:lang w:val="fr-SN"/>
            </w:rPr>
          </w:rPrChange>
        </w:rPr>
      </w:pPr>
      <w:r w:rsidRPr="0057718E">
        <w:rPr>
          <w:rPrChange w:id="1291" w:author="Microsoft Office User" w:date="2025-01-28T16:29:00Z">
            <w:rPr>
              <w:lang w:val="fr-SN"/>
            </w:rPr>
          </w:rPrChange>
        </w:rPr>
        <w:t xml:space="preserve">2022 : </w:t>
      </w:r>
      <w:proofErr w:type="spellStart"/>
      <w:r w:rsidRPr="0057718E">
        <w:rPr>
          <w:rPrChange w:id="1292" w:author="Microsoft Office User" w:date="2025-01-28T16:29:00Z">
            <w:rPr>
              <w:lang w:val="fr-SN"/>
            </w:rPr>
          </w:rPrChange>
        </w:rPr>
        <w:t>OpenAI</w:t>
      </w:r>
      <w:proofErr w:type="spellEnd"/>
      <w:r w:rsidRPr="0057718E">
        <w:rPr>
          <w:rPrChange w:id="1293" w:author="Microsoft Office User" w:date="2025-01-28T16:29:00Z">
            <w:rPr>
              <w:lang w:val="fr-SN"/>
            </w:rPr>
          </w:rPrChange>
        </w:rPr>
        <w:t xml:space="preserve"> lance </w:t>
      </w:r>
      <w:proofErr w:type="spellStart"/>
      <w:r w:rsidRPr="0057718E">
        <w:rPr>
          <w:rPrChange w:id="1294" w:author="Microsoft Office User" w:date="2025-01-28T16:29:00Z">
            <w:rPr>
              <w:lang w:val="fr-SN"/>
            </w:rPr>
          </w:rPrChange>
        </w:rPr>
        <w:t>ChatGPT</w:t>
      </w:r>
      <w:proofErr w:type="spellEnd"/>
      <w:r w:rsidRPr="0057718E">
        <w:rPr>
          <w:rPrChange w:id="1295" w:author="Microsoft Office User" w:date="2025-01-28T16:29:00Z">
            <w:rPr>
              <w:lang w:val="fr-SN"/>
            </w:rPr>
          </w:rPrChange>
        </w:rPr>
        <w:t xml:space="preserve"> et Google lance Google Bard (actuellement Gemini).</w:t>
      </w:r>
    </w:p>
    <w:p w14:paraId="25560EAE" w14:textId="2986D5C0" w:rsidR="00F30939" w:rsidRPr="0057718E" w:rsidRDefault="00F30939" w:rsidP="00B9476C">
      <w:pPr>
        <w:pStyle w:val="Titre5"/>
        <w:numPr>
          <w:ilvl w:val="1"/>
          <w:numId w:val="2"/>
        </w:numPr>
        <w:rPr>
          <w:rPrChange w:id="1296" w:author="Microsoft Office User" w:date="2025-01-28T16:29:00Z">
            <w:rPr>
              <w:lang w:val="fr-SN"/>
            </w:rPr>
          </w:rPrChange>
        </w:rPr>
      </w:pPr>
      <w:bookmarkStart w:id="1297" w:name="_Toc188723909"/>
      <w:r w:rsidRPr="0057718E">
        <w:rPr>
          <w:rPrChange w:id="1298" w:author="Microsoft Office User" w:date="2025-01-28T16:29:00Z">
            <w:rPr>
              <w:lang w:val="fr-SN"/>
            </w:rPr>
          </w:rPrChange>
        </w:rPr>
        <w:t>Les sciences qui</w:t>
      </w:r>
      <w:r w:rsidR="000847F5" w:rsidRPr="0057718E">
        <w:rPr>
          <w:rPrChange w:id="1299" w:author="Microsoft Office User" w:date="2025-01-28T16:29:00Z">
            <w:rPr>
              <w:lang w:val="fr-SN"/>
            </w:rPr>
          </w:rPrChange>
        </w:rPr>
        <w:t xml:space="preserve"> ont</w:t>
      </w:r>
      <w:r w:rsidRPr="0057718E">
        <w:rPr>
          <w:rPrChange w:id="1300" w:author="Microsoft Office User" w:date="2025-01-28T16:29:00Z">
            <w:rPr>
              <w:lang w:val="fr-SN"/>
            </w:rPr>
          </w:rPrChange>
        </w:rPr>
        <w:t xml:space="preserve"> </w:t>
      </w:r>
      <w:r w:rsidR="000847F5" w:rsidRPr="0057718E">
        <w:rPr>
          <w:rPrChange w:id="1301" w:author="Microsoft Office User" w:date="2025-01-28T16:29:00Z">
            <w:rPr>
              <w:lang w:val="fr-SN"/>
            </w:rPr>
          </w:rPrChange>
        </w:rPr>
        <w:t>impulsé</w:t>
      </w:r>
      <w:r w:rsidRPr="0057718E">
        <w:rPr>
          <w:rPrChange w:id="1302" w:author="Microsoft Office User" w:date="2025-01-28T16:29:00Z">
            <w:rPr>
              <w:lang w:val="fr-SN"/>
            </w:rPr>
          </w:rPrChange>
        </w:rPr>
        <w:t xml:space="preserve"> sa dynamique</w:t>
      </w:r>
      <w:bookmarkEnd w:id="1297"/>
    </w:p>
    <w:p w14:paraId="34C2F67A" w14:textId="63FEEE6B" w:rsidR="00F909BC" w:rsidRPr="0057718E" w:rsidRDefault="00A83052" w:rsidP="00B9476C">
      <w:pPr>
        <w:pStyle w:val="Paragraphedeliste"/>
        <w:numPr>
          <w:ilvl w:val="0"/>
          <w:numId w:val="9"/>
        </w:numPr>
        <w:rPr>
          <w:b/>
          <w:bCs/>
          <w:rPrChange w:id="1303" w:author="Microsoft Office User" w:date="2025-01-28T16:29:00Z">
            <w:rPr>
              <w:b/>
              <w:bCs/>
              <w:lang w:val="fr-SN"/>
            </w:rPr>
          </w:rPrChange>
        </w:rPr>
      </w:pPr>
      <w:r w:rsidRPr="0057718E">
        <w:rPr>
          <w:b/>
          <w:bCs/>
          <w:rPrChange w:id="1304" w:author="Microsoft Office User" w:date="2025-01-28T16:29:00Z">
            <w:rPr>
              <w:b/>
              <w:bCs/>
              <w:lang w:val="fr-SN"/>
            </w:rPr>
          </w:rPrChange>
        </w:rPr>
        <w:t>Les mathématiques</w:t>
      </w:r>
    </w:p>
    <w:p w14:paraId="6A7AB60F" w14:textId="77777777" w:rsidR="005D06FA" w:rsidRPr="0057718E" w:rsidRDefault="005D06FA" w:rsidP="005D06FA">
      <w:r w:rsidRPr="0057718E">
        <w:t>“</w:t>
      </w:r>
      <w:proofErr w:type="spellStart"/>
      <w:r w:rsidRPr="0057718E">
        <w:t>These</w:t>
      </w:r>
      <w:proofErr w:type="spellEnd"/>
      <w:r w:rsidRPr="0057718E">
        <w:t xml:space="preserve"> </w:t>
      </w:r>
      <w:proofErr w:type="spellStart"/>
      <w:r w:rsidRPr="0057718E">
        <w:t>considerations</w:t>
      </w:r>
      <w:proofErr w:type="spellEnd"/>
      <w:r w:rsidRPr="0057718E">
        <w:t xml:space="preserve"> show </w:t>
      </w:r>
      <w:proofErr w:type="spellStart"/>
      <w:r w:rsidRPr="0057718E">
        <w:t>that</w:t>
      </w:r>
      <w:proofErr w:type="spellEnd"/>
      <w:r w:rsidRPr="0057718E">
        <w:t xml:space="preserve"> </w:t>
      </w:r>
      <w:proofErr w:type="spellStart"/>
      <w:r w:rsidRPr="0057718E">
        <w:t>there</w:t>
      </w:r>
      <w:proofErr w:type="spellEnd"/>
      <w:r w:rsidRPr="0057718E">
        <w:t xml:space="preserve"> </w:t>
      </w:r>
      <w:proofErr w:type="spellStart"/>
      <w:r w:rsidRPr="0057718E">
        <w:t>is</w:t>
      </w:r>
      <w:proofErr w:type="spellEnd"/>
      <w:r w:rsidRPr="0057718E">
        <w:t xml:space="preserve"> a </w:t>
      </w:r>
      <w:proofErr w:type="spellStart"/>
      <w:r w:rsidRPr="0057718E">
        <w:t>tremendous</w:t>
      </w:r>
      <w:proofErr w:type="spellEnd"/>
      <w:r w:rsidRPr="0057718E">
        <w:t xml:space="preserve"> </w:t>
      </w:r>
      <w:proofErr w:type="spellStart"/>
      <w:r w:rsidRPr="0057718E">
        <w:t>need</w:t>
      </w:r>
      <w:proofErr w:type="spellEnd"/>
      <w:r w:rsidRPr="0057718E">
        <w:t xml:space="preserve"> for </w:t>
      </w:r>
      <w:proofErr w:type="spellStart"/>
      <w:r w:rsidRPr="0057718E">
        <w:t>mathematics</w:t>
      </w:r>
      <w:proofErr w:type="spellEnd"/>
      <w:r w:rsidRPr="0057718E">
        <w:t xml:space="preserve"> in the area of </w:t>
      </w:r>
      <w:proofErr w:type="spellStart"/>
      <w:r w:rsidRPr="0057718E">
        <w:t>artificial</w:t>
      </w:r>
      <w:proofErr w:type="spellEnd"/>
      <w:r w:rsidRPr="0057718E">
        <w:t xml:space="preserve"> intelligence. And, in </w:t>
      </w:r>
      <w:proofErr w:type="spellStart"/>
      <w:r w:rsidRPr="0057718E">
        <w:t>fact</w:t>
      </w:r>
      <w:proofErr w:type="spellEnd"/>
      <w:r w:rsidRPr="0057718E">
        <w:t xml:space="preserve">, one can </w:t>
      </w:r>
      <w:proofErr w:type="spellStart"/>
      <w:r w:rsidRPr="0057718E">
        <w:t>currently</w:t>
      </w:r>
      <w:proofErr w:type="spellEnd"/>
      <w:r w:rsidRPr="0057718E">
        <w:t xml:space="preserve"> </w:t>
      </w:r>
      <w:proofErr w:type="spellStart"/>
      <w:r w:rsidRPr="0057718E">
        <w:t>witness</w:t>
      </w:r>
      <w:proofErr w:type="spellEnd"/>
      <w:r w:rsidRPr="0057718E">
        <w:t xml:space="preserve"> </w:t>
      </w:r>
      <w:proofErr w:type="spellStart"/>
      <w:r w:rsidRPr="0057718E">
        <w:t>that</w:t>
      </w:r>
      <w:proofErr w:type="spellEnd"/>
      <w:r w:rsidRPr="0057718E">
        <w:t xml:space="preserve"> </w:t>
      </w:r>
      <w:proofErr w:type="spellStart"/>
      <w:r w:rsidRPr="0057718E">
        <w:t>numerous</w:t>
      </w:r>
      <w:proofErr w:type="spellEnd"/>
      <w:r w:rsidRPr="0057718E">
        <w:t xml:space="preserve"> </w:t>
      </w:r>
      <w:proofErr w:type="spellStart"/>
      <w:r w:rsidRPr="0057718E">
        <w:t>mathematicians</w:t>
      </w:r>
      <w:proofErr w:type="spellEnd"/>
      <w:r w:rsidRPr="0057718E">
        <w:t xml:space="preserve"> move to </w:t>
      </w:r>
      <w:proofErr w:type="spellStart"/>
      <w:r w:rsidRPr="0057718E">
        <w:t>this</w:t>
      </w:r>
      <w:proofErr w:type="spellEnd"/>
      <w:r w:rsidRPr="0057718E">
        <w:t xml:space="preserve"> </w:t>
      </w:r>
      <w:proofErr w:type="spellStart"/>
      <w:r w:rsidRPr="0057718E">
        <w:t>field</w:t>
      </w:r>
      <w:proofErr w:type="spellEnd"/>
      <w:r w:rsidRPr="0057718E">
        <w:t xml:space="preserve">, </w:t>
      </w:r>
      <w:proofErr w:type="spellStart"/>
      <w:r w:rsidRPr="0057718E">
        <w:t>bringing</w:t>
      </w:r>
      <w:proofErr w:type="spellEnd"/>
      <w:r w:rsidRPr="0057718E">
        <w:t xml:space="preserve"> in </w:t>
      </w:r>
      <w:proofErr w:type="spellStart"/>
      <w:r w:rsidRPr="0057718E">
        <w:t>their</w:t>
      </w:r>
      <w:proofErr w:type="spellEnd"/>
      <w:r w:rsidRPr="0057718E">
        <w:t xml:space="preserve"> </w:t>
      </w:r>
      <w:proofErr w:type="spellStart"/>
      <w:r w:rsidRPr="0057718E">
        <w:t>own</w:t>
      </w:r>
      <w:proofErr w:type="spellEnd"/>
      <w:r w:rsidRPr="0057718E">
        <w:t xml:space="preserve"> expertise” (</w:t>
      </w:r>
      <w:proofErr w:type="spellStart"/>
      <w:r w:rsidRPr="0057718E">
        <w:t>Kutyniok</w:t>
      </w:r>
      <w:proofErr w:type="spellEnd"/>
      <w:r w:rsidRPr="0057718E">
        <w:t>, 2022).</w:t>
      </w:r>
    </w:p>
    <w:p w14:paraId="460D76D5" w14:textId="00A73B90" w:rsidR="005D06FA" w:rsidRPr="0057718E" w:rsidRDefault="005D06FA" w:rsidP="005D06FA">
      <w:pPr>
        <w:rPr>
          <w:rPrChange w:id="1305" w:author="Microsoft Office User" w:date="2025-01-28T16:29:00Z">
            <w:rPr>
              <w:lang w:val="fr-SN"/>
            </w:rPr>
          </w:rPrChange>
        </w:rPr>
      </w:pPr>
      <w:r w:rsidRPr="0057718E">
        <w:rPr>
          <w:rPrChange w:id="1306" w:author="Microsoft Office User" w:date="2025-01-28T16:29:00Z">
            <w:rPr>
              <w:lang w:val="fr-SN"/>
            </w:rPr>
          </w:rPrChange>
        </w:rPr>
        <w:t xml:space="preserve">Les mathématiques constituent le soubassement de l'IA, comme vient de le rappeler </w:t>
      </w:r>
      <w:proofErr w:type="spellStart"/>
      <w:r w:rsidRPr="0057718E">
        <w:rPr>
          <w:rPrChange w:id="1307" w:author="Microsoft Office User" w:date="2025-01-28T16:29:00Z">
            <w:rPr>
              <w:lang w:val="fr-SN"/>
            </w:rPr>
          </w:rPrChange>
        </w:rPr>
        <w:t>Gitta</w:t>
      </w:r>
      <w:proofErr w:type="spellEnd"/>
      <w:r w:rsidRPr="0057718E">
        <w:rPr>
          <w:rPrChange w:id="1308" w:author="Microsoft Office User" w:date="2025-01-28T16:29:00Z">
            <w:rPr>
              <w:lang w:val="fr-SN"/>
            </w:rPr>
          </w:rPrChange>
        </w:rPr>
        <w:t xml:space="preserve"> </w:t>
      </w:r>
      <w:proofErr w:type="spellStart"/>
      <w:r w:rsidRPr="0057718E">
        <w:rPr>
          <w:rPrChange w:id="1309" w:author="Microsoft Office User" w:date="2025-01-28T16:29:00Z">
            <w:rPr>
              <w:lang w:val="fr-SN"/>
            </w:rPr>
          </w:rPrChange>
        </w:rPr>
        <w:t>Kutyniok</w:t>
      </w:r>
      <w:proofErr w:type="spellEnd"/>
      <w:r w:rsidRPr="0057718E">
        <w:rPr>
          <w:rPrChange w:id="1310" w:author="Microsoft Office User" w:date="2025-01-28T16:29:00Z">
            <w:rPr>
              <w:lang w:val="fr-SN"/>
            </w:rPr>
          </w:rPrChange>
        </w:rPr>
        <w:t>, c'est-à-dire que tous les algorithmes d'IA reposent sur des théories mathématiques. D'ailleurs, nous allons voir cela en détails dans la suite du document, mais pour le moment, donnons quelques exemples : les dérivées, l'algèbre linéaire, les probabilités et statistiques.</w:t>
      </w:r>
    </w:p>
    <w:p w14:paraId="68BAC4AC" w14:textId="224C06F1" w:rsidR="00A83052" w:rsidRPr="0057718E" w:rsidRDefault="00A83052" w:rsidP="00B9476C">
      <w:pPr>
        <w:pStyle w:val="Paragraphedeliste"/>
        <w:numPr>
          <w:ilvl w:val="0"/>
          <w:numId w:val="9"/>
        </w:numPr>
        <w:rPr>
          <w:b/>
          <w:bCs/>
          <w:rPrChange w:id="1311" w:author="Microsoft Office User" w:date="2025-01-28T16:29:00Z">
            <w:rPr>
              <w:b/>
              <w:bCs/>
              <w:lang w:val="fr-SN"/>
            </w:rPr>
          </w:rPrChange>
        </w:rPr>
      </w:pPr>
      <w:r w:rsidRPr="0057718E">
        <w:rPr>
          <w:b/>
          <w:bCs/>
          <w:rPrChange w:id="1312" w:author="Microsoft Office User" w:date="2025-01-28T16:29:00Z">
            <w:rPr>
              <w:b/>
              <w:bCs/>
              <w:lang w:val="fr-SN"/>
            </w:rPr>
          </w:rPrChange>
        </w:rPr>
        <w:t>La biologie</w:t>
      </w:r>
    </w:p>
    <w:p w14:paraId="59B30FE2" w14:textId="1A67226F" w:rsidR="00A83052" w:rsidRPr="0057718E" w:rsidRDefault="008C586A" w:rsidP="008C586A">
      <w:pPr>
        <w:rPr>
          <w:rPrChange w:id="1313" w:author="Microsoft Office User" w:date="2025-01-28T16:29:00Z">
            <w:rPr>
              <w:lang w:val="fr-SN"/>
            </w:rPr>
          </w:rPrChange>
        </w:rPr>
      </w:pPr>
      <w:r w:rsidRPr="0057718E">
        <w:rPr>
          <w:rPrChange w:id="1314" w:author="Microsoft Office User" w:date="2025-01-28T16:29:00Z">
            <w:rPr>
              <w:lang w:val="fr-SN"/>
            </w:rPr>
          </w:rPrChange>
        </w:rPr>
        <w:t>Pour parler de l’impact de la biologie dans l’intelligence artificielle, il nous faut forcément parler du neurone biologique. Le neurone est une cellule spécialisée dans le traitement et la transmission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jusqu’à son arborisation terminale, où il peut alors entrer en contact avec les dendrites d’autres neurones. La jonction axone-dendrite est appelée synapse (Brette, 2003). C’est cette structure du neurone biologique que les réseaux de neurones artificiels vont essayer de répliquer à travers des calculs mathématiques.</w:t>
      </w:r>
    </w:p>
    <w:p w14:paraId="3A64D93F" w14:textId="77777777" w:rsidR="003A1A94" w:rsidRPr="0057718E" w:rsidRDefault="008C586A" w:rsidP="003A1A94">
      <w:pPr>
        <w:keepNext/>
        <w:jc w:val="center"/>
      </w:pPr>
      <w:r w:rsidRPr="0057718E">
        <w:rPr>
          <w:rPrChange w:id="1315" w:author="Microsoft Office User" w:date="2025-01-28T16:29:00Z">
            <w:rPr>
              <w:noProof/>
              <w:lang w:val="fr-SN"/>
            </w:rPr>
          </w:rPrChange>
        </w:rPr>
        <w:drawing>
          <wp:inline distT="0" distB="0" distL="0" distR="0" wp14:anchorId="12866EED" wp14:editId="7F489CDB">
            <wp:extent cx="3314700" cy="1440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5334" cy="1449588"/>
                    </a:xfrm>
                    <a:prstGeom prst="rect">
                      <a:avLst/>
                    </a:prstGeom>
                    <a:noFill/>
                    <a:ln>
                      <a:noFill/>
                    </a:ln>
                  </pic:spPr>
                </pic:pic>
              </a:graphicData>
            </a:graphic>
          </wp:inline>
        </w:drawing>
      </w:r>
    </w:p>
    <w:p w14:paraId="01A0C65C" w14:textId="3278FF0E" w:rsidR="008C586A" w:rsidRPr="0057718E" w:rsidRDefault="003A1A94" w:rsidP="003A1A94">
      <w:pPr>
        <w:pStyle w:val="Lgende"/>
        <w:jc w:val="center"/>
      </w:pPr>
      <w:bookmarkStart w:id="1316" w:name="_Toc188723979"/>
      <w:r w:rsidRPr="0057718E">
        <w:t xml:space="preserve">Figure </w:t>
      </w:r>
      <w:r w:rsidRPr="0057718E">
        <w:fldChar w:fldCharType="begin"/>
      </w:r>
      <w:r w:rsidRPr="0057718E">
        <w:instrText xml:space="preserve"> SEQ Figure \* ARABIC </w:instrText>
      </w:r>
      <w:r w:rsidRPr="0057718E">
        <w:fldChar w:fldCharType="separate"/>
      </w:r>
      <w:r w:rsidR="000163C8" w:rsidRPr="0057718E">
        <w:rPr>
          <w:rPrChange w:id="1317" w:author="Microsoft Office User" w:date="2025-01-28T16:29:00Z">
            <w:rPr>
              <w:noProof/>
            </w:rPr>
          </w:rPrChange>
        </w:rPr>
        <w:t>1</w:t>
      </w:r>
      <w:r w:rsidRPr="0057718E">
        <w:fldChar w:fldCharType="end"/>
      </w:r>
      <w:r w:rsidRPr="0057718E">
        <w:t xml:space="preserve">: Le neurone biologique (Source : </w:t>
      </w:r>
      <w:proofErr w:type="spellStart"/>
      <w:r w:rsidRPr="0057718E">
        <w:t>Reche</w:t>
      </w:r>
      <w:proofErr w:type="spellEnd"/>
      <w:r w:rsidRPr="0057718E">
        <w:t>, 2019)</w:t>
      </w:r>
      <w:bookmarkEnd w:id="1316"/>
    </w:p>
    <w:p w14:paraId="0332FC59" w14:textId="1F35C09D" w:rsidR="00A83052" w:rsidRPr="0057718E" w:rsidRDefault="00A83052" w:rsidP="00B9476C">
      <w:pPr>
        <w:pStyle w:val="Paragraphedeliste"/>
        <w:numPr>
          <w:ilvl w:val="0"/>
          <w:numId w:val="9"/>
        </w:numPr>
        <w:rPr>
          <w:b/>
          <w:bCs/>
          <w:rPrChange w:id="1318" w:author="Microsoft Office User" w:date="2025-01-28T16:29:00Z">
            <w:rPr>
              <w:b/>
              <w:bCs/>
              <w:lang w:val="fr-SN"/>
            </w:rPr>
          </w:rPrChange>
        </w:rPr>
      </w:pPr>
      <w:r w:rsidRPr="0057718E">
        <w:rPr>
          <w:b/>
          <w:bCs/>
          <w:rPrChange w:id="1319" w:author="Microsoft Office User" w:date="2025-01-28T16:29:00Z">
            <w:rPr>
              <w:b/>
              <w:bCs/>
              <w:lang w:val="fr-SN"/>
            </w:rPr>
          </w:rPrChange>
        </w:rPr>
        <w:t>L’informatique</w:t>
      </w:r>
    </w:p>
    <w:p w14:paraId="4EB2CF17" w14:textId="77777777" w:rsidR="00C237E5" w:rsidRPr="0057718E" w:rsidRDefault="00C237E5" w:rsidP="00C237E5">
      <w:pPr>
        <w:rPr>
          <w:rPrChange w:id="1320" w:author="Microsoft Office User" w:date="2025-01-28T16:29:00Z">
            <w:rPr>
              <w:lang w:val="fr-SN"/>
            </w:rPr>
          </w:rPrChange>
        </w:rPr>
      </w:pPr>
      <w:r w:rsidRPr="0057718E">
        <w:rPr>
          <w:rPrChange w:id="1321" w:author="Microsoft Office User" w:date="2025-01-28T16:29:00Z">
            <w:rPr>
              <w:lang w:val="fr-SN"/>
            </w:rPr>
          </w:rPrChange>
        </w:rPr>
        <w:t>Là, un non-initié pourrait dire que l'IA est un sous-domaine de l'informatique, que nenni ! Nous allons voir qu'il y a des subtilités ; on peut dissocier ces termes, même s'ils sont bien liés et vont le rester dans le temps.</w:t>
      </w:r>
    </w:p>
    <w:p w14:paraId="3CBF96B9" w14:textId="77777777" w:rsidR="00C237E5" w:rsidRPr="0057718E" w:rsidRDefault="00C237E5" w:rsidP="00C237E5">
      <w:pPr>
        <w:rPr>
          <w:rPrChange w:id="1322" w:author="Microsoft Office User" w:date="2025-01-28T16:29:00Z">
            <w:rPr>
              <w:lang w:val="fr-SN"/>
            </w:rPr>
          </w:rPrChange>
        </w:rPr>
      </w:pPr>
      <w:r w:rsidRPr="0057718E">
        <w:rPr>
          <w:rPrChange w:id="1323" w:author="Microsoft Office User" w:date="2025-01-28T16:29:00Z">
            <w:rPr>
              <w:lang w:val="fr-SN"/>
            </w:rPr>
          </w:rPrChange>
        </w:rPr>
        <w:t>C'est ainsi que nous allons donner un petit aperçu de comment marche un algorithme d'IA pour comprendre cela. Un réseau de neurones prend des données en entrée, les normalise, puis il va les passer à la prochaine couche à travers la multiplication avec les poids. Cette opération va se répéter autant de fois que nécessaire, et enfin, on va avoir une sortie.</w:t>
      </w:r>
    </w:p>
    <w:p w14:paraId="1D060A3B" w14:textId="77777777" w:rsidR="00C237E5" w:rsidRPr="0057718E" w:rsidRDefault="00C237E5" w:rsidP="00C237E5">
      <w:pPr>
        <w:rPr>
          <w:rPrChange w:id="1324" w:author="Microsoft Office User" w:date="2025-01-28T16:29:00Z">
            <w:rPr>
              <w:lang w:val="fr-SN"/>
            </w:rPr>
          </w:rPrChange>
        </w:rPr>
      </w:pPr>
      <w:r w:rsidRPr="0057718E">
        <w:rPr>
          <w:rPrChange w:id="1325" w:author="Microsoft Office User" w:date="2025-01-28T16:29:00Z">
            <w:rPr>
              <w:lang w:val="fr-SN"/>
            </w:rPr>
          </w:rPrChange>
        </w:rPr>
        <w:t>Dans ce processus, il n'y a que des calculs mathématiques, ce qui veut dire qu'on peut faire cela sur une feuille (chose qui va certainement prendre beaucoup, beaucoup de temps), ou le faire aussi avec une calculette, ou tout support nous permettant de faire des calculs.</w:t>
      </w:r>
    </w:p>
    <w:p w14:paraId="6C2B0AC5" w14:textId="0BC336CE" w:rsidR="00C237E5" w:rsidRPr="0057718E" w:rsidRDefault="00C237E5" w:rsidP="00C237E5">
      <w:pPr>
        <w:rPr>
          <w:rPrChange w:id="1326" w:author="Microsoft Office User" w:date="2025-01-28T16:29:00Z">
            <w:rPr>
              <w:lang w:val="fr-SN"/>
            </w:rPr>
          </w:rPrChange>
        </w:rPr>
      </w:pPr>
      <w:r w:rsidRPr="0057718E">
        <w:rPr>
          <w:rPrChange w:id="1327" w:author="Microsoft Office User" w:date="2025-01-28T16:29:00Z">
            <w:rPr>
              <w:lang w:val="fr-SN"/>
            </w:rPr>
          </w:rPrChange>
        </w:rPr>
        <w:t xml:space="preserve">Tout cela pour dire que l'ordinateur nous sert tout simplement à faciliter les calculs et à afficher les résultats dans une interface graphique, du fait qu'il est la calculatrice la plus puissante. Mais encore, nous pouvons noter que Warren S. </w:t>
      </w:r>
      <w:proofErr w:type="spellStart"/>
      <w:r w:rsidRPr="0057718E">
        <w:rPr>
          <w:rPrChange w:id="1328" w:author="Microsoft Office User" w:date="2025-01-28T16:29:00Z">
            <w:rPr>
              <w:lang w:val="fr-SN"/>
            </w:rPr>
          </w:rPrChange>
        </w:rPr>
        <w:t>McCulloch</w:t>
      </w:r>
      <w:proofErr w:type="spellEnd"/>
      <w:r w:rsidRPr="0057718E">
        <w:rPr>
          <w:rPrChange w:id="1329" w:author="Microsoft Office User" w:date="2025-01-28T16:29:00Z">
            <w:rPr>
              <w:lang w:val="fr-SN"/>
            </w:rPr>
          </w:rPrChange>
        </w:rPr>
        <w:t xml:space="preserve"> et Walter </w:t>
      </w:r>
      <w:proofErr w:type="spellStart"/>
      <w:r w:rsidRPr="0057718E">
        <w:rPr>
          <w:rPrChange w:id="1330" w:author="Microsoft Office User" w:date="2025-01-28T16:29:00Z">
            <w:rPr>
              <w:lang w:val="fr-SN"/>
            </w:rPr>
          </w:rPrChange>
        </w:rPr>
        <w:t>Pitts</w:t>
      </w:r>
      <w:proofErr w:type="spellEnd"/>
      <w:r w:rsidRPr="0057718E">
        <w:rPr>
          <w:rPrChange w:id="1331" w:author="Microsoft Office User" w:date="2025-01-28T16:29:00Z">
            <w:rPr>
              <w:lang w:val="fr-SN"/>
            </w:rPr>
          </w:rPrChange>
        </w:rPr>
        <w:t xml:space="preserve"> n'avaient pas utilisé d'ordinateur pour réaliser le premier réseau de neurones.</w:t>
      </w:r>
    </w:p>
    <w:p w14:paraId="4CA8E1C9" w14:textId="3E42CDCD" w:rsidR="00A83052" w:rsidRPr="0057718E" w:rsidRDefault="00A83052" w:rsidP="00B9476C">
      <w:pPr>
        <w:pStyle w:val="Paragraphedeliste"/>
        <w:numPr>
          <w:ilvl w:val="0"/>
          <w:numId w:val="9"/>
        </w:numPr>
        <w:rPr>
          <w:b/>
          <w:bCs/>
          <w:rPrChange w:id="1332" w:author="Microsoft Office User" w:date="2025-01-28T16:29:00Z">
            <w:rPr>
              <w:b/>
              <w:bCs/>
              <w:lang w:val="fr-SN"/>
            </w:rPr>
          </w:rPrChange>
        </w:rPr>
      </w:pPr>
      <w:r w:rsidRPr="0057718E">
        <w:rPr>
          <w:b/>
          <w:bCs/>
          <w:rPrChange w:id="1333" w:author="Microsoft Office User" w:date="2025-01-28T16:29:00Z">
            <w:rPr>
              <w:b/>
              <w:bCs/>
              <w:lang w:val="fr-SN"/>
            </w:rPr>
          </w:rPrChange>
        </w:rPr>
        <w:t>La cybernétique</w:t>
      </w:r>
    </w:p>
    <w:p w14:paraId="3CF7B98E" w14:textId="77777777" w:rsidR="00481944" w:rsidRPr="0057718E" w:rsidRDefault="00481944" w:rsidP="00481944">
      <w:pPr>
        <w:rPr>
          <w:rPrChange w:id="1334" w:author="Microsoft Office User" w:date="2025-01-28T16:29:00Z">
            <w:rPr>
              <w:lang w:val="fr-SN"/>
            </w:rPr>
          </w:rPrChange>
        </w:rPr>
      </w:pPr>
      <w:r w:rsidRPr="0057718E">
        <w:rPr>
          <w:rPrChange w:id="1335" w:author="Microsoft Office User" w:date="2025-01-28T16:29:00Z">
            <w:rPr>
              <w:lang w:val="fr-SN"/>
            </w:rPr>
          </w:rPrChange>
        </w:rPr>
        <w:t>La cybernétique est une science qui dérive de plusieurs autres sciences ; c’est le mathématicien américain Norbert Wiener à qui l’on attribue la création de cette science. La cybernétique essaie de répondre à la question de savoir comment les systèmes peuvent se contrôler eux-mêmes. L'exemple qui est très souvent donné est celui du thermostat, qui récupère les informations de son environnement, c'est-à-dire la température ambiante, et se régule lui-même en s'ajustant à la température désirée.</w:t>
      </w:r>
    </w:p>
    <w:p w14:paraId="23DDFE6D" w14:textId="0696469E" w:rsidR="00A83052" w:rsidRPr="0057718E" w:rsidRDefault="00481944" w:rsidP="00481944">
      <w:pPr>
        <w:rPr>
          <w:rPrChange w:id="1336" w:author="Microsoft Office User" w:date="2025-01-28T16:29:00Z">
            <w:rPr>
              <w:lang w:val="fr-SN"/>
            </w:rPr>
          </w:rPrChange>
        </w:rPr>
      </w:pPr>
      <w:r w:rsidRPr="0057718E">
        <w:rPr>
          <w:rPrChange w:id="1337" w:author="Microsoft Office User" w:date="2025-01-28T16:29:00Z">
            <w:rPr>
              <w:lang w:val="fr-SN"/>
            </w:rPr>
          </w:rPrChange>
        </w:rPr>
        <w:t xml:space="preserve">Cette science a beaucoup apporté à l'IA, car le fonctionnement de plusieurs modèles intelligents s'inspire des théories de la cybernétique, comme le fait d'utiliser sa propre erreur pour se rectifier soi-même dans un réseau de neurones ou encore le fait de donner un bonus ou malus à un agent dans un environnement s'il fait le bon ou le mauvais choix dans un </w:t>
      </w:r>
      <w:proofErr w:type="spellStart"/>
      <w:r w:rsidRPr="0057718E">
        <w:rPr>
          <w:i/>
          <w:iCs/>
          <w:rPrChange w:id="1338" w:author="Microsoft Office User" w:date="2025-01-28T16:29:00Z">
            <w:rPr>
              <w:i/>
              <w:iCs/>
              <w:lang w:val="fr-SN"/>
            </w:rPr>
          </w:rPrChange>
        </w:rPr>
        <w:t>Reinforcement</w:t>
      </w:r>
      <w:proofErr w:type="spellEnd"/>
      <w:r w:rsidRPr="0057718E">
        <w:rPr>
          <w:i/>
          <w:iCs/>
          <w:rPrChange w:id="1339" w:author="Microsoft Office User" w:date="2025-01-28T16:29:00Z">
            <w:rPr>
              <w:i/>
              <w:iCs/>
              <w:lang w:val="fr-SN"/>
            </w:rPr>
          </w:rPrChange>
        </w:rPr>
        <w:t xml:space="preserve"> Learning</w:t>
      </w:r>
      <w:r w:rsidRPr="0057718E">
        <w:rPr>
          <w:rPrChange w:id="1340" w:author="Microsoft Office User" w:date="2025-01-28T16:29:00Z">
            <w:rPr>
              <w:lang w:val="fr-SN"/>
            </w:rPr>
          </w:rPrChange>
        </w:rPr>
        <w:t>.</w:t>
      </w:r>
    </w:p>
    <w:p w14:paraId="79E58B9B" w14:textId="7A699331" w:rsidR="003152FC" w:rsidRPr="0057718E" w:rsidRDefault="003152FC" w:rsidP="001C6EF1">
      <w:pPr>
        <w:pStyle w:val="Titre3"/>
        <w:numPr>
          <w:ilvl w:val="0"/>
          <w:numId w:val="0"/>
        </w:numPr>
        <w:rPr>
          <w:rPrChange w:id="1341" w:author="Microsoft Office User" w:date="2025-01-28T16:29:00Z">
            <w:rPr>
              <w:lang w:val="fr-SN"/>
            </w:rPr>
          </w:rPrChange>
        </w:rPr>
      </w:pPr>
      <w:bookmarkStart w:id="1342" w:name="_Toc188723910"/>
      <w:r w:rsidRPr="0057718E">
        <w:rPr>
          <w:rPrChange w:id="1343" w:author="Microsoft Office User" w:date="2025-01-28T16:29:00Z">
            <w:rPr>
              <w:lang w:val="fr-SN"/>
            </w:rPr>
          </w:rPrChange>
        </w:rPr>
        <w:t xml:space="preserve">Section 2 : </w:t>
      </w:r>
      <w:r w:rsidR="00FA66B9" w:rsidRPr="0057718E">
        <w:rPr>
          <w:rPrChange w:id="1344" w:author="Microsoft Office User" w:date="2025-01-28T16:29:00Z">
            <w:rPr>
              <w:lang w:val="fr-SN"/>
            </w:rPr>
          </w:rPrChange>
        </w:rPr>
        <w:t>Fondements théoriques des algorithmes d’intelligence artificielle</w:t>
      </w:r>
      <w:bookmarkEnd w:id="1342"/>
    </w:p>
    <w:p w14:paraId="3F40C3B9" w14:textId="08DE6589" w:rsidR="00B761B8" w:rsidRPr="0057718E" w:rsidRDefault="00B761B8" w:rsidP="00B761B8">
      <w:pPr>
        <w:rPr>
          <w:rPrChange w:id="1345" w:author="Microsoft Office User" w:date="2025-01-28T16:29:00Z">
            <w:rPr>
              <w:lang w:val="fr-SN"/>
            </w:rPr>
          </w:rPrChange>
        </w:rPr>
      </w:pPr>
      <w:r w:rsidRPr="0057718E">
        <w:rPr>
          <w:rPrChange w:id="1346" w:author="Microsoft Office User" w:date="2025-01-28T16:29:00Z">
            <w:rPr>
              <w:lang w:val="fr-SN"/>
            </w:rPr>
          </w:rPrChange>
        </w:rPr>
        <w:t>À ce moment du travail, nous avons une certaine compréhension de certains aspects de l’IA. C'est déjà bien ; cependant, nous pouvons aller plus loin en ouvrant la boîte noire que constitue cette science. Dans cette section, il s'agira de la prise de conscience des fondamentaux mathématiques et informatiques de l’IA ; ensuite, nous allons voir le fonctionnement de certains algorithmes des modèles intelligents qui façonnent nos vies.</w:t>
      </w:r>
    </w:p>
    <w:p w14:paraId="0634397A" w14:textId="04892760" w:rsidR="00F23482" w:rsidRPr="0057718E" w:rsidRDefault="00F23482" w:rsidP="00B9476C">
      <w:pPr>
        <w:pStyle w:val="Titre4"/>
        <w:numPr>
          <w:ilvl w:val="0"/>
          <w:numId w:val="3"/>
        </w:numPr>
        <w:rPr>
          <w:rPrChange w:id="1347" w:author="Microsoft Office User" w:date="2025-01-28T16:29:00Z">
            <w:rPr>
              <w:lang w:val="fr-SN"/>
            </w:rPr>
          </w:rPrChange>
        </w:rPr>
      </w:pPr>
      <w:bookmarkStart w:id="1348" w:name="_Toc188723911"/>
      <w:r w:rsidRPr="0057718E">
        <w:rPr>
          <w:rPrChange w:id="1349" w:author="Microsoft Office User" w:date="2025-01-28T16:29:00Z">
            <w:rPr>
              <w:lang w:val="fr-SN"/>
            </w:rPr>
          </w:rPrChange>
        </w:rPr>
        <w:t>Les prérequis de l’intelligence artificielle</w:t>
      </w:r>
      <w:bookmarkEnd w:id="1348"/>
    </w:p>
    <w:p w14:paraId="1CB8372A" w14:textId="6A99371F" w:rsidR="00814B13" w:rsidRPr="0057718E" w:rsidRDefault="00814B13" w:rsidP="00814B13">
      <w:pPr>
        <w:rPr>
          <w:rPrChange w:id="1350" w:author="Microsoft Office User" w:date="2025-01-28T16:29:00Z">
            <w:rPr>
              <w:lang w:val="fr-SN"/>
            </w:rPr>
          </w:rPrChange>
        </w:rPr>
      </w:pPr>
      <w:r w:rsidRPr="0057718E">
        <w:rPr>
          <w:rPrChange w:id="1351" w:author="Microsoft Office User" w:date="2025-01-28T16:29:00Z">
            <w:rPr>
              <w:lang w:val="fr-SN"/>
            </w:rPr>
          </w:rPrChange>
        </w:rPr>
        <w:t>Bien évidemment, il y a quelques prérequis, deux pour être précis : les mathématiques et l’algorithmique. À part les mathématiques et l’informatique, il y a quelques autres prérequis qui ne sont pas nécessaires mais peuvent aider dans notre objectif, et tous ces autres prérequis vont être classés dans le domaine de l’intelligence sociale.</w:t>
      </w:r>
    </w:p>
    <w:p w14:paraId="55AAD2E9" w14:textId="11457842" w:rsidR="00AA6886" w:rsidRPr="0057718E" w:rsidRDefault="00AA6886" w:rsidP="00B9476C">
      <w:pPr>
        <w:pStyle w:val="Titre5"/>
        <w:numPr>
          <w:ilvl w:val="1"/>
          <w:numId w:val="3"/>
        </w:numPr>
        <w:rPr>
          <w:rPrChange w:id="1352" w:author="Microsoft Office User" w:date="2025-01-28T16:29:00Z">
            <w:rPr>
              <w:lang w:val="fr-SN"/>
            </w:rPr>
          </w:rPrChange>
        </w:rPr>
      </w:pPr>
      <w:bookmarkStart w:id="1353" w:name="_Toc188723912"/>
      <w:r w:rsidRPr="0057718E">
        <w:rPr>
          <w:rPrChange w:id="1354" w:author="Microsoft Office User" w:date="2025-01-28T16:29:00Z">
            <w:rPr>
              <w:lang w:val="fr-SN"/>
            </w:rPr>
          </w:rPrChange>
        </w:rPr>
        <w:t>Les mathématiques</w:t>
      </w:r>
      <w:bookmarkEnd w:id="1353"/>
    </w:p>
    <w:p w14:paraId="0005061D" w14:textId="643CFA0E" w:rsidR="00942F3E" w:rsidRPr="0057718E" w:rsidDel="0057718E" w:rsidRDefault="00942F3E" w:rsidP="00942F3E">
      <w:pPr>
        <w:rPr>
          <w:del w:id="1355" w:author="Microsoft Office User" w:date="2025-01-28T16:30:00Z"/>
          <w:rPrChange w:id="1356" w:author="Microsoft Office User" w:date="2025-01-28T16:29:00Z">
            <w:rPr>
              <w:del w:id="1357" w:author="Microsoft Office User" w:date="2025-01-28T16:30:00Z"/>
              <w:lang w:val="fr-SN"/>
            </w:rPr>
          </w:rPrChange>
        </w:rPr>
      </w:pPr>
      <w:del w:id="1358" w:author="Microsoft Office User" w:date="2025-01-28T16:30:00Z">
        <w:r w:rsidRPr="0057718E" w:rsidDel="0057718E">
          <w:rPr>
            <w:rPrChange w:id="1359" w:author="Microsoft Office User" w:date="2025-01-28T16:29:00Z">
              <w:rPr>
                <w:lang w:val="fr-SN"/>
              </w:rPr>
            </w:rPrChange>
          </w:rPr>
          <w:delText>Quand on parle de mathématiques, la plupart des gens vont prendre peur, abandonner, voire même fuir. Mais ici, nous allons voir les concepts mathématiques qui nous seront utiles pour l’IA, mais de manière simple et concise.</w:delText>
        </w:r>
      </w:del>
    </w:p>
    <w:p w14:paraId="5BC83AFC" w14:textId="77777777" w:rsidR="00942F3E" w:rsidRPr="0057718E" w:rsidRDefault="00942F3E" w:rsidP="00942F3E">
      <w:pPr>
        <w:rPr>
          <w:rPrChange w:id="1360" w:author="Microsoft Office User" w:date="2025-01-28T16:29:00Z">
            <w:rPr>
              <w:lang w:val="fr-SN"/>
            </w:rPr>
          </w:rPrChange>
        </w:rPr>
      </w:pPr>
      <w:r w:rsidRPr="0057718E">
        <w:rPr>
          <w:rPrChange w:id="1361" w:author="Microsoft Office User" w:date="2025-01-28T16:29:00Z">
            <w:rPr>
              <w:lang w:val="fr-SN"/>
            </w:rPr>
          </w:rPrChange>
        </w:rPr>
        <w:t>Les mathématiques peuvent être compliquées, mais quand on leur trouve une application, c’est là que ça devient intéressant, et l’une des plus belles applications des mathématiques, c’est l’IA. Nous allons vous montrer à quel point il est fascinant de résoudre des problèmes mathématiques pour créer des modèles intelligents. Les mathématiques sont plus que nécessaires pour l’IA, elles sont vitales. D’ailleurs, mon professeur d’intelligence artificielle nous disait à la fin d’un cours : « L’intelligence artificielle n’est ni plus ni moins que des calculs mathématiques. »</w:t>
      </w:r>
    </w:p>
    <w:p w14:paraId="31233EE4" w14:textId="2B8BB515" w:rsidR="00942F3E" w:rsidRPr="0057718E" w:rsidRDefault="00942F3E" w:rsidP="00942F3E">
      <w:pPr>
        <w:rPr>
          <w:rPrChange w:id="1362" w:author="Microsoft Office User" w:date="2025-01-28T16:29:00Z">
            <w:rPr>
              <w:lang w:val="fr-SN"/>
            </w:rPr>
          </w:rPrChange>
        </w:rPr>
      </w:pPr>
      <w:r w:rsidRPr="0057718E">
        <w:rPr>
          <w:rPrChange w:id="1363" w:author="Microsoft Office User" w:date="2025-01-28T16:29:00Z">
            <w:rPr>
              <w:lang w:val="fr-SN"/>
            </w:rPr>
          </w:rPrChange>
        </w:rPr>
        <w:t xml:space="preserve">En dépit du fait qu’il y a plusieurs domaines mathématiques qui nous seront utiles dans l’IA, pour </w:t>
      </w:r>
      <w:proofErr w:type="gramStart"/>
      <w:r w:rsidRPr="0057718E">
        <w:rPr>
          <w:rPrChange w:id="1364" w:author="Microsoft Office User" w:date="2025-01-28T16:29:00Z">
            <w:rPr>
              <w:lang w:val="fr-SN"/>
            </w:rPr>
          </w:rPrChange>
        </w:rPr>
        <w:t>ce</w:t>
      </w:r>
      <w:proofErr w:type="gramEnd"/>
      <w:r w:rsidRPr="0057718E">
        <w:rPr>
          <w:rPrChange w:id="1365" w:author="Microsoft Office User" w:date="2025-01-28T16:29:00Z">
            <w:rPr>
              <w:lang w:val="fr-SN"/>
            </w:rPr>
          </w:rPrChange>
        </w:rPr>
        <w:t xml:space="preserve"> travail de mémoire, nous allons nous concentrer sur seulement trois (3) domaines des mathématiques : les statistiques et probabilités, l’algèbre linéaire et l’analyse.</w:t>
      </w:r>
    </w:p>
    <w:p w14:paraId="1159FB74" w14:textId="338E2063" w:rsidR="00EE2746" w:rsidRPr="0057718E" w:rsidRDefault="00EE2746" w:rsidP="00B9476C">
      <w:pPr>
        <w:pStyle w:val="Paragraphedeliste"/>
        <w:numPr>
          <w:ilvl w:val="0"/>
          <w:numId w:val="9"/>
        </w:numPr>
        <w:rPr>
          <w:b/>
          <w:bCs/>
          <w:rPrChange w:id="1366" w:author="Microsoft Office User" w:date="2025-01-28T16:29:00Z">
            <w:rPr>
              <w:b/>
              <w:bCs/>
              <w:lang w:val="fr-SN"/>
            </w:rPr>
          </w:rPrChange>
        </w:rPr>
      </w:pPr>
      <w:r w:rsidRPr="0057718E">
        <w:rPr>
          <w:b/>
          <w:bCs/>
          <w:rPrChange w:id="1367" w:author="Microsoft Office User" w:date="2025-01-28T16:29:00Z">
            <w:rPr>
              <w:b/>
              <w:bCs/>
              <w:lang w:val="fr-SN"/>
            </w:rPr>
          </w:rPrChange>
        </w:rPr>
        <w:t>Les statistiques et probabilités</w:t>
      </w:r>
    </w:p>
    <w:p w14:paraId="7FAF9D08" w14:textId="515CD562" w:rsidR="00942F3E" w:rsidRPr="0057718E" w:rsidRDefault="00942F3E" w:rsidP="00942F3E">
      <w:pPr>
        <w:rPr>
          <w:rPrChange w:id="1368" w:author="Microsoft Office User" w:date="2025-01-28T16:29:00Z">
            <w:rPr>
              <w:lang w:val="fr-SN"/>
            </w:rPr>
          </w:rPrChange>
        </w:rPr>
      </w:pPr>
      <w:r w:rsidRPr="0057718E">
        <w:t xml:space="preserve">Is </w:t>
      </w:r>
      <w:proofErr w:type="spellStart"/>
      <w:r w:rsidRPr="0057718E">
        <w:t>everything</w:t>
      </w:r>
      <w:proofErr w:type="spellEnd"/>
      <w:r w:rsidRPr="0057718E">
        <w:t xml:space="preserve"> on </w:t>
      </w:r>
      <w:proofErr w:type="spellStart"/>
      <w:r w:rsidRPr="0057718E">
        <w:t>this</w:t>
      </w:r>
      <w:proofErr w:type="spellEnd"/>
      <w:r w:rsidRPr="0057718E">
        <w:t xml:space="preserve"> </w:t>
      </w:r>
      <w:proofErr w:type="spellStart"/>
      <w:r w:rsidRPr="0057718E">
        <w:t>planet</w:t>
      </w:r>
      <w:proofErr w:type="spellEnd"/>
      <w:r w:rsidRPr="0057718E">
        <w:t xml:space="preserve"> </w:t>
      </w:r>
      <w:proofErr w:type="spellStart"/>
      <w:r w:rsidRPr="0057718E">
        <w:t>determined</w:t>
      </w:r>
      <w:proofErr w:type="spellEnd"/>
      <w:r w:rsidRPr="0057718E">
        <w:t xml:space="preserve"> by </w:t>
      </w:r>
      <w:proofErr w:type="spellStart"/>
      <w:proofErr w:type="gramStart"/>
      <w:r w:rsidRPr="0057718E">
        <w:t>randomness</w:t>
      </w:r>
      <w:proofErr w:type="spellEnd"/>
      <w:r w:rsidRPr="0057718E">
        <w:t>?</w:t>
      </w:r>
      <w:proofErr w:type="gramEnd"/>
      <w:r w:rsidRPr="0057718E">
        <w:t xml:space="preserve"> This question </w:t>
      </w:r>
      <w:proofErr w:type="spellStart"/>
      <w:r w:rsidRPr="0057718E">
        <w:t>is</w:t>
      </w:r>
      <w:proofErr w:type="spellEnd"/>
      <w:r w:rsidRPr="0057718E">
        <w:t xml:space="preserve"> open to </w:t>
      </w:r>
      <w:proofErr w:type="spellStart"/>
      <w:r w:rsidRPr="0057718E">
        <w:t>philosophy</w:t>
      </w:r>
      <w:proofErr w:type="spellEnd"/>
      <w:r w:rsidRPr="0057718E">
        <w:t xml:space="preserve"> </w:t>
      </w:r>
      <w:proofErr w:type="spellStart"/>
      <w:r w:rsidRPr="0057718E">
        <w:t>debate</w:t>
      </w:r>
      <w:proofErr w:type="spellEnd"/>
      <w:r w:rsidRPr="0057718E">
        <w:t xml:space="preserve">. </w:t>
      </w:r>
      <w:proofErr w:type="spellStart"/>
      <w:r w:rsidRPr="0057718E">
        <w:t>What</w:t>
      </w:r>
      <w:proofErr w:type="spellEnd"/>
      <w:r w:rsidRPr="0057718E">
        <w:t xml:space="preserve"> </w:t>
      </w:r>
      <w:proofErr w:type="spellStart"/>
      <w:r w:rsidRPr="0057718E">
        <w:t>is</w:t>
      </w:r>
      <w:proofErr w:type="spellEnd"/>
      <w:r w:rsidRPr="0057718E">
        <w:t xml:space="preserve"> certain </w:t>
      </w:r>
      <w:proofErr w:type="spellStart"/>
      <w:r w:rsidRPr="0057718E">
        <w:t>is</w:t>
      </w:r>
      <w:proofErr w:type="spellEnd"/>
      <w:r w:rsidRPr="0057718E">
        <w:t xml:space="preserve"> </w:t>
      </w:r>
      <w:proofErr w:type="spellStart"/>
      <w:r w:rsidRPr="0057718E">
        <w:t>that</w:t>
      </w:r>
      <w:proofErr w:type="spellEnd"/>
      <w:r w:rsidRPr="0057718E">
        <w:t xml:space="preserve"> </w:t>
      </w:r>
      <w:proofErr w:type="spellStart"/>
      <w:r w:rsidRPr="0057718E">
        <w:t>every</w:t>
      </w:r>
      <w:proofErr w:type="spellEnd"/>
      <w:r w:rsidRPr="0057718E">
        <w:t xml:space="preserve"> </w:t>
      </w:r>
      <w:proofErr w:type="spellStart"/>
      <w:r w:rsidRPr="0057718E">
        <w:t>day</w:t>
      </w:r>
      <w:proofErr w:type="spellEnd"/>
      <w:r w:rsidRPr="0057718E">
        <w:t xml:space="preserve"> </w:t>
      </w:r>
      <w:proofErr w:type="spellStart"/>
      <w:r w:rsidRPr="0057718E">
        <w:t>thousands</w:t>
      </w:r>
      <w:proofErr w:type="spellEnd"/>
      <w:r w:rsidRPr="0057718E">
        <w:t xml:space="preserve"> and </w:t>
      </w:r>
      <w:proofErr w:type="spellStart"/>
      <w:r w:rsidRPr="0057718E">
        <w:t>thousands</w:t>
      </w:r>
      <w:proofErr w:type="spellEnd"/>
      <w:r w:rsidRPr="0057718E">
        <w:t xml:space="preserve"> of </w:t>
      </w:r>
      <w:proofErr w:type="spellStart"/>
      <w:r w:rsidRPr="0057718E">
        <w:t>engineers</w:t>
      </w:r>
      <w:proofErr w:type="spellEnd"/>
      <w:r w:rsidRPr="0057718E">
        <w:t xml:space="preserve">, </w:t>
      </w:r>
      <w:proofErr w:type="spellStart"/>
      <w:r w:rsidRPr="0057718E">
        <w:t>scientists</w:t>
      </w:r>
      <w:proofErr w:type="spellEnd"/>
      <w:r w:rsidRPr="0057718E">
        <w:t xml:space="preserve">, business </w:t>
      </w:r>
      <w:proofErr w:type="spellStart"/>
      <w:r w:rsidRPr="0057718E">
        <w:t>persons</w:t>
      </w:r>
      <w:proofErr w:type="spellEnd"/>
      <w:r w:rsidRPr="0057718E">
        <w:t xml:space="preserve">, </w:t>
      </w:r>
      <w:proofErr w:type="spellStart"/>
      <w:r w:rsidRPr="0057718E">
        <w:t>manufacturers</w:t>
      </w:r>
      <w:proofErr w:type="spellEnd"/>
      <w:r w:rsidRPr="0057718E">
        <w:t xml:space="preserve">, and </w:t>
      </w:r>
      <w:proofErr w:type="spellStart"/>
      <w:r w:rsidRPr="0057718E">
        <w:t>others</w:t>
      </w:r>
      <w:proofErr w:type="spellEnd"/>
      <w:r w:rsidRPr="0057718E">
        <w:t xml:space="preserve"> are </w:t>
      </w:r>
      <w:proofErr w:type="spellStart"/>
      <w:r w:rsidRPr="0057718E">
        <w:t>using</w:t>
      </w:r>
      <w:proofErr w:type="spellEnd"/>
      <w:r w:rsidRPr="0057718E">
        <w:t xml:space="preserve"> </w:t>
      </w:r>
      <w:proofErr w:type="spellStart"/>
      <w:r w:rsidRPr="0057718E">
        <w:t>tools</w:t>
      </w:r>
      <w:proofErr w:type="spellEnd"/>
      <w:r w:rsidRPr="0057718E">
        <w:t xml:space="preserve"> </w:t>
      </w:r>
      <w:proofErr w:type="spellStart"/>
      <w:r w:rsidRPr="0057718E">
        <w:t>from</w:t>
      </w:r>
      <w:proofErr w:type="spellEnd"/>
      <w:r w:rsidRPr="0057718E">
        <w:t xml:space="preserve"> </w:t>
      </w:r>
      <w:proofErr w:type="spellStart"/>
      <w:r w:rsidRPr="0057718E">
        <w:t>probability</w:t>
      </w:r>
      <w:proofErr w:type="spellEnd"/>
      <w:r w:rsidRPr="0057718E">
        <w:t xml:space="preserve"> and </w:t>
      </w:r>
      <w:proofErr w:type="spellStart"/>
      <w:r w:rsidRPr="0057718E">
        <w:t>statistics</w:t>
      </w:r>
      <w:proofErr w:type="spellEnd"/>
      <w:r w:rsidRPr="0057718E">
        <w:t xml:space="preserve">. </w:t>
      </w:r>
      <w:r w:rsidRPr="0057718E">
        <w:rPr>
          <w:rPrChange w:id="1369" w:author="Microsoft Office User" w:date="2025-01-28T16:29:00Z">
            <w:rPr>
              <w:lang w:val="fr-SN"/>
            </w:rPr>
          </w:rPrChange>
        </w:rPr>
        <w:t>(</w:t>
      </w:r>
      <w:proofErr w:type="spellStart"/>
      <w:r w:rsidRPr="0057718E">
        <w:rPr>
          <w:rPrChange w:id="1370" w:author="Microsoft Office User" w:date="2025-01-28T16:29:00Z">
            <w:rPr>
              <w:lang w:val="fr-SN"/>
            </w:rPr>
          </w:rPrChange>
        </w:rPr>
        <w:t>Dekking</w:t>
      </w:r>
      <w:proofErr w:type="spellEnd"/>
      <w:r w:rsidRPr="0057718E">
        <w:rPr>
          <w:rPrChange w:id="1371" w:author="Microsoft Office User" w:date="2025-01-28T16:29:00Z">
            <w:rPr>
              <w:lang w:val="fr-SN"/>
            </w:rPr>
          </w:rPrChange>
        </w:rPr>
        <w:t>, Frederik Michel, 2005).</w:t>
      </w:r>
    </w:p>
    <w:p w14:paraId="0F2827F5" w14:textId="77777777" w:rsidR="00942F3E" w:rsidRPr="0057718E" w:rsidRDefault="00942F3E" w:rsidP="00942F3E">
      <w:pPr>
        <w:rPr>
          <w:rPrChange w:id="1372" w:author="Microsoft Office User" w:date="2025-01-28T16:29:00Z">
            <w:rPr>
              <w:lang w:val="fr-SN"/>
            </w:rPr>
          </w:rPrChange>
        </w:rPr>
      </w:pPr>
      <w:r w:rsidRPr="0057718E">
        <w:rPr>
          <w:rPrChange w:id="1373" w:author="Microsoft Office User" w:date="2025-01-28T16:29:00Z">
            <w:rPr>
              <w:lang w:val="fr-SN"/>
            </w:rPr>
          </w:rPrChange>
        </w:rPr>
        <w:t>Cette citation de Michel nous renvoie à l'importance de ces domaines dans nos vies de tous les jours, et l’IA ne fait pas exception. La statistique est un domaine des mathématiques qui travaille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les statistiques, car les statistiques inférentielles vont avoir besoin des probabilités. La probabilité est l’étude de la chance qu’un évènement se produise, pour faire simple.</w:t>
      </w:r>
    </w:p>
    <w:p w14:paraId="129192C9" w14:textId="77777777" w:rsidR="00942F3E" w:rsidRPr="0057718E" w:rsidRDefault="00942F3E" w:rsidP="00942F3E">
      <w:pPr>
        <w:rPr>
          <w:rPrChange w:id="1374" w:author="Microsoft Office User" w:date="2025-01-28T16:29:00Z">
            <w:rPr>
              <w:lang w:val="fr-SN"/>
            </w:rPr>
          </w:rPrChange>
        </w:rPr>
      </w:pPr>
    </w:p>
    <w:p w14:paraId="6E7D4BD5" w14:textId="2AE26D29" w:rsidR="00942F3E" w:rsidRPr="0057718E" w:rsidRDefault="00942F3E" w:rsidP="00942F3E">
      <w:pPr>
        <w:rPr>
          <w:rPrChange w:id="1375" w:author="Microsoft Office User" w:date="2025-01-28T16:29:00Z">
            <w:rPr>
              <w:lang w:val="fr-SN"/>
            </w:rPr>
          </w:rPrChange>
        </w:rPr>
      </w:pPr>
      <w:r w:rsidRPr="0057718E">
        <w:rPr>
          <w:rPrChange w:id="1376" w:author="Microsoft Office User" w:date="2025-01-28T16:29:00Z">
            <w:rPr>
              <w:lang w:val="fr-SN"/>
            </w:rPr>
          </w:rPrChange>
        </w:rPr>
        <w:t xml:space="preserve">Ceci étant dit, comment ces deux sont utiles en Machine Learning et </w:t>
      </w:r>
      <w:proofErr w:type="spellStart"/>
      <w:r w:rsidRPr="0057718E">
        <w:rPr>
          <w:rPrChange w:id="1377" w:author="Microsoft Office User" w:date="2025-01-28T16:29:00Z">
            <w:rPr>
              <w:lang w:val="fr-SN"/>
            </w:rPr>
          </w:rPrChange>
        </w:rPr>
        <w:t>Deep</w:t>
      </w:r>
      <w:proofErr w:type="spellEnd"/>
      <w:r w:rsidRPr="0057718E">
        <w:rPr>
          <w:rPrChange w:id="1378" w:author="Microsoft Office User" w:date="2025-01-28T16:29:00Z">
            <w:rPr>
              <w:lang w:val="fr-SN"/>
            </w:rPr>
          </w:rPrChange>
        </w:rPr>
        <w:t xml:space="preserve"> Learning ? Ils interviennent tous </w:t>
      </w:r>
      <w:r w:rsidR="00AB45AF" w:rsidRPr="0057718E">
        <w:rPr>
          <w:rPrChange w:id="1379" w:author="Microsoft Office User" w:date="2025-01-28T16:29:00Z">
            <w:rPr>
              <w:lang w:val="fr-SN"/>
            </w:rPr>
          </w:rPrChange>
        </w:rPr>
        <w:t>les deux avants</w:t>
      </w:r>
      <w:r w:rsidRPr="0057718E">
        <w:rPr>
          <w:rPrChange w:id="1380" w:author="Microsoft Office User" w:date="2025-01-28T16:29:00Z">
            <w:rPr>
              <w:lang w:val="fr-SN"/>
            </w:rPr>
          </w:rPrChange>
        </w:rPr>
        <w:t xml:space="preserve"> et après le développement du modèle d’IA.</w:t>
      </w:r>
    </w:p>
    <w:p w14:paraId="5DCFC3CD" w14:textId="77777777" w:rsidR="00A7585A" w:rsidRPr="0057718E" w:rsidRDefault="00A7585A" w:rsidP="00B9476C">
      <w:pPr>
        <w:pStyle w:val="Paragraphedeliste"/>
        <w:numPr>
          <w:ilvl w:val="0"/>
          <w:numId w:val="10"/>
        </w:numPr>
        <w:rPr>
          <w:rPrChange w:id="1381" w:author="Microsoft Office User" w:date="2025-01-28T16:29:00Z">
            <w:rPr>
              <w:lang w:val="fr-SN"/>
            </w:rPr>
          </w:rPrChange>
        </w:rPr>
      </w:pPr>
      <w:r w:rsidRPr="0057718E">
        <w:rPr>
          <w:b/>
          <w:bCs/>
          <w:rPrChange w:id="1382" w:author="Microsoft Office User" w:date="2025-01-28T16:29:00Z">
            <w:rPr>
              <w:b/>
              <w:bCs/>
              <w:lang w:val="fr-SN"/>
            </w:rPr>
          </w:rPrChange>
        </w:rPr>
        <w:t>Avant le développement du modèle</w:t>
      </w:r>
      <w:r w:rsidRPr="0057718E">
        <w:rPr>
          <w:rPrChange w:id="1383" w:author="Microsoft Office User" w:date="2025-01-28T16:29:00Z">
            <w:rPr>
              <w:lang w:val="fr-SN"/>
            </w:rPr>
          </w:rPrChange>
        </w:rPr>
        <w:t xml:space="preserve"> : les statistiques nous aident à comprendre les données, car très souvent les données brutes ne sont pas exploitables. Ici, nous vérifions le maximum des valeurs, le minimum, la moyenne, les </w:t>
      </w:r>
      <w:proofErr w:type="spellStart"/>
      <w:r w:rsidRPr="0057718E">
        <w:rPr>
          <w:rPrChange w:id="1384" w:author="Microsoft Office User" w:date="2025-01-28T16:29:00Z">
            <w:rPr>
              <w:lang w:val="fr-SN"/>
            </w:rPr>
          </w:rPrChange>
        </w:rPr>
        <w:t>outliers</w:t>
      </w:r>
      <w:proofErr w:type="spellEnd"/>
      <w:r w:rsidRPr="0057718E">
        <w:rPr>
          <w:rPrChange w:id="1385" w:author="Microsoft Office User" w:date="2025-01-28T16:29:00Z">
            <w:rPr>
              <w:lang w:val="fr-SN"/>
            </w:rPr>
          </w:rPrChange>
        </w:rPr>
        <w:t xml:space="preserve"> et l’une partie des plus importantes du « </w:t>
      </w:r>
      <w:proofErr w:type="spellStart"/>
      <w:r w:rsidRPr="0057718E">
        <w:t>Feature</w:t>
      </w:r>
      <w:proofErr w:type="spellEnd"/>
      <w:r w:rsidRPr="0057718E">
        <w:rPr>
          <w:rPrChange w:id="1386" w:author="Microsoft Office User" w:date="2025-01-28T16:29:00Z">
            <w:rPr>
              <w:lang w:val="fr-SN"/>
            </w:rPr>
          </w:rPrChange>
        </w:rPr>
        <w:t xml:space="preserve"> Engineering » la mise à l’échelle etc. </w:t>
      </w:r>
    </w:p>
    <w:p w14:paraId="67B6D419" w14:textId="00FDB7BC" w:rsidR="00EE2746" w:rsidRPr="0057718E" w:rsidRDefault="00A7585A" w:rsidP="00B9476C">
      <w:pPr>
        <w:pStyle w:val="Paragraphedeliste"/>
        <w:numPr>
          <w:ilvl w:val="0"/>
          <w:numId w:val="10"/>
        </w:numPr>
        <w:rPr>
          <w:rPrChange w:id="1387" w:author="Microsoft Office User" w:date="2025-01-28T16:29:00Z">
            <w:rPr>
              <w:lang w:val="fr-SN"/>
            </w:rPr>
          </w:rPrChange>
        </w:rPr>
      </w:pPr>
      <w:proofErr w:type="spellStart"/>
      <w:r w:rsidRPr="0057718E">
        <w:rPr>
          <w:b/>
          <w:bCs/>
          <w:rPrChange w:id="1388" w:author="Microsoft Office User" w:date="2025-01-28T16:29:00Z">
            <w:rPr>
              <w:b/>
              <w:bCs/>
              <w:lang w:val="fr-SN"/>
            </w:rPr>
          </w:rPrChange>
        </w:rPr>
        <w:t>Apres</w:t>
      </w:r>
      <w:proofErr w:type="spellEnd"/>
      <w:r w:rsidRPr="0057718E">
        <w:rPr>
          <w:b/>
          <w:bCs/>
          <w:rPrChange w:id="1389" w:author="Microsoft Office User" w:date="2025-01-28T16:29:00Z">
            <w:rPr>
              <w:b/>
              <w:bCs/>
              <w:lang w:val="fr-SN"/>
            </w:rPr>
          </w:rPrChange>
        </w:rPr>
        <w:t xml:space="preserve"> le développement du modèle</w:t>
      </w:r>
      <w:r w:rsidRPr="0057718E">
        <w:rPr>
          <w:rPrChange w:id="1390" w:author="Microsoft Office User" w:date="2025-01-28T16:29:00Z">
            <w:rPr>
              <w:lang w:val="fr-SN"/>
            </w:rPr>
          </w:rPrChange>
        </w:rPr>
        <w:t> : il va bien falloir calculer la fiabilité du modèle, ce qu’on appelle « </w:t>
      </w:r>
      <w:proofErr w:type="spellStart"/>
      <w:r w:rsidRPr="0057718E">
        <w:rPr>
          <w:rPrChange w:id="1391" w:author="Microsoft Office User" w:date="2025-01-28T16:29:00Z">
            <w:rPr>
              <w:lang w:val="af-ZA"/>
            </w:rPr>
          </w:rPrChange>
        </w:rPr>
        <w:t>accuracy</w:t>
      </w:r>
      <w:proofErr w:type="spellEnd"/>
      <w:r w:rsidRPr="0057718E">
        <w:rPr>
          <w:rPrChange w:id="1392" w:author="Microsoft Office User" w:date="2025-01-28T16:29:00Z">
            <w:rPr>
              <w:lang w:val="fr-SN"/>
            </w:rPr>
          </w:rPrChange>
        </w:rPr>
        <w:t xml:space="preserve"> », il faut calculer aussi, la précision, le </w:t>
      </w:r>
      <w:r w:rsidRPr="0057718E">
        <w:rPr>
          <w:i/>
          <w:iCs/>
          <w:rPrChange w:id="1393" w:author="Microsoft Office User" w:date="2025-01-28T16:29:00Z">
            <w:rPr>
              <w:i/>
              <w:iCs/>
              <w:lang w:val="fr-SN"/>
            </w:rPr>
          </w:rPrChange>
        </w:rPr>
        <w:t>f1-score</w:t>
      </w:r>
      <w:r w:rsidRPr="0057718E">
        <w:rPr>
          <w:rPrChange w:id="1394" w:author="Microsoft Office User" w:date="2025-01-28T16:29:00Z">
            <w:rPr>
              <w:lang w:val="fr-SN"/>
            </w:rPr>
          </w:rPrChange>
        </w:rPr>
        <w:t xml:space="preserve">, le </w:t>
      </w:r>
      <w:proofErr w:type="spellStart"/>
      <w:r w:rsidRPr="0057718E">
        <w:rPr>
          <w:i/>
          <w:iCs/>
          <w:rPrChange w:id="1395" w:author="Microsoft Office User" w:date="2025-01-28T16:29:00Z">
            <w:rPr>
              <w:i/>
              <w:iCs/>
              <w:lang w:val="fr-SN"/>
            </w:rPr>
          </w:rPrChange>
        </w:rPr>
        <w:t>recall</w:t>
      </w:r>
      <w:proofErr w:type="spellEnd"/>
      <w:r w:rsidRPr="0057718E">
        <w:rPr>
          <w:rPrChange w:id="1396" w:author="Microsoft Office User" w:date="2025-01-28T16:29:00Z">
            <w:rPr>
              <w:lang w:val="fr-SN"/>
            </w:rPr>
          </w:rPrChange>
        </w:rPr>
        <w:t xml:space="preserve">… Ces derniers nous permettent d’apprécier la robustesse du modèle une fois déployer. </w:t>
      </w:r>
    </w:p>
    <w:p w14:paraId="7BE3B3B8" w14:textId="4D5FB007" w:rsidR="00EE2746" w:rsidRPr="0057718E" w:rsidRDefault="00EE2746" w:rsidP="00B9476C">
      <w:pPr>
        <w:pStyle w:val="Paragraphedeliste"/>
        <w:numPr>
          <w:ilvl w:val="0"/>
          <w:numId w:val="9"/>
        </w:numPr>
        <w:rPr>
          <w:b/>
          <w:bCs/>
          <w:rPrChange w:id="1397" w:author="Microsoft Office User" w:date="2025-01-28T16:29:00Z">
            <w:rPr>
              <w:b/>
              <w:bCs/>
              <w:lang w:val="fr-SN"/>
            </w:rPr>
          </w:rPrChange>
        </w:rPr>
      </w:pPr>
      <w:r w:rsidRPr="0057718E">
        <w:rPr>
          <w:b/>
          <w:bCs/>
          <w:rPrChange w:id="1398" w:author="Microsoft Office User" w:date="2025-01-28T16:29:00Z">
            <w:rPr>
              <w:b/>
              <w:bCs/>
              <w:lang w:val="fr-SN"/>
            </w:rPr>
          </w:rPrChange>
        </w:rPr>
        <w:t>L’algèbre linéaire</w:t>
      </w:r>
    </w:p>
    <w:p w14:paraId="3D9E6036" w14:textId="77777777" w:rsidR="00AF74F2" w:rsidRPr="0057718E" w:rsidRDefault="00AF74F2" w:rsidP="00AF74F2">
      <w:pPr>
        <w:rPr>
          <w:rPrChange w:id="1399" w:author="Microsoft Office User" w:date="2025-01-28T16:29:00Z">
            <w:rPr>
              <w:lang w:val="fr-SN"/>
            </w:rPr>
          </w:rPrChange>
        </w:rPr>
      </w:pPr>
      <w:r w:rsidRPr="0057718E">
        <w:rPr>
          <w:rPrChange w:id="1400" w:author="Microsoft Office User" w:date="2025-01-28T16:29:00Z">
            <w:rPr>
              <w:lang w:val="fr-SN"/>
            </w:rPr>
          </w:rPrChange>
        </w:rPr>
        <w:t xml:space="preserve">Au fait, il y a trois grandes parties dans le développement d’un réseau de neurones et, à titre illustratif, nous pouvons dire qu’il y a le travail a posteriori, le développement du modèle et le travail a priori. Pour le modèle, il y a deux parties : le </w:t>
      </w:r>
      <w:proofErr w:type="spellStart"/>
      <w:r w:rsidRPr="0057718E">
        <w:rPr>
          <w:rPrChange w:id="1401" w:author="Microsoft Office User" w:date="2025-01-28T16:29:00Z">
            <w:rPr>
              <w:lang w:val="fr-SN"/>
            </w:rPr>
          </w:rPrChange>
        </w:rPr>
        <w:t>Feed-forward</w:t>
      </w:r>
      <w:proofErr w:type="spellEnd"/>
      <w:r w:rsidRPr="0057718E">
        <w:rPr>
          <w:rPrChange w:id="1402" w:author="Microsoft Office User" w:date="2025-01-28T16:29:00Z">
            <w:rPr>
              <w:lang w:val="fr-SN"/>
            </w:rPr>
          </w:rPrChange>
        </w:rPr>
        <w:t xml:space="preserve"> et le Back-propagation, et l’algèbre linéaire va intervenir dans ces deux parties.</w:t>
      </w:r>
    </w:p>
    <w:p w14:paraId="7FDDDB1E" w14:textId="77777777" w:rsidR="00AF74F2" w:rsidRPr="0057718E" w:rsidRDefault="00AF74F2" w:rsidP="00AF74F2">
      <w:pPr>
        <w:rPr>
          <w:rPrChange w:id="1403" w:author="Microsoft Office User" w:date="2025-01-28T16:29:00Z">
            <w:rPr>
              <w:lang w:val="fr-SN"/>
            </w:rPr>
          </w:rPrChange>
        </w:rPr>
      </w:pPr>
      <w:r w:rsidRPr="0057718E">
        <w:rPr>
          <w:rPrChange w:id="1404" w:author="Microsoft Office User" w:date="2025-01-28T16:29:00Z">
            <w:rPr>
              <w:lang w:val="fr-SN"/>
            </w:rPr>
          </w:rPrChange>
        </w:rPr>
        <w:t>L’algèbre linéaire est la branche des mathématiques qui s'intéresse à l'étude des espaces vectoriels (ou espaces linéaires), de leurs éléments, les vecteurs, des transformations linéaires et des systèmes d'équations linéaires (théorie des matrices). (Algèbre linéaire - Définition, 2024)</w:t>
      </w:r>
    </w:p>
    <w:p w14:paraId="6AF0EE22" w14:textId="63BC0D61" w:rsidR="00AF74F2" w:rsidRPr="0057718E" w:rsidRDefault="00AF74F2" w:rsidP="00AF74F2">
      <w:pPr>
        <w:rPr>
          <w:rPrChange w:id="1405" w:author="Microsoft Office User" w:date="2025-01-28T16:29:00Z">
            <w:rPr>
              <w:lang w:val="fr-SN"/>
            </w:rPr>
          </w:rPrChange>
        </w:rPr>
      </w:pPr>
      <w:r w:rsidRPr="0057718E">
        <w:rPr>
          <w:rPrChange w:id="1406" w:author="Microsoft Office User" w:date="2025-01-28T16:29:00Z">
            <w:rPr>
              <w:lang w:val="fr-SN"/>
            </w:rPr>
          </w:rPrChange>
        </w:rPr>
        <w:t xml:space="preserve">Ainsi, la plus grande utilité de l’algèbre linéaire est le calcul des poids ; elle va nous permettre d’automatiser les calculs lourds et coûteux, nous permettant ainsi de gagner du temps. Sans elle, nous aurions passé beaucoup de temps sur ces calculs. Je rappelle qu’un réseau de neurones a des milliers de neurones d’input, plusieurs couches cachées qui peuvent elles-mêmes avoir des milliers de neurones. </w:t>
      </w:r>
      <w:del w:id="1407" w:author="Microsoft Office User" w:date="2025-01-28T16:33:00Z">
        <w:r w:rsidRPr="0057718E" w:rsidDel="0057718E">
          <w:rPr>
            <w:rPrChange w:id="1408" w:author="Microsoft Office User" w:date="2025-01-28T16:29:00Z">
              <w:rPr>
                <w:lang w:val="fr-SN"/>
              </w:rPr>
            </w:rPrChange>
          </w:rPr>
          <w:delText>C’est juste impossible de calculer tout cela de manière séquentielle.</w:delText>
        </w:r>
      </w:del>
    </w:p>
    <w:p w14:paraId="48AA3275" w14:textId="3953440B" w:rsidR="00EE2746" w:rsidRPr="0057718E" w:rsidRDefault="00EE2746" w:rsidP="00B9476C">
      <w:pPr>
        <w:pStyle w:val="Paragraphedeliste"/>
        <w:numPr>
          <w:ilvl w:val="0"/>
          <w:numId w:val="9"/>
        </w:numPr>
        <w:rPr>
          <w:b/>
          <w:bCs/>
          <w:rPrChange w:id="1409" w:author="Microsoft Office User" w:date="2025-01-28T16:29:00Z">
            <w:rPr>
              <w:b/>
              <w:bCs/>
              <w:lang w:val="fr-SN"/>
            </w:rPr>
          </w:rPrChange>
        </w:rPr>
      </w:pPr>
      <w:r w:rsidRPr="0057718E">
        <w:rPr>
          <w:b/>
          <w:bCs/>
          <w:rPrChange w:id="1410" w:author="Microsoft Office User" w:date="2025-01-28T16:29:00Z">
            <w:rPr>
              <w:b/>
              <w:bCs/>
              <w:lang w:val="fr-SN"/>
            </w:rPr>
          </w:rPrChange>
        </w:rPr>
        <w:t>L’analyse</w:t>
      </w:r>
    </w:p>
    <w:p w14:paraId="1C1F0913" w14:textId="77777777" w:rsidR="00AD6661" w:rsidRPr="0057718E" w:rsidRDefault="00AD6661" w:rsidP="00AD6661">
      <w:pPr>
        <w:rPr>
          <w:rPrChange w:id="1411" w:author="Microsoft Office User" w:date="2025-01-28T16:29:00Z">
            <w:rPr>
              <w:lang w:val="fr-SN"/>
            </w:rPr>
          </w:rPrChange>
        </w:rPr>
      </w:pPr>
      <w:r w:rsidRPr="0057718E">
        <w:rPr>
          <w:rPrChange w:id="1412" w:author="Microsoft Office User" w:date="2025-01-28T16:29:00Z">
            <w:rPr>
              <w:lang w:val="fr-SN"/>
            </w:rPr>
          </w:rPrChange>
        </w:rPr>
        <w:t>Quand on parle d’apprentissage en IA, ou du terme très populaire en anglais « Learning », c’est grâce au domaine des mathématiques, l’analyse, et au calcul des dérivées. Si l’IA est devenue ce qu’elle est aujourd’hui avec les performances qu’on lui connaît, c’est en très grande partie grâce aux calculs d’analyse mathématique.</w:t>
      </w:r>
    </w:p>
    <w:p w14:paraId="4A661B42" w14:textId="6DABCF6D" w:rsidR="00AD6661" w:rsidRPr="0057718E" w:rsidRDefault="00AD6661" w:rsidP="00AD6661">
      <w:pPr>
        <w:rPr>
          <w:rPrChange w:id="1413" w:author="Microsoft Office User" w:date="2025-01-28T16:29:00Z">
            <w:rPr>
              <w:lang w:val="fr-SN"/>
            </w:rPr>
          </w:rPrChange>
        </w:rPr>
      </w:pPr>
      <w:r w:rsidRPr="0057718E">
        <w:rPr>
          <w:rPrChange w:id="1414" w:author="Microsoft Office User" w:date="2025-01-28T16:29:00Z">
            <w:rPr>
              <w:lang w:val="fr-SN"/>
            </w:rPr>
          </w:rPrChange>
        </w:rPr>
        <w:t xml:space="preserve">La dérivée d’une fonction nous informe sur la variation de la fonction en un point donné. Pour être plus clair, elle nous permet de calculer la pente en n’importe quel point de la fonction. Le calcul de la dérivée est très important dans de nombreux domaines, notamment dans le </w:t>
      </w:r>
      <w:proofErr w:type="spellStart"/>
      <w:r w:rsidRPr="0057718E">
        <w:rPr>
          <w:rPrChange w:id="1415" w:author="Microsoft Office User" w:date="2025-01-28T16:29:00Z">
            <w:rPr>
              <w:lang w:val="fr-SN"/>
            </w:rPr>
          </w:rPrChange>
        </w:rPr>
        <w:t>Deep</w:t>
      </w:r>
      <w:proofErr w:type="spellEnd"/>
      <w:r w:rsidRPr="0057718E">
        <w:rPr>
          <w:rPrChange w:id="1416" w:author="Microsoft Office User" w:date="2025-01-28T16:29:00Z">
            <w:rPr>
              <w:lang w:val="fr-SN"/>
            </w:rPr>
          </w:rPrChange>
        </w:rPr>
        <w:t xml:space="preserve"> Learning.</w:t>
      </w:r>
    </w:p>
    <w:p w14:paraId="19CB43F5" w14:textId="77777777" w:rsidR="0066733F" w:rsidRPr="0057718E" w:rsidRDefault="002272A6" w:rsidP="0066733F">
      <w:pPr>
        <w:keepNext/>
        <w:jc w:val="center"/>
      </w:pPr>
      <w:r w:rsidRPr="0057718E">
        <w:rPr>
          <w:rPrChange w:id="1417" w:author="Microsoft Office User" w:date="2025-01-28T16:29:00Z">
            <w:rPr>
              <w:noProof/>
              <w:lang w:val="fr-SN"/>
            </w:rPr>
          </w:rPrChange>
        </w:rPr>
        <w:drawing>
          <wp:inline distT="0" distB="0" distL="0" distR="0" wp14:anchorId="1A4385C3" wp14:editId="2B6F4F00">
            <wp:extent cx="1821180" cy="150097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1822374" cy="1501957"/>
                    </a:xfrm>
                    <a:prstGeom prst="rect">
                      <a:avLst/>
                    </a:prstGeom>
                  </pic:spPr>
                </pic:pic>
              </a:graphicData>
            </a:graphic>
          </wp:inline>
        </w:drawing>
      </w:r>
    </w:p>
    <w:p w14:paraId="348CBF47" w14:textId="2ABD2A4D" w:rsidR="002272A6" w:rsidRPr="0057718E" w:rsidRDefault="0066733F" w:rsidP="0066733F">
      <w:pPr>
        <w:pStyle w:val="Lgende"/>
        <w:jc w:val="center"/>
      </w:pPr>
      <w:bookmarkStart w:id="1418" w:name="_Toc188723980"/>
      <w:r w:rsidRPr="0057718E">
        <w:t xml:space="preserve">Figure </w:t>
      </w:r>
      <w:r w:rsidRPr="0057718E">
        <w:fldChar w:fldCharType="begin"/>
      </w:r>
      <w:r w:rsidRPr="0057718E">
        <w:instrText xml:space="preserve"> SEQ Figure \* ARABIC </w:instrText>
      </w:r>
      <w:r w:rsidRPr="0057718E">
        <w:fldChar w:fldCharType="separate"/>
      </w:r>
      <w:r w:rsidR="000163C8" w:rsidRPr="0057718E">
        <w:rPr>
          <w:rPrChange w:id="1419" w:author="Microsoft Office User" w:date="2025-01-28T16:29:00Z">
            <w:rPr>
              <w:noProof/>
            </w:rPr>
          </w:rPrChange>
        </w:rPr>
        <w:t>2</w:t>
      </w:r>
      <w:r w:rsidRPr="0057718E">
        <w:fldChar w:fldCharType="end"/>
      </w:r>
      <w:r w:rsidRPr="0057718E">
        <w:t xml:space="preserve"> : Zoom sur la dérivée d'une fonction (Source : </w:t>
      </w:r>
      <w:proofErr w:type="spellStart"/>
      <w:r w:rsidRPr="0057718E">
        <w:t>mathisfun</w:t>
      </w:r>
      <w:proofErr w:type="spellEnd"/>
      <w:r w:rsidRPr="0057718E">
        <w:t>)</w:t>
      </w:r>
      <w:bookmarkEnd w:id="1418"/>
    </w:p>
    <w:p w14:paraId="6C7ED2BC" w14:textId="3F272A25" w:rsidR="00661E02" w:rsidRPr="0057718E" w:rsidRDefault="00661E02" w:rsidP="00661E02">
      <w:r w:rsidRPr="0057718E">
        <w:t xml:space="preserve">Comment se passe l’apprentissage dans un réseau de neurones ? Nous allons rectifier les erreurs commises par l’IA durant son entraînement à l’aide de la dérivée. Si nous répétons cela autant de fois que nécessaire, l’erreur </w:t>
      </w:r>
      <w:del w:id="1420" w:author="Microsoft Office User" w:date="2025-01-28T16:33:00Z">
        <w:r w:rsidRPr="0057718E" w:rsidDel="0057718E">
          <w:delText>d’assomption</w:delText>
        </w:r>
      </w:del>
      <w:r w:rsidRPr="0057718E">
        <w:t xml:space="preserve"> sera réduite au minimum et la « </w:t>
      </w:r>
      <w:proofErr w:type="spellStart"/>
      <w:r w:rsidRPr="0057718E">
        <w:t>accuracy</w:t>
      </w:r>
      <w:proofErr w:type="spellEnd"/>
      <w:r w:rsidRPr="0057718E">
        <w:t xml:space="preserve"> » sera maximisée. Ce qu’il faut comprendre ici, c’est que le calcul de la dérivée de la fonction d’erreur nous permet de rectifier cette erreur.</w:t>
      </w:r>
    </w:p>
    <w:p w14:paraId="18BE985C" w14:textId="58675AC6" w:rsidR="00661E02" w:rsidRPr="0057718E" w:rsidRDefault="00661E02" w:rsidP="00661E02">
      <w:r w:rsidRPr="0057718E">
        <w:t>De manière pratique, on calcule d’abord l’erreur, puis on calcule la dérivée de la fonction d’erreur. La manière dont la rectification se fait est que chaque poids reçoit une valeur correspondant à sa responsabilité dans l’erreur. C’est cela le Back-propagation, ou rétropropagation en français.</w:t>
      </w:r>
    </w:p>
    <w:p w14:paraId="4C8A7377" w14:textId="1DFECD7E" w:rsidR="00AA6886" w:rsidRPr="0057718E" w:rsidRDefault="00AA6886" w:rsidP="00B9476C">
      <w:pPr>
        <w:pStyle w:val="Titre5"/>
        <w:numPr>
          <w:ilvl w:val="1"/>
          <w:numId w:val="3"/>
        </w:numPr>
        <w:rPr>
          <w:rPrChange w:id="1421" w:author="Microsoft Office User" w:date="2025-01-28T16:29:00Z">
            <w:rPr>
              <w:lang w:val="fr-SN"/>
            </w:rPr>
          </w:rPrChange>
        </w:rPr>
      </w:pPr>
      <w:bookmarkStart w:id="1422" w:name="_Toc188723913"/>
      <w:r w:rsidRPr="0057718E">
        <w:rPr>
          <w:rPrChange w:id="1423" w:author="Microsoft Office User" w:date="2025-01-28T16:29:00Z">
            <w:rPr>
              <w:lang w:val="fr-SN"/>
            </w:rPr>
          </w:rPrChange>
        </w:rPr>
        <w:t>L’informatique</w:t>
      </w:r>
      <w:bookmarkEnd w:id="1422"/>
    </w:p>
    <w:p w14:paraId="531E2494" w14:textId="434A8028" w:rsidR="00661E02" w:rsidRPr="0057718E" w:rsidRDefault="00661E02" w:rsidP="00661E02">
      <w:pPr>
        <w:rPr>
          <w:rPrChange w:id="1424" w:author="Microsoft Office User" w:date="2025-01-28T16:29:00Z">
            <w:rPr>
              <w:lang w:val="fr-SN"/>
            </w:rPr>
          </w:rPrChange>
        </w:rPr>
      </w:pPr>
      <w:r w:rsidRPr="0057718E">
        <w:rPr>
          <w:rPrChange w:id="1425" w:author="Microsoft Office User" w:date="2025-01-28T16:29:00Z">
            <w:rPr>
              <w:lang w:val="fr-SN"/>
            </w:rPr>
          </w:rPrChange>
        </w:rPr>
        <w:t xml:space="preserve">L’informatique, c’est la science de l’automatisation de l’information, d’ailleurs son nom vient de là : une contraction entre 'information' et 'automatique'. Chez les anglo-saxons, on parle plutôt de 'Computer Science', qui se traduit littéralement par 'science de l’ordinateur'. Plus haut, nous avons mentionné que l’IA est une science purement mathématique, avec uniquement des calculs que l’on pourrait même faire sur une feuille. Dès lors, que représente l’informatique pour l’IA ? Elle joue le rôle d’une calculatrice géante, capable d’effectuer des </w:t>
      </w:r>
      <w:r w:rsidR="00177FA4" w:rsidRPr="0057718E">
        <w:rPr>
          <w:rPrChange w:id="1426" w:author="Microsoft Office User" w:date="2025-01-28T16:29:00Z">
            <w:rPr>
              <w:lang w:val="fr-SN"/>
            </w:rPr>
          </w:rPrChange>
        </w:rPr>
        <w:t>super calculs</w:t>
      </w:r>
      <w:r w:rsidRPr="0057718E">
        <w:rPr>
          <w:rPrChange w:id="1427" w:author="Microsoft Office User" w:date="2025-01-28T16:29:00Z">
            <w:rPr>
              <w:lang w:val="fr-SN"/>
            </w:rPr>
          </w:rPrChange>
        </w:rPr>
        <w:t xml:space="preserve"> en un temps record, tout en servant également d'interface graphique</w:t>
      </w:r>
    </w:p>
    <w:p w14:paraId="2D53B4CC" w14:textId="4075DEB3" w:rsidR="00B640B2" w:rsidRPr="0057718E" w:rsidRDefault="00B640B2" w:rsidP="00B9476C">
      <w:pPr>
        <w:pStyle w:val="Paragraphedeliste"/>
        <w:numPr>
          <w:ilvl w:val="0"/>
          <w:numId w:val="11"/>
        </w:numPr>
        <w:rPr>
          <w:b/>
          <w:bCs/>
          <w:rPrChange w:id="1428" w:author="Microsoft Office User" w:date="2025-01-28T16:29:00Z">
            <w:rPr>
              <w:b/>
              <w:bCs/>
              <w:lang w:val="fr-SN"/>
            </w:rPr>
          </w:rPrChange>
        </w:rPr>
      </w:pPr>
      <w:r w:rsidRPr="0057718E">
        <w:rPr>
          <w:b/>
          <w:bCs/>
          <w:rPrChange w:id="1429" w:author="Microsoft Office User" w:date="2025-01-28T16:29:00Z">
            <w:rPr>
              <w:b/>
              <w:bCs/>
              <w:lang w:val="fr-SN"/>
            </w:rPr>
          </w:rPrChange>
        </w:rPr>
        <w:t>L’algorithme</w:t>
      </w:r>
    </w:p>
    <w:p w14:paraId="175418C5" w14:textId="331D867A" w:rsidR="009C3454" w:rsidRPr="0057718E" w:rsidRDefault="009C3454" w:rsidP="009C3454">
      <w:pPr>
        <w:rPr>
          <w:rPrChange w:id="1430" w:author="Microsoft Office User" w:date="2025-01-28T16:29:00Z">
            <w:rPr>
              <w:lang w:val="fr-SN"/>
            </w:rPr>
          </w:rPrChange>
        </w:rPr>
      </w:pPr>
      <w:r w:rsidRPr="0057718E">
        <w:rPr>
          <w:rPrChange w:id="1431" w:author="Microsoft Office User" w:date="2025-01-28T16:29:00Z">
            <w:rPr>
              <w:lang w:val="fr-SN"/>
            </w:rPr>
          </w:rPrChange>
        </w:rPr>
        <w:t>Bien évidemment, la première des choses que nous allons aborder est l’algorithme. Nous pouvons affirmer, sans prendre trop de risques, que l’algorithme est l’informatique, et que l’informatique est l’algorithme. Un algorithme est un ensemble d’étapes à suivre pour résoudre un problème informatique. L’analogie fréquemment utilisée est celle de la recette de cuisine, et c’est tout à fait pertinent.</w:t>
      </w:r>
    </w:p>
    <w:p w14:paraId="10E6F324" w14:textId="0EBCBC02" w:rsidR="009C3454" w:rsidRPr="0057718E" w:rsidRDefault="009C3454" w:rsidP="009C3454">
      <w:pPr>
        <w:rPr>
          <w:rPrChange w:id="1432" w:author="Microsoft Office User" w:date="2025-01-28T16:29:00Z">
            <w:rPr>
              <w:lang w:val="fr-SN"/>
            </w:rPr>
          </w:rPrChange>
        </w:rPr>
      </w:pPr>
      <w:r w:rsidRPr="0057718E">
        <w:rPr>
          <w:rPrChange w:id="1433" w:author="Microsoft Office User" w:date="2025-01-28T16:29:00Z">
            <w:rPr>
              <w:lang w:val="fr-SN"/>
            </w:rPr>
          </w:rPrChange>
        </w:rPr>
        <w:t>La raison pour laquelle il est crucial de maîtriser l’algorithme est la suivante : pour implémenter un problème mathématique dans un ordinateur, il est essentiel de savoir comment s’y prendre et quelles étapes suivre. Sans cela, beaucoup de frustration nous attend.</w:t>
      </w:r>
    </w:p>
    <w:p w14:paraId="04ED520C" w14:textId="070A59A3" w:rsidR="009C3454" w:rsidRPr="0057718E" w:rsidRDefault="009C3454" w:rsidP="009C3454">
      <w:pPr>
        <w:rPr>
          <w:rPrChange w:id="1434" w:author="Microsoft Office User" w:date="2025-01-28T16:29:00Z">
            <w:rPr>
              <w:lang w:val="fr-SN"/>
            </w:rPr>
          </w:rPrChange>
        </w:rPr>
      </w:pPr>
      <w:r w:rsidRPr="0057718E">
        <w:rPr>
          <w:rPrChange w:id="1435" w:author="Microsoft Office User" w:date="2025-01-28T16:29:00Z">
            <w:rPr>
              <w:lang w:val="fr-SN"/>
            </w:rPr>
          </w:rPrChange>
        </w:rPr>
        <w:t>Exemple : écrivons un algorithme qui résout un polynôme du second degré.</w:t>
      </w:r>
    </w:p>
    <w:p w14:paraId="472B1A50" w14:textId="241985D4" w:rsidR="00B640B2" w:rsidRPr="0057718E" w:rsidRDefault="00B640B2" w:rsidP="00B9476C">
      <w:pPr>
        <w:pStyle w:val="Paragraphedeliste"/>
        <w:numPr>
          <w:ilvl w:val="0"/>
          <w:numId w:val="12"/>
        </w:numPr>
        <w:rPr>
          <w:rPrChange w:id="1436" w:author="Microsoft Office User" w:date="2025-01-28T16:29:00Z">
            <w:rPr>
              <w:lang w:val="fr-SN"/>
            </w:rPr>
          </w:rPrChange>
        </w:rPr>
      </w:pPr>
      <w:r w:rsidRPr="0057718E">
        <w:rPr>
          <w:rPrChange w:id="1437" w:author="Microsoft Office User" w:date="2025-01-28T16:29:00Z">
            <w:rPr>
              <w:lang w:val="fr-SN"/>
            </w:rPr>
          </w:rPrChange>
        </w:rPr>
        <w:t>Afficher : Donner les valeurs a, b et c.</w:t>
      </w:r>
    </w:p>
    <w:p w14:paraId="5B9D37AB" w14:textId="0D10807E" w:rsidR="00B640B2" w:rsidRPr="0057718E" w:rsidRDefault="00B640B2" w:rsidP="00B9476C">
      <w:pPr>
        <w:pStyle w:val="Paragraphedeliste"/>
        <w:numPr>
          <w:ilvl w:val="0"/>
          <w:numId w:val="12"/>
        </w:numPr>
        <w:rPr>
          <w:rPrChange w:id="1438" w:author="Microsoft Office User" w:date="2025-01-28T16:29:00Z">
            <w:rPr>
              <w:lang w:val="fr-SN"/>
            </w:rPr>
          </w:rPrChange>
        </w:rPr>
      </w:pPr>
      <w:r w:rsidRPr="0057718E">
        <w:rPr>
          <w:rPrChange w:id="1439" w:author="Microsoft Office User" w:date="2025-01-28T16:29:00Z">
            <w:rPr>
              <w:lang w:val="fr-SN"/>
            </w:rPr>
          </w:rPrChange>
        </w:rPr>
        <w:t>Stocker a, b et c dans des variables.</w:t>
      </w:r>
    </w:p>
    <w:p w14:paraId="396D7556" w14:textId="121200F3" w:rsidR="00B640B2" w:rsidRPr="0057718E" w:rsidRDefault="00B640B2" w:rsidP="00B9476C">
      <w:pPr>
        <w:pStyle w:val="Paragraphedeliste"/>
        <w:numPr>
          <w:ilvl w:val="0"/>
          <w:numId w:val="12"/>
        </w:numPr>
        <w:rPr>
          <w:rPrChange w:id="1440" w:author="Microsoft Office User" w:date="2025-01-28T16:29:00Z">
            <w:rPr>
              <w:lang w:val="fr-SN"/>
            </w:rPr>
          </w:rPrChange>
        </w:rPr>
      </w:pPr>
      <w:r w:rsidRPr="0057718E">
        <w:rPr>
          <w:rPrChange w:id="1441" w:author="Microsoft Office User" w:date="2025-01-28T16:29:00Z">
            <w:rPr>
              <w:lang w:val="fr-SN"/>
            </w:rPr>
          </w:rPrChange>
        </w:rPr>
        <w:t>Calculer delta (delta = b</w:t>
      </w:r>
      <w:r w:rsidR="00177FA4" w:rsidRPr="0057718E">
        <w:rPr>
          <w:vertAlign w:val="superscript"/>
          <w:rPrChange w:id="1442" w:author="Microsoft Office User" w:date="2025-01-28T16:29:00Z">
            <w:rPr>
              <w:vertAlign w:val="superscript"/>
              <w:lang w:val="fr-SN"/>
            </w:rPr>
          </w:rPrChange>
        </w:rPr>
        <w:t>2</w:t>
      </w:r>
      <w:r w:rsidRPr="0057718E">
        <w:rPr>
          <w:rPrChange w:id="1443" w:author="Microsoft Office User" w:date="2025-01-28T16:29:00Z">
            <w:rPr>
              <w:lang w:val="fr-SN"/>
            </w:rPr>
          </w:rPrChange>
        </w:rPr>
        <w:t xml:space="preserve"> – 4 * a * c)</w:t>
      </w:r>
    </w:p>
    <w:p w14:paraId="373B3265" w14:textId="28A4222D" w:rsidR="00B640B2" w:rsidRPr="0057718E" w:rsidRDefault="00B640B2" w:rsidP="00B9476C">
      <w:pPr>
        <w:pStyle w:val="Paragraphedeliste"/>
        <w:numPr>
          <w:ilvl w:val="0"/>
          <w:numId w:val="12"/>
        </w:numPr>
        <w:rPr>
          <w:rPrChange w:id="1444" w:author="Microsoft Office User" w:date="2025-01-28T16:29:00Z">
            <w:rPr>
              <w:lang w:val="fr-SN"/>
            </w:rPr>
          </w:rPrChange>
        </w:rPr>
      </w:pPr>
      <w:r w:rsidRPr="0057718E">
        <w:rPr>
          <w:rPrChange w:id="1445" w:author="Microsoft Office User" w:date="2025-01-28T16:29:00Z">
            <w:rPr>
              <w:lang w:val="fr-SN"/>
            </w:rPr>
          </w:rPrChange>
        </w:rPr>
        <w:t>Si delta positif alors x1 = (-b – racine(delta) / 2 * a) et x2 = (-b + racine(delta) / 2 * a)</w:t>
      </w:r>
    </w:p>
    <w:p w14:paraId="75091179" w14:textId="358D03BE" w:rsidR="00B640B2" w:rsidRPr="0057718E" w:rsidRDefault="00B640B2" w:rsidP="00B9476C">
      <w:pPr>
        <w:pStyle w:val="Paragraphedeliste"/>
        <w:numPr>
          <w:ilvl w:val="0"/>
          <w:numId w:val="12"/>
        </w:numPr>
        <w:rPr>
          <w:rPrChange w:id="1446" w:author="Microsoft Office User" w:date="2025-01-28T16:29:00Z">
            <w:rPr>
              <w:lang w:val="fr-SN"/>
            </w:rPr>
          </w:rPrChange>
        </w:rPr>
      </w:pPr>
      <w:r w:rsidRPr="0057718E">
        <w:rPr>
          <w:rPrChange w:id="1447" w:author="Microsoft Office User" w:date="2025-01-28T16:29:00Z">
            <w:rPr>
              <w:lang w:val="fr-SN"/>
            </w:rPr>
          </w:rPrChange>
        </w:rPr>
        <w:t>Si delta nul alors x = racine(delta) / 2 * a</w:t>
      </w:r>
    </w:p>
    <w:p w14:paraId="77F0456A" w14:textId="40BC179F" w:rsidR="00B640B2" w:rsidRPr="0057718E" w:rsidRDefault="00B640B2" w:rsidP="00B9476C">
      <w:pPr>
        <w:pStyle w:val="Paragraphedeliste"/>
        <w:numPr>
          <w:ilvl w:val="0"/>
          <w:numId w:val="12"/>
        </w:numPr>
        <w:rPr>
          <w:rPrChange w:id="1448" w:author="Microsoft Office User" w:date="2025-01-28T16:29:00Z">
            <w:rPr>
              <w:lang w:val="fr-SN"/>
            </w:rPr>
          </w:rPrChange>
        </w:rPr>
      </w:pPr>
      <w:r w:rsidRPr="0057718E">
        <w:rPr>
          <w:rPrChange w:id="1449" w:author="Microsoft Office User" w:date="2025-01-28T16:29:00Z">
            <w:rPr>
              <w:lang w:val="fr-SN"/>
            </w:rPr>
          </w:rPrChange>
        </w:rPr>
        <w:t>Si delta négatif alors il n’y a pas de solution dans R.</w:t>
      </w:r>
    </w:p>
    <w:p w14:paraId="1CEEA994" w14:textId="57A3FA74" w:rsidR="00B640B2" w:rsidRPr="0057718E" w:rsidRDefault="00B640B2" w:rsidP="00B640B2">
      <w:pPr>
        <w:rPr>
          <w:rPrChange w:id="1450" w:author="Microsoft Office User" w:date="2025-01-28T16:29:00Z">
            <w:rPr>
              <w:lang w:val="fr-SN"/>
            </w:rPr>
          </w:rPrChange>
        </w:rPr>
      </w:pPr>
      <w:r w:rsidRPr="0057718E">
        <w:rPr>
          <w:rPrChange w:id="1451" w:author="Microsoft Office User" w:date="2025-01-28T16:29:00Z">
            <w:rPr>
              <w:lang w:val="fr-SN"/>
            </w:rPr>
          </w:rPrChange>
        </w:rPr>
        <w:t>Voici ci-dessus un algorithme qui marche pour un polynôme du second dégrée et cette même manière de réflexion peut nous permettre d’implémenter n’importe quel problème déjà résolu en mathématique en algorithme informatique.</w:t>
      </w:r>
    </w:p>
    <w:p w14:paraId="4742D4BD" w14:textId="59149422" w:rsidR="00B640B2" w:rsidRPr="0057718E" w:rsidRDefault="00B640B2" w:rsidP="00B9476C">
      <w:pPr>
        <w:pStyle w:val="Paragraphedeliste"/>
        <w:numPr>
          <w:ilvl w:val="0"/>
          <w:numId w:val="11"/>
        </w:numPr>
        <w:rPr>
          <w:b/>
          <w:bCs/>
          <w:rPrChange w:id="1452" w:author="Microsoft Office User" w:date="2025-01-28T16:29:00Z">
            <w:rPr>
              <w:b/>
              <w:bCs/>
              <w:lang w:val="fr-SN"/>
            </w:rPr>
          </w:rPrChange>
        </w:rPr>
      </w:pPr>
      <w:r w:rsidRPr="0057718E">
        <w:rPr>
          <w:b/>
          <w:bCs/>
          <w:rPrChange w:id="1453" w:author="Microsoft Office User" w:date="2025-01-28T16:29:00Z">
            <w:rPr>
              <w:b/>
              <w:bCs/>
              <w:lang w:val="fr-SN"/>
            </w:rPr>
          </w:rPrChange>
        </w:rPr>
        <w:t>Les structure de données</w:t>
      </w:r>
    </w:p>
    <w:p w14:paraId="0F6545D4" w14:textId="6ACAA117" w:rsidR="00EA6B72" w:rsidRPr="0057718E" w:rsidRDefault="00EA6B72" w:rsidP="00EA6B72">
      <w:pPr>
        <w:rPr>
          <w:rPrChange w:id="1454" w:author="Microsoft Office User" w:date="2025-01-28T16:29:00Z">
            <w:rPr>
              <w:lang w:val="fr-SN"/>
            </w:rPr>
          </w:rPrChange>
        </w:rPr>
      </w:pPr>
      <w:r w:rsidRPr="0057718E">
        <w:rPr>
          <w:rPrChange w:id="1455" w:author="Microsoft Office User" w:date="2025-01-28T16:29:00Z">
            <w:rPr>
              <w:lang w:val="fr-SN"/>
            </w:rPr>
          </w:rPrChange>
        </w:rPr>
        <w:t>D’abord, les structures de données désignent les différentes façons de modéliser les données avec lesquelles nous travaillons en informatique. Très souvent, pour ne pas dire tout le temps, nous n’avons pas directement la méthode optimale de gestion des données.</w:t>
      </w:r>
    </w:p>
    <w:p w14:paraId="0583D2D1" w14:textId="72BB4658" w:rsidR="00EA6B72" w:rsidRPr="0057718E" w:rsidRDefault="00EA6B72" w:rsidP="00EA6B72">
      <w:pPr>
        <w:rPr>
          <w:rPrChange w:id="1456" w:author="Microsoft Office User" w:date="2025-01-28T16:29:00Z">
            <w:rPr>
              <w:lang w:val="fr-SN"/>
            </w:rPr>
          </w:rPrChange>
        </w:rPr>
      </w:pPr>
      <w:r w:rsidRPr="0057718E">
        <w:rPr>
          <w:rPrChange w:id="1457" w:author="Microsoft Office User" w:date="2025-01-28T16:29:00Z">
            <w:rPr>
              <w:lang w:val="fr-SN"/>
            </w:rPr>
          </w:rPrChange>
        </w:rPr>
        <w:t>Ces structures peuvent aller d’un simple tableau dans un langage de programmation jusqu’aux graphes (une structure de données complexe et très puissante). Comme nous l’avons souligné à plusieurs reprises, l’IA travaille sur des données. Citons quelques exemples de structures de données : les listes chaînées, les tables de hachage, les arbres, les piles et files, les graphes, etc.</w:t>
      </w:r>
    </w:p>
    <w:p w14:paraId="1586A032" w14:textId="68BC6C50" w:rsidR="00193023" w:rsidRPr="0057718E" w:rsidRDefault="00193023" w:rsidP="00EA6B72">
      <w:pPr>
        <w:rPr>
          <w:rPrChange w:id="1458" w:author="Microsoft Office User" w:date="2025-01-28T16:29:00Z">
            <w:rPr>
              <w:lang w:val="fr-SN"/>
            </w:rPr>
          </w:rPrChange>
        </w:rPr>
      </w:pPr>
    </w:p>
    <w:p w14:paraId="1F942436" w14:textId="77777777" w:rsidR="00193023" w:rsidRPr="0057718E" w:rsidRDefault="00193023" w:rsidP="00EA6B72">
      <w:pPr>
        <w:rPr>
          <w:rPrChange w:id="1459" w:author="Microsoft Office User" w:date="2025-01-28T16:29:00Z">
            <w:rPr>
              <w:lang w:val="fr-SN"/>
            </w:rPr>
          </w:rPrChange>
        </w:rPr>
      </w:pPr>
    </w:p>
    <w:p w14:paraId="6CF8386A" w14:textId="7DC6DABF" w:rsidR="00B640B2" w:rsidRPr="0057718E" w:rsidRDefault="00B640B2" w:rsidP="00B9476C">
      <w:pPr>
        <w:pStyle w:val="Paragraphedeliste"/>
        <w:numPr>
          <w:ilvl w:val="0"/>
          <w:numId w:val="11"/>
        </w:numPr>
        <w:rPr>
          <w:b/>
          <w:bCs/>
          <w:rPrChange w:id="1460" w:author="Microsoft Office User" w:date="2025-01-28T16:29:00Z">
            <w:rPr>
              <w:b/>
              <w:bCs/>
              <w:lang w:val="fr-SN"/>
            </w:rPr>
          </w:rPrChange>
        </w:rPr>
      </w:pPr>
      <w:r w:rsidRPr="0057718E">
        <w:rPr>
          <w:b/>
          <w:bCs/>
          <w:rPrChange w:id="1461" w:author="Microsoft Office User" w:date="2025-01-28T16:29:00Z">
            <w:rPr>
              <w:b/>
              <w:bCs/>
              <w:lang w:val="fr-SN"/>
            </w:rPr>
          </w:rPrChange>
        </w:rPr>
        <w:t>Les langages de programmation</w:t>
      </w:r>
    </w:p>
    <w:p w14:paraId="48A36E28" w14:textId="7BF7A51D" w:rsidR="007B2D13" w:rsidRPr="0057718E" w:rsidRDefault="007B2D13" w:rsidP="007B2D13">
      <w:pPr>
        <w:rPr>
          <w:rPrChange w:id="1462" w:author="Microsoft Office User" w:date="2025-01-28T16:29:00Z">
            <w:rPr>
              <w:lang w:val="fr-SN"/>
            </w:rPr>
          </w:rPrChange>
        </w:rPr>
      </w:pPr>
      <w:r w:rsidRPr="0057718E">
        <w:rPr>
          <w:rPrChange w:id="1463" w:author="Microsoft Office User" w:date="2025-01-28T16:29:00Z">
            <w:rPr>
              <w:lang w:val="fr-SN"/>
            </w:rPr>
          </w:rPrChange>
        </w:rPr>
        <w:t>Les langages de programmation, aussi appelés langages informatiques, sont des syntaxes qui traduisent les algorithmes d’une manière compréhensible par l’ordinateur. Il est important de préciser que l’ordinateur ne comprend pas le texte ; il comprend seulement les chiffres, c’est-à-dire le langage binaire. Ce que le langage de programmation fait, c’est de convertir sa syntaxe en langage binaire compréhensible par l’ordinateur, et chaque langage a sa propre syntaxe.</w:t>
      </w:r>
    </w:p>
    <w:p w14:paraId="50C2C4A0" w14:textId="40C5BFE9" w:rsidR="007B2D13" w:rsidRPr="0057718E" w:rsidRDefault="007B2D13" w:rsidP="007B2D13">
      <w:pPr>
        <w:rPr>
          <w:rPrChange w:id="1464" w:author="Microsoft Office User" w:date="2025-01-28T16:29:00Z">
            <w:rPr>
              <w:lang w:val="fr-SN"/>
            </w:rPr>
          </w:rPrChange>
        </w:rPr>
      </w:pPr>
      <w:r w:rsidRPr="0057718E">
        <w:rPr>
          <w:rPrChange w:id="1465" w:author="Microsoft Office User" w:date="2025-01-28T16:29:00Z">
            <w:rPr>
              <w:lang w:val="fr-SN"/>
            </w:rPr>
          </w:rPrChange>
        </w:rPr>
        <w:t>L’importance des langages de programmation est évidente pour tout le monde. Parmi les langages les plus utilisés en IA, nous pouvons citer : C/C++ (important pour l’IA), Python (très utilisé en IA), Java, PHP, JavaScript, etc.</w:t>
      </w:r>
    </w:p>
    <w:p w14:paraId="12FE6B9A" w14:textId="057FD852" w:rsidR="00F23482" w:rsidRPr="0057718E" w:rsidRDefault="000305E8" w:rsidP="00B9476C">
      <w:pPr>
        <w:pStyle w:val="Titre4"/>
        <w:numPr>
          <w:ilvl w:val="0"/>
          <w:numId w:val="3"/>
        </w:numPr>
        <w:rPr>
          <w:rPrChange w:id="1466" w:author="Microsoft Office User" w:date="2025-01-28T16:29:00Z">
            <w:rPr>
              <w:lang w:val="fr-SN"/>
            </w:rPr>
          </w:rPrChange>
        </w:rPr>
      </w:pPr>
      <w:bookmarkStart w:id="1467" w:name="_Toc188723914"/>
      <w:r w:rsidRPr="0057718E">
        <w:rPr>
          <w:rPrChange w:id="1468" w:author="Microsoft Office User" w:date="2025-01-28T16:29:00Z">
            <w:rPr>
              <w:lang w:val="fr-SN"/>
            </w:rPr>
          </w:rPrChange>
        </w:rPr>
        <w:t>Les algorithmes d’intelligence artificielle</w:t>
      </w:r>
      <w:bookmarkEnd w:id="1467"/>
    </w:p>
    <w:p w14:paraId="149A762B" w14:textId="55F68B94" w:rsidR="00A45AED" w:rsidRPr="0057718E" w:rsidRDefault="00A45AED" w:rsidP="00A45AED">
      <w:pPr>
        <w:rPr>
          <w:rPrChange w:id="1469" w:author="Microsoft Office User" w:date="2025-01-28T16:29:00Z">
            <w:rPr>
              <w:lang w:val="fr-SN"/>
            </w:rPr>
          </w:rPrChange>
        </w:rPr>
      </w:pPr>
      <w:r w:rsidRPr="0057718E">
        <w:rPr>
          <w:rPrChange w:id="1470" w:author="Microsoft Office User" w:date="2025-01-28T16:29:00Z">
            <w:rPr>
              <w:lang w:val="fr-SN"/>
            </w:rPr>
          </w:rPrChange>
        </w:rPr>
        <w:t>Nous avons parlé de l’IA dans ce document, mais cette fois, nous allons voir comment elle fonctionne en parcourant différents des plus importants algorithmes d’IA, ceux qui sont vraiment utilisés par les grandes entreprises</w:t>
      </w:r>
      <w:del w:id="1471" w:author="Microsoft Office User" w:date="2025-01-28T16:35:00Z">
        <w:r w:rsidRPr="0057718E" w:rsidDel="0057718E">
          <w:rPr>
            <w:rPrChange w:id="1472" w:author="Microsoft Office User" w:date="2025-01-28T16:29:00Z">
              <w:rPr>
                <w:lang w:val="fr-SN"/>
              </w:rPr>
            </w:rPrChange>
          </w:rPr>
          <w:delText>. Donc, pour cette partie, je vais vous demander une attention particulière, car ce sera très intéressant. Alerte âme sensible !!! Il y aura beaucoup de calculs mathématiques dans cette partie</w:delText>
        </w:r>
      </w:del>
      <w:r w:rsidRPr="0057718E">
        <w:rPr>
          <w:rPrChange w:id="1473" w:author="Microsoft Office User" w:date="2025-01-28T16:29:00Z">
            <w:rPr>
              <w:lang w:val="fr-SN"/>
            </w:rPr>
          </w:rPrChange>
        </w:rPr>
        <w:t>.</w:t>
      </w:r>
    </w:p>
    <w:p w14:paraId="2CC11ACE" w14:textId="2EBACB57" w:rsidR="00AA6886" w:rsidRPr="0057718E" w:rsidRDefault="00AA6886" w:rsidP="00B9476C">
      <w:pPr>
        <w:pStyle w:val="Titre5"/>
        <w:numPr>
          <w:ilvl w:val="1"/>
          <w:numId w:val="3"/>
        </w:numPr>
        <w:rPr>
          <w:rPrChange w:id="1474" w:author="Microsoft Office User" w:date="2025-01-28T16:29:00Z">
            <w:rPr>
              <w:lang w:val="fr-SN"/>
            </w:rPr>
          </w:rPrChange>
        </w:rPr>
      </w:pPr>
      <w:bookmarkStart w:id="1475" w:name="_Toc188723915"/>
      <w:r w:rsidRPr="0057718E">
        <w:rPr>
          <w:rPrChange w:id="1476" w:author="Microsoft Office User" w:date="2025-01-28T16:29:00Z">
            <w:rPr>
              <w:lang w:val="fr-SN"/>
            </w:rPr>
          </w:rPrChange>
        </w:rPr>
        <w:t>Machine Learning</w:t>
      </w:r>
      <w:bookmarkEnd w:id="1475"/>
    </w:p>
    <w:p w14:paraId="4F179C73" w14:textId="52D2704E" w:rsidR="00A45AED" w:rsidRPr="0057718E" w:rsidRDefault="00A45AED" w:rsidP="00A45AED">
      <w:pPr>
        <w:rPr>
          <w:rPrChange w:id="1477" w:author="Microsoft Office User" w:date="2025-01-28T16:29:00Z">
            <w:rPr>
              <w:lang w:val="fr-SN"/>
            </w:rPr>
          </w:rPrChange>
        </w:rPr>
      </w:pPr>
      <w:r w:rsidRPr="0057718E">
        <w:rPr>
          <w:rPrChange w:id="1478" w:author="Microsoft Office User" w:date="2025-01-28T16:29:00Z">
            <w:rPr>
              <w:lang w:val="fr-SN"/>
            </w:rPr>
          </w:rPrChange>
        </w:rPr>
        <w:t xml:space="preserve">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w:t>
      </w:r>
      <w:proofErr w:type="spellStart"/>
      <w:r w:rsidRPr="0057718E">
        <w:rPr>
          <w:rPrChange w:id="1479" w:author="Microsoft Office User" w:date="2025-01-28T16:29:00Z">
            <w:rPr>
              <w:lang w:val="fr-SN"/>
            </w:rPr>
          </w:rPrChange>
        </w:rPr>
        <w:t>Supervised</w:t>
      </w:r>
      <w:proofErr w:type="spellEnd"/>
      <w:r w:rsidRPr="0057718E">
        <w:rPr>
          <w:rPrChange w:id="1480" w:author="Microsoft Office User" w:date="2025-01-28T16:29:00Z">
            <w:rPr>
              <w:lang w:val="fr-SN"/>
            </w:rPr>
          </w:rPrChange>
        </w:rPr>
        <w:t xml:space="preserve"> Machine Learning (SML) et </w:t>
      </w:r>
      <w:proofErr w:type="spellStart"/>
      <w:r w:rsidRPr="0057718E">
        <w:rPr>
          <w:rPrChange w:id="1481" w:author="Microsoft Office User" w:date="2025-01-28T16:29:00Z">
            <w:rPr>
              <w:lang w:val="fr-SN"/>
            </w:rPr>
          </w:rPrChange>
        </w:rPr>
        <w:t>Unsupervised</w:t>
      </w:r>
      <w:proofErr w:type="spellEnd"/>
      <w:r w:rsidRPr="0057718E">
        <w:rPr>
          <w:rPrChange w:id="1482" w:author="Microsoft Office User" w:date="2025-01-28T16:29:00Z">
            <w:rPr>
              <w:lang w:val="fr-SN"/>
            </w:rPr>
          </w:rPrChange>
        </w:rPr>
        <w:t xml:space="preserve"> Machine Learning (UML).</w:t>
      </w:r>
    </w:p>
    <w:p w14:paraId="32020772" w14:textId="587605BF" w:rsidR="001B158C" w:rsidRPr="0057718E" w:rsidRDefault="001B158C" w:rsidP="00B9476C">
      <w:pPr>
        <w:pStyle w:val="Paragraphedeliste"/>
        <w:numPr>
          <w:ilvl w:val="0"/>
          <w:numId w:val="13"/>
        </w:numPr>
        <w:rPr>
          <w:b/>
          <w:bCs/>
          <w:rPrChange w:id="1483" w:author="Microsoft Office User" w:date="2025-01-28T16:29:00Z">
            <w:rPr>
              <w:b/>
              <w:bCs/>
              <w:lang w:val="fr-SN"/>
            </w:rPr>
          </w:rPrChange>
        </w:rPr>
      </w:pPr>
      <w:proofErr w:type="spellStart"/>
      <w:r w:rsidRPr="0057718E">
        <w:rPr>
          <w:b/>
          <w:bCs/>
          <w:rPrChange w:id="1484" w:author="Microsoft Office User" w:date="2025-01-28T16:29:00Z">
            <w:rPr>
              <w:b/>
              <w:bCs/>
              <w:lang w:val="fr-SN"/>
            </w:rPr>
          </w:rPrChange>
        </w:rPr>
        <w:t>Supervised</w:t>
      </w:r>
      <w:proofErr w:type="spellEnd"/>
      <w:r w:rsidRPr="0057718E">
        <w:rPr>
          <w:b/>
          <w:bCs/>
          <w:rPrChange w:id="1485" w:author="Microsoft Office User" w:date="2025-01-28T16:29:00Z">
            <w:rPr>
              <w:b/>
              <w:bCs/>
              <w:lang w:val="fr-SN"/>
            </w:rPr>
          </w:rPrChange>
        </w:rPr>
        <w:t xml:space="preserve"> </w:t>
      </w:r>
      <w:proofErr w:type="spellStart"/>
      <w:r w:rsidRPr="0057718E">
        <w:rPr>
          <w:b/>
          <w:bCs/>
          <w:rPrChange w:id="1486" w:author="Microsoft Office User" w:date="2025-01-28T16:29:00Z">
            <w:rPr>
              <w:b/>
              <w:bCs/>
              <w:lang w:val="fr-SN"/>
            </w:rPr>
          </w:rPrChange>
        </w:rPr>
        <w:t>learning</w:t>
      </w:r>
      <w:proofErr w:type="spellEnd"/>
    </w:p>
    <w:p w14:paraId="202F4382" w14:textId="77777777" w:rsidR="00A45AED" w:rsidRPr="0057718E" w:rsidRDefault="00A45AED" w:rsidP="00A45AED">
      <w:pPr>
        <w:rPr>
          <w:rPrChange w:id="1487" w:author="Microsoft Office User" w:date="2025-01-28T16:29:00Z">
            <w:rPr>
              <w:lang w:val="fr-SN"/>
            </w:rPr>
          </w:rPrChange>
        </w:rPr>
      </w:pPr>
      <w:r w:rsidRPr="0057718E">
        <w:rPr>
          <w:rPrChange w:id="1488" w:author="Microsoft Office User" w:date="2025-01-28T16:29:00Z">
            <w:rPr>
              <w:lang w:val="fr-SN"/>
            </w:rPr>
          </w:rPrChange>
        </w:rPr>
        <w:t>Si nous reprenons l’analogie de l’enfant, dans sa phase d’apprentissage, ses parents vont être derrière lui et le guider. Si l’enfant commet des erreurs, ses parents vont le rectifier ; s’il fait une bonne chose, ses parents vont le récompenser ou l’encenser.</w:t>
      </w:r>
    </w:p>
    <w:p w14:paraId="42C76487" w14:textId="503DA300" w:rsidR="00A45AED" w:rsidRPr="0057718E" w:rsidRDefault="00A45AED" w:rsidP="00A45AED">
      <w:pPr>
        <w:rPr>
          <w:rPrChange w:id="1489" w:author="Microsoft Office User" w:date="2025-01-28T16:29:00Z">
            <w:rPr>
              <w:lang w:val="fr-SN"/>
            </w:rPr>
          </w:rPrChange>
        </w:rPr>
      </w:pPr>
      <w:r w:rsidRPr="0057718E">
        <w:rPr>
          <w:rPrChange w:id="1490" w:author="Microsoft Office User" w:date="2025-01-28T16:29:00Z">
            <w:rPr>
              <w:lang w:val="fr-SN"/>
            </w:rPr>
          </w:rPrChange>
        </w:rPr>
        <w:t>Dans le domaine des ordinateurs, pour faire en sorte qu’une machine apprenne, on aura besoin de données, beaucoup de données. Et chaque ligne de données va être étiquetée, on parle d'input et d'output. Maintenant, le modèle va essayer de s’adapter à tous les inputs et leurs outputs. Nous allons voir dans la suite les différents types d’apprentissage supervisé et leurs algorithmes.</w:t>
      </w:r>
    </w:p>
    <w:p w14:paraId="75300AE2" w14:textId="74B02673" w:rsidR="001B158C" w:rsidRPr="0057718E" w:rsidRDefault="008D0991" w:rsidP="00B9476C">
      <w:pPr>
        <w:pStyle w:val="Paragraphedeliste"/>
        <w:numPr>
          <w:ilvl w:val="1"/>
          <w:numId w:val="13"/>
        </w:numPr>
        <w:rPr>
          <w:b/>
          <w:bCs/>
          <w:rPrChange w:id="1491" w:author="Microsoft Office User" w:date="2025-01-28T16:29:00Z">
            <w:rPr>
              <w:b/>
              <w:bCs/>
              <w:lang w:val="fr-SN"/>
            </w:rPr>
          </w:rPrChange>
        </w:rPr>
      </w:pPr>
      <w:r w:rsidRPr="0057718E">
        <w:rPr>
          <w:b/>
          <w:bCs/>
          <w:rPrChange w:id="1492" w:author="Microsoft Office User" w:date="2025-01-28T16:29:00Z">
            <w:rPr>
              <w:b/>
              <w:bCs/>
              <w:lang w:val="fr-SN"/>
            </w:rPr>
          </w:rPrChange>
        </w:rPr>
        <w:t>La r</w:t>
      </w:r>
      <w:r w:rsidR="001B158C" w:rsidRPr="0057718E">
        <w:rPr>
          <w:b/>
          <w:bCs/>
          <w:rPrChange w:id="1493" w:author="Microsoft Office User" w:date="2025-01-28T16:29:00Z">
            <w:rPr>
              <w:b/>
              <w:bCs/>
              <w:lang w:val="fr-SN"/>
            </w:rPr>
          </w:rPrChange>
        </w:rPr>
        <w:t>égression</w:t>
      </w:r>
    </w:p>
    <w:p w14:paraId="24BFF766" w14:textId="38D704D9" w:rsidR="00A45AED" w:rsidRPr="0057718E" w:rsidRDefault="00A45AED" w:rsidP="00A45AED">
      <w:pPr>
        <w:rPr>
          <w:rPrChange w:id="1494" w:author="Microsoft Office User" w:date="2025-01-28T16:29:00Z">
            <w:rPr>
              <w:lang w:val="fr-SN"/>
            </w:rPr>
          </w:rPrChange>
        </w:rPr>
      </w:pPr>
      <w:r w:rsidRPr="0057718E">
        <w:rPr>
          <w:rPrChange w:id="1495" w:author="Microsoft Office User" w:date="2025-01-28T16:29:00Z">
            <w:rPr>
              <w:lang w:val="fr-SN"/>
            </w:rPr>
          </w:rPrChange>
        </w:rPr>
        <w:t>La régression est une méthode statistique qui nous permet d’approximer la valeur d’une variable à partir des valeurs déjà présentes et connues. Elle va se faire en traçant une courbe qui représente le mieux la relation des points dans un repère orthonormal. Il y a plusieurs types de régression, mais nous allons en voir trois (3).</w:t>
      </w:r>
    </w:p>
    <w:p w14:paraId="27706D9C" w14:textId="487B7BF5" w:rsidR="00D95CB8" w:rsidRPr="0057718E" w:rsidRDefault="00D95CB8" w:rsidP="00B9476C">
      <w:pPr>
        <w:pStyle w:val="Paragraphedeliste"/>
        <w:numPr>
          <w:ilvl w:val="2"/>
          <w:numId w:val="13"/>
        </w:numPr>
        <w:rPr>
          <w:b/>
          <w:bCs/>
          <w:rPrChange w:id="1496" w:author="Microsoft Office User" w:date="2025-01-28T16:29:00Z">
            <w:rPr>
              <w:b/>
              <w:bCs/>
              <w:lang w:val="fr-SN"/>
            </w:rPr>
          </w:rPrChange>
        </w:rPr>
      </w:pPr>
      <w:r w:rsidRPr="0057718E">
        <w:rPr>
          <w:b/>
          <w:bCs/>
          <w:rPrChange w:id="1497" w:author="Microsoft Office User" w:date="2025-01-28T16:29:00Z">
            <w:rPr>
              <w:b/>
              <w:bCs/>
              <w:lang w:val="fr-SN"/>
            </w:rPr>
          </w:rPrChange>
        </w:rPr>
        <w:t>La régression linéaire</w:t>
      </w:r>
    </w:p>
    <w:p w14:paraId="444F3D12" w14:textId="514C639E" w:rsidR="007F6E52" w:rsidRPr="0057718E" w:rsidRDefault="007F6E52" w:rsidP="007F6E52">
      <w:pPr>
        <w:rPr>
          <w:rPrChange w:id="1498" w:author="Microsoft Office User" w:date="2025-01-28T16:29:00Z">
            <w:rPr>
              <w:lang w:val="fr-SN"/>
            </w:rPr>
          </w:rPrChange>
        </w:rPr>
      </w:pPr>
      <w:r w:rsidRPr="0057718E">
        <w:rPr>
          <w:rPrChange w:id="1499" w:author="Microsoft Office User" w:date="2025-01-28T16:29:00Z">
            <w:rPr>
              <w:lang w:val="fr-SN"/>
            </w:rPr>
          </w:rPrChange>
        </w:rPr>
        <w:t>La régression linéaire nous permet de tracer une droite qui va au mieux s’adapter aux données d’une courbe. Maintenant, si nous voulons tracer une droite qui va au mieux représenter l’évolution de ces points, qu’allons-nous faire ? Il y a la méthode des moindres carrés, élaborée par le légendaire Carl Friedrich Gauss, qui est une méthode purement statistique, mais nous allons utiliser une méthode d’IA avec la descente des gradients. Cette dernière méthode peut être divisée en trois parties :</w:t>
      </w:r>
    </w:p>
    <w:p w14:paraId="34237108" w14:textId="704F59B7" w:rsidR="00C3314F" w:rsidRPr="0057718E" w:rsidRDefault="00C3314F" w:rsidP="00B9476C">
      <w:pPr>
        <w:pStyle w:val="Paragraphedeliste"/>
        <w:numPr>
          <w:ilvl w:val="0"/>
          <w:numId w:val="15"/>
        </w:numPr>
        <w:rPr>
          <w:rPrChange w:id="1500" w:author="Microsoft Office User" w:date="2025-01-28T16:29:00Z">
            <w:rPr>
              <w:lang w:val="fr-SN"/>
            </w:rPr>
          </w:rPrChange>
        </w:rPr>
      </w:pPr>
      <w:commentRangeStart w:id="1501"/>
      <w:proofErr w:type="spellStart"/>
      <w:r w:rsidRPr="0057718E">
        <w:rPr>
          <w:rPrChange w:id="1502" w:author="Microsoft Office User" w:date="2025-01-28T16:29:00Z">
            <w:rPr>
              <w:lang w:val="fr-SN"/>
            </w:rPr>
          </w:rPrChange>
        </w:rPr>
        <w:t>Forward</w:t>
      </w:r>
      <w:proofErr w:type="spellEnd"/>
      <w:r w:rsidRPr="0057718E">
        <w:rPr>
          <w:rPrChange w:id="1503" w:author="Microsoft Office User" w:date="2025-01-28T16:29:00Z">
            <w:rPr>
              <w:lang w:val="fr-SN"/>
            </w:rPr>
          </w:rPrChange>
        </w:rPr>
        <w:t xml:space="preserve"> </w:t>
      </w:r>
      <w:proofErr w:type="spellStart"/>
      <w:r w:rsidRPr="0057718E">
        <w:rPr>
          <w:rPrChange w:id="1504" w:author="Microsoft Office User" w:date="2025-01-28T16:29:00Z">
            <w:rPr>
              <w:lang w:val="fr-SN"/>
            </w:rPr>
          </w:rPrChange>
        </w:rPr>
        <w:t>propogation</w:t>
      </w:r>
      <w:proofErr w:type="spellEnd"/>
      <w:r w:rsidRPr="0057718E">
        <w:rPr>
          <w:rPrChange w:id="1505" w:author="Microsoft Office User" w:date="2025-01-28T16:29:00Z">
            <w:rPr>
              <w:lang w:val="fr-SN"/>
            </w:rPr>
          </w:rPrChange>
        </w:rPr>
        <w:t xml:space="preserve"> (essaie au hasard)</w:t>
      </w:r>
    </w:p>
    <w:p w14:paraId="2F31B625" w14:textId="795D6C91" w:rsidR="00582916" w:rsidRPr="0057718E" w:rsidRDefault="00582916" w:rsidP="00582916">
      <w:pPr>
        <w:rPr>
          <w:rPrChange w:id="1506" w:author="Microsoft Office User" w:date="2025-01-28T16:29:00Z">
            <w:rPr>
              <w:lang w:val="fr-SN"/>
            </w:rPr>
          </w:rPrChange>
        </w:rPr>
      </w:pPr>
      <w:r w:rsidRPr="0057718E">
        <w:rPr>
          <w:rPrChange w:id="1507" w:author="Microsoft Office User" w:date="2025-01-28T16:29:00Z">
            <w:rPr>
              <w:lang w:val="fr-SN"/>
            </w:rPr>
          </w:rPrChange>
        </w:rPr>
        <w:t xml:space="preserve">D’abord, la courbe que l’on veut tracer va être de la forme y = </w:t>
      </w:r>
      <w:proofErr w:type="spellStart"/>
      <w:r w:rsidRPr="0057718E">
        <w:rPr>
          <w:rPrChange w:id="1508" w:author="Microsoft Office User" w:date="2025-01-28T16:29:00Z">
            <w:rPr>
              <w:lang w:val="fr-SN"/>
            </w:rPr>
          </w:rPrChange>
        </w:rPr>
        <w:t>ax</w:t>
      </w:r>
      <w:proofErr w:type="spellEnd"/>
      <w:r w:rsidRPr="0057718E">
        <w:rPr>
          <w:rPrChange w:id="1509" w:author="Microsoft Office User" w:date="2025-01-28T16:29:00Z">
            <w:rPr>
              <w:lang w:val="fr-SN"/>
            </w:rPr>
          </w:rPrChange>
        </w:rPr>
        <w:t xml:space="preserve"> + b, mais dans le jargon, on va parler de w0 et w1 qui vont représenter les poids respectifs. L’équation devient y = w0.x + w1. Le but du jeu est de trouver les w0 et w1 qui vont au mieux correspondre à nos points. Dans un premier temps, on va leur donner des valeurs aléatoires, d’où l’essai au hasard.</w:t>
      </w:r>
    </w:p>
    <w:p w14:paraId="6D52714F" w14:textId="77777777" w:rsidR="00C3314F" w:rsidRPr="0057718E" w:rsidRDefault="00C3314F" w:rsidP="00B9476C">
      <w:pPr>
        <w:pStyle w:val="Paragraphedeliste"/>
        <w:numPr>
          <w:ilvl w:val="0"/>
          <w:numId w:val="15"/>
        </w:numPr>
        <w:rPr>
          <w:rPrChange w:id="1510" w:author="Microsoft Office User" w:date="2025-01-28T16:29:00Z">
            <w:rPr>
              <w:lang w:val="fr-SN"/>
            </w:rPr>
          </w:rPrChange>
        </w:rPr>
      </w:pPr>
      <w:r w:rsidRPr="0057718E">
        <w:rPr>
          <w:rPrChange w:id="1511" w:author="Microsoft Office User" w:date="2025-01-28T16:29:00Z">
            <w:rPr>
              <w:lang w:val="fr-SN"/>
            </w:rPr>
          </w:rPrChange>
        </w:rPr>
        <w:t>Calculer l’erreur</w:t>
      </w:r>
    </w:p>
    <w:p w14:paraId="0ED1CA5B" w14:textId="77777777" w:rsidR="00C3314F" w:rsidRPr="0057718E" w:rsidRDefault="00C3314F" w:rsidP="00C3314F">
      <w:pPr>
        <w:rPr>
          <w:rPrChange w:id="1512" w:author="Microsoft Office User" w:date="2025-01-28T16:29:00Z">
            <w:rPr>
              <w:lang w:val="fr-SN"/>
            </w:rPr>
          </w:rPrChange>
        </w:rPr>
      </w:pPr>
      <w:r w:rsidRPr="0057718E">
        <w:rPr>
          <w:rPrChange w:id="1513" w:author="Microsoft Office User" w:date="2025-01-28T16:29:00Z">
            <w:rPr>
              <w:lang w:val="fr-SN"/>
            </w:rPr>
          </w:rPrChange>
        </w:rPr>
        <w:t>Très souvent, pour ne pas dire jamais, le premier essaie va être une erreur, de ce fait, il faut calculer l’erreur, nous allons utiliser la fonction suivante :</w:t>
      </w:r>
    </w:p>
    <w:p w14:paraId="1675BB46" w14:textId="2E3498A1" w:rsidR="00C3314F" w:rsidRPr="0057718E" w:rsidRDefault="00C3314F" w:rsidP="00263147">
      <w:pPr>
        <w:keepNext/>
        <w:rPr>
          <w:rFonts w:eastAsiaTheme="minorEastAsia"/>
          <w:rPrChange w:id="1514" w:author="Microsoft Office User" w:date="2025-01-28T16:29:00Z">
            <w:rPr>
              <w:rFonts w:eastAsiaTheme="minorEastAsia"/>
              <w:lang w:val="fr-SN"/>
            </w:rPr>
          </w:rPrChange>
        </w:rPr>
      </w:pPr>
      <m:oMathPara>
        <m:oMath>
          <m:r>
            <w:rPr>
              <w:rFonts w:ascii="Cambria Math" w:hAnsi="Cambria Math"/>
              <w:rPrChange w:id="1515" w:author="Microsoft Office User" w:date="2025-01-28T16:29:00Z">
                <w:rPr>
                  <w:rFonts w:ascii="Cambria Math" w:hAnsi="Cambria Math"/>
                  <w:lang w:val="fr-SN"/>
                </w:rPr>
              </w:rPrChange>
            </w:rPr>
            <m:t xml:space="preserve">MSE= </m:t>
          </m:r>
          <m:f>
            <m:fPr>
              <m:ctrlPr>
                <w:rPr>
                  <w:rFonts w:ascii="Cambria Math" w:hAnsi="Cambria Math"/>
                  <w:i/>
                  <w:rPrChange w:id="1516" w:author="Microsoft Office User" w:date="2025-01-28T16:29:00Z">
                    <w:rPr>
                      <w:rFonts w:ascii="Cambria Math" w:hAnsi="Cambria Math"/>
                      <w:i/>
                      <w:lang w:val="fr-SN"/>
                    </w:rPr>
                  </w:rPrChange>
                </w:rPr>
              </m:ctrlPr>
            </m:fPr>
            <m:num>
              <m:r>
                <w:rPr>
                  <w:rFonts w:ascii="Cambria Math" w:hAnsi="Cambria Math"/>
                  <w:rPrChange w:id="1517" w:author="Microsoft Office User" w:date="2025-01-28T16:29:00Z">
                    <w:rPr>
                      <w:rFonts w:ascii="Cambria Math" w:hAnsi="Cambria Math"/>
                      <w:lang w:val="fr-SN"/>
                    </w:rPr>
                  </w:rPrChange>
                </w:rPr>
                <m:t>1</m:t>
              </m:r>
            </m:num>
            <m:den>
              <m:r>
                <w:rPr>
                  <w:rFonts w:ascii="Cambria Math" w:hAnsi="Cambria Math"/>
                  <w:rPrChange w:id="1518" w:author="Microsoft Office User" w:date="2025-01-28T16:29:00Z">
                    <w:rPr>
                      <w:rFonts w:ascii="Cambria Math" w:hAnsi="Cambria Math"/>
                      <w:lang w:val="fr-SN"/>
                    </w:rPr>
                  </w:rPrChange>
                </w:rPr>
                <m:t>n</m:t>
              </m:r>
            </m:den>
          </m:f>
          <m:nary>
            <m:naryPr>
              <m:chr m:val="∑"/>
              <m:limLoc m:val="undOvr"/>
              <m:ctrlPr>
                <w:rPr>
                  <w:rFonts w:ascii="Cambria Math" w:hAnsi="Cambria Math"/>
                  <w:i/>
                  <w:rPrChange w:id="1519" w:author="Microsoft Office User" w:date="2025-01-28T16:29:00Z">
                    <w:rPr>
                      <w:rFonts w:ascii="Cambria Math" w:hAnsi="Cambria Math"/>
                      <w:i/>
                      <w:lang w:val="fr-SN"/>
                    </w:rPr>
                  </w:rPrChange>
                </w:rPr>
              </m:ctrlPr>
            </m:naryPr>
            <m:sub>
              <m:r>
                <w:rPr>
                  <w:rFonts w:ascii="Cambria Math" w:hAnsi="Cambria Math"/>
                  <w:rPrChange w:id="1520" w:author="Microsoft Office User" w:date="2025-01-28T16:29:00Z">
                    <w:rPr>
                      <w:rFonts w:ascii="Cambria Math" w:hAnsi="Cambria Math"/>
                      <w:lang w:val="fr-SN"/>
                    </w:rPr>
                  </w:rPrChange>
                </w:rPr>
                <m:t>i=1</m:t>
              </m:r>
            </m:sub>
            <m:sup>
              <m:r>
                <w:rPr>
                  <w:rFonts w:ascii="Cambria Math" w:hAnsi="Cambria Math"/>
                  <w:rPrChange w:id="1521" w:author="Microsoft Office User" w:date="2025-01-28T16:29:00Z">
                    <w:rPr>
                      <w:rFonts w:ascii="Cambria Math" w:hAnsi="Cambria Math"/>
                      <w:lang w:val="fr-SN"/>
                    </w:rPr>
                  </w:rPrChange>
                </w:rPr>
                <m:t>n</m:t>
              </m:r>
            </m:sup>
            <m:e>
              <m:sSup>
                <m:sSupPr>
                  <m:ctrlPr>
                    <w:rPr>
                      <w:rFonts w:ascii="Cambria Math" w:hAnsi="Cambria Math"/>
                      <w:i/>
                      <w:rPrChange w:id="1522" w:author="Microsoft Office User" w:date="2025-01-28T16:29:00Z">
                        <w:rPr>
                          <w:rFonts w:ascii="Cambria Math" w:hAnsi="Cambria Math"/>
                          <w:i/>
                          <w:lang w:val="fr-SN"/>
                        </w:rPr>
                      </w:rPrChange>
                    </w:rPr>
                  </m:ctrlPr>
                </m:sSupPr>
                <m:e>
                  <m:r>
                    <w:rPr>
                      <w:rFonts w:ascii="Cambria Math" w:hAnsi="Cambria Math"/>
                      <w:rPrChange w:id="1523" w:author="Microsoft Office User" w:date="2025-01-28T16:29:00Z">
                        <w:rPr>
                          <w:rFonts w:ascii="Cambria Math" w:hAnsi="Cambria Math"/>
                          <w:lang w:val="fr-SN"/>
                        </w:rPr>
                      </w:rPrChange>
                    </w:rPr>
                    <m:t>(y - ŷ)</m:t>
                  </m:r>
                </m:e>
                <m:sup>
                  <m:r>
                    <w:rPr>
                      <w:rFonts w:ascii="Cambria Math" w:hAnsi="Cambria Math"/>
                      <w:rPrChange w:id="1524" w:author="Microsoft Office User" w:date="2025-01-28T16:29:00Z">
                        <w:rPr>
                          <w:rFonts w:ascii="Cambria Math" w:hAnsi="Cambria Math"/>
                          <w:lang w:val="fr-SN"/>
                        </w:rPr>
                      </w:rPrChange>
                    </w:rPr>
                    <m:t>2</m:t>
                  </m:r>
                </m:sup>
              </m:sSup>
            </m:e>
          </m:nary>
        </m:oMath>
      </m:oMathPara>
    </w:p>
    <w:p w14:paraId="32D012DC" w14:textId="31EEC079" w:rsidR="00C71A54" w:rsidRPr="0057718E" w:rsidRDefault="00C71A54" w:rsidP="00C71A54">
      <w:pPr>
        <w:pStyle w:val="Lgende"/>
        <w:jc w:val="center"/>
      </w:pPr>
      <w:bookmarkStart w:id="1525" w:name="_Toc188724024"/>
      <w:r w:rsidRPr="0057718E">
        <w:t xml:space="preserve">Équation </w:t>
      </w:r>
      <w:r w:rsidR="00D1791B" w:rsidRPr="0057718E">
        <w:fldChar w:fldCharType="begin"/>
      </w:r>
      <w:r w:rsidR="00D1791B" w:rsidRPr="0057718E">
        <w:instrText xml:space="preserve"> SEQ Équation \* ARABIC </w:instrText>
      </w:r>
      <w:r w:rsidR="00D1791B" w:rsidRPr="0057718E">
        <w:fldChar w:fldCharType="separate"/>
      </w:r>
      <w:r w:rsidR="0016411D" w:rsidRPr="0057718E">
        <w:rPr>
          <w:rPrChange w:id="1526" w:author="Microsoft Office User" w:date="2025-01-28T16:29:00Z">
            <w:rPr>
              <w:noProof/>
            </w:rPr>
          </w:rPrChange>
        </w:rPr>
        <w:t>1</w:t>
      </w:r>
      <w:r w:rsidR="00D1791B" w:rsidRPr="0057718E">
        <w:rPr>
          <w:rPrChange w:id="1527" w:author="Microsoft Office User" w:date="2025-01-28T16:29:00Z">
            <w:rPr>
              <w:noProof/>
            </w:rPr>
          </w:rPrChange>
        </w:rPr>
        <w:fldChar w:fldCharType="end"/>
      </w:r>
      <w:r w:rsidRPr="0057718E">
        <w:t xml:space="preserve"> : </w:t>
      </w:r>
      <w:proofErr w:type="spellStart"/>
      <w:r w:rsidRPr="0057718E">
        <w:t>Mean</w:t>
      </w:r>
      <w:proofErr w:type="spellEnd"/>
      <w:r w:rsidRPr="0057718E">
        <w:t xml:space="preserve"> Square </w:t>
      </w:r>
      <w:proofErr w:type="spellStart"/>
      <w:r w:rsidRPr="0057718E">
        <w:t>Error</w:t>
      </w:r>
      <w:bookmarkEnd w:id="1525"/>
      <w:proofErr w:type="spellEnd"/>
    </w:p>
    <w:p w14:paraId="3D9E25C0" w14:textId="77777777" w:rsidR="00C3314F" w:rsidRPr="0057718E" w:rsidRDefault="00C3314F" w:rsidP="00C3314F">
      <w:pPr>
        <w:rPr>
          <w:rPrChange w:id="1528" w:author="Microsoft Office User" w:date="2025-01-28T16:29:00Z">
            <w:rPr>
              <w:lang w:val="fr-SN"/>
            </w:rPr>
          </w:rPrChange>
        </w:rPr>
      </w:pPr>
      <w:r w:rsidRPr="0057718E">
        <w:rPr>
          <w:rPrChange w:id="1529" w:author="Microsoft Office User" w:date="2025-01-28T16:29:00Z">
            <w:rPr>
              <w:lang w:val="fr-SN"/>
            </w:rPr>
          </w:rPrChange>
        </w:rPr>
        <w:t xml:space="preserve">MSE : </w:t>
      </w:r>
      <w:proofErr w:type="spellStart"/>
      <w:r w:rsidRPr="0057718E">
        <w:rPr>
          <w:rPrChange w:id="1530" w:author="Microsoft Office User" w:date="2025-01-28T16:29:00Z">
            <w:rPr>
              <w:lang w:val="fr-SN"/>
            </w:rPr>
          </w:rPrChange>
        </w:rPr>
        <w:t>Mean</w:t>
      </w:r>
      <w:proofErr w:type="spellEnd"/>
      <w:r w:rsidRPr="0057718E">
        <w:rPr>
          <w:rPrChange w:id="1531" w:author="Microsoft Office User" w:date="2025-01-28T16:29:00Z">
            <w:rPr>
              <w:lang w:val="fr-SN"/>
            </w:rPr>
          </w:rPrChange>
        </w:rPr>
        <w:t xml:space="preserve"> Square </w:t>
      </w:r>
      <w:proofErr w:type="spellStart"/>
      <w:r w:rsidRPr="0057718E">
        <w:rPr>
          <w:rPrChange w:id="1532" w:author="Microsoft Office User" w:date="2025-01-28T16:29:00Z">
            <w:rPr>
              <w:lang w:val="fr-SN"/>
            </w:rPr>
          </w:rPrChange>
        </w:rPr>
        <w:t>Error</w:t>
      </w:r>
      <w:proofErr w:type="spellEnd"/>
      <w:r w:rsidRPr="0057718E">
        <w:rPr>
          <w:rPrChange w:id="1533" w:author="Microsoft Office User" w:date="2025-01-28T16:29:00Z">
            <w:rPr>
              <w:lang w:val="fr-SN"/>
            </w:rPr>
          </w:rPrChange>
        </w:rPr>
        <w:t xml:space="preserve"> (la moyenne des erreurs au carr</w:t>
      </w:r>
      <w:r w:rsidRPr="0057718E">
        <w:rPr>
          <w:rPrChange w:id="1534" w:author="Microsoft Office User" w:date="2025-01-28T16:29:00Z">
            <w:rPr>
              <w:lang w:val="af-ZA"/>
            </w:rPr>
          </w:rPrChange>
        </w:rPr>
        <w:t>é</w:t>
      </w:r>
      <w:r w:rsidRPr="0057718E">
        <w:rPr>
          <w:rPrChange w:id="1535" w:author="Microsoft Office User" w:date="2025-01-28T16:29:00Z">
            <w:rPr>
              <w:lang w:val="fr-SN"/>
            </w:rPr>
          </w:rPrChange>
        </w:rPr>
        <w:t>)</w:t>
      </w:r>
    </w:p>
    <w:p w14:paraId="771B0EDD" w14:textId="77777777" w:rsidR="00C3314F" w:rsidRPr="0057718E" w:rsidRDefault="00C3314F" w:rsidP="00C3314F">
      <w:pPr>
        <w:rPr>
          <w:rPrChange w:id="1536" w:author="Microsoft Office User" w:date="2025-01-28T16:29:00Z">
            <w:rPr>
              <w:lang w:val="fr-SN"/>
            </w:rPr>
          </w:rPrChange>
        </w:rPr>
      </w:pPr>
      <w:r w:rsidRPr="0057718E">
        <w:rPr>
          <w:rPrChange w:id="1537" w:author="Microsoft Office User" w:date="2025-01-28T16:29:00Z">
            <w:rPr>
              <w:lang w:val="fr-SN"/>
            </w:rPr>
          </w:rPrChange>
        </w:rPr>
        <w:t>Y : la sortie attendue</w:t>
      </w:r>
    </w:p>
    <w:p w14:paraId="64162580" w14:textId="77777777" w:rsidR="00C3314F" w:rsidRPr="0057718E" w:rsidRDefault="00C3314F" w:rsidP="00C3314F">
      <w:pPr>
        <w:rPr>
          <w:rPrChange w:id="1538" w:author="Microsoft Office User" w:date="2025-01-28T16:29:00Z">
            <w:rPr>
              <w:lang w:val="fr-SN"/>
            </w:rPr>
          </w:rPrChange>
        </w:rPr>
      </w:pPr>
      <w:r w:rsidRPr="0057718E">
        <w:rPr>
          <w:rPrChange w:id="1539" w:author="Microsoft Office User" w:date="2025-01-28T16:29:00Z">
            <w:rPr>
              <w:lang w:val="fr-SN"/>
            </w:rPr>
          </w:rPrChange>
        </w:rPr>
        <w:t>Ŷ : la sortie observée</w:t>
      </w:r>
    </w:p>
    <w:p w14:paraId="40A98B06" w14:textId="42BF9389" w:rsidR="00C3314F" w:rsidRPr="0057718E" w:rsidRDefault="00C3314F" w:rsidP="00C3314F">
      <w:pPr>
        <w:rPr>
          <w:rFonts w:eastAsiaTheme="minorEastAsia"/>
          <w:rPrChange w:id="1540" w:author="Microsoft Office User" w:date="2025-01-28T16:29:00Z">
            <w:rPr>
              <w:rFonts w:eastAsiaTheme="minorEastAsia"/>
              <w:lang w:val="fr-SN"/>
            </w:rPr>
          </w:rPrChange>
        </w:rPr>
      </w:pPr>
      <w:r w:rsidRPr="0057718E">
        <w:rPr>
          <w:rPrChange w:id="1541" w:author="Microsoft Office User" w:date="2025-01-28T16:29:00Z">
            <w:rPr>
              <w:lang w:val="fr-SN"/>
            </w:rPr>
          </w:rPrChange>
        </w:rPr>
        <w:t>N : le nombre d’élément dans le tableau</w:t>
      </w:r>
      <m:oMath>
        <m:r>
          <w:rPr>
            <w:rFonts w:ascii="Cambria Math" w:hAnsi="Cambria Math"/>
            <w:rPrChange w:id="1542" w:author="Microsoft Office User" w:date="2025-01-28T16:29:00Z">
              <w:rPr>
                <w:rFonts w:ascii="Cambria Math" w:hAnsi="Cambria Math"/>
                <w:lang w:val="fr-SN"/>
              </w:rPr>
            </w:rPrChange>
          </w:rPr>
          <m:t xml:space="preserve"> </m:t>
        </m:r>
      </m:oMath>
    </w:p>
    <w:p w14:paraId="4A8BC430" w14:textId="15B1491C" w:rsidR="003056B8" w:rsidRPr="0057718E" w:rsidRDefault="003056B8" w:rsidP="00C3314F">
      <w:pPr>
        <w:rPr>
          <w:rFonts w:eastAsiaTheme="minorEastAsia"/>
          <w:rPrChange w:id="1543" w:author="Microsoft Office User" w:date="2025-01-28T16:29:00Z">
            <w:rPr>
              <w:rFonts w:eastAsiaTheme="minorEastAsia"/>
              <w:lang w:val="fr-SN"/>
            </w:rPr>
          </w:rPrChange>
        </w:rPr>
      </w:pPr>
      <w:r w:rsidRPr="0057718E">
        <w:rPr>
          <w:rFonts w:eastAsiaTheme="minorEastAsia"/>
          <w:rPrChange w:id="1544" w:author="Microsoft Office User" w:date="2025-01-28T16:29:00Z">
            <w:rPr>
              <w:rFonts w:eastAsiaTheme="minorEastAsia"/>
              <w:lang w:val="fr-SN"/>
            </w:rPr>
          </w:rPrChange>
        </w:rPr>
        <w:t>Cependant, les plus curieux vont se demander pourquoi élever l’erreur au carré. C’est une bonne question. La raison est simple : une erreur de -1 est égale à une erreur qui vaut 1. Et le fait de l’élever au carré va nous aider dans la mise à jour des poids, où nous allons utiliser l’algorithme de la descente des gradients.</w:t>
      </w:r>
    </w:p>
    <w:p w14:paraId="1D4CAB62" w14:textId="61DC7BE5" w:rsidR="00C3314F" w:rsidRPr="0057718E" w:rsidRDefault="00C3314F" w:rsidP="00B9476C">
      <w:pPr>
        <w:pStyle w:val="Paragraphedeliste"/>
        <w:numPr>
          <w:ilvl w:val="0"/>
          <w:numId w:val="15"/>
        </w:numPr>
        <w:rPr>
          <w:rPrChange w:id="1545" w:author="Microsoft Office User" w:date="2025-01-28T16:29:00Z">
            <w:rPr>
              <w:lang w:val="fr-SN"/>
            </w:rPr>
          </w:rPrChange>
        </w:rPr>
      </w:pPr>
      <w:r w:rsidRPr="0057718E">
        <w:rPr>
          <w:rPrChange w:id="1546" w:author="Microsoft Office User" w:date="2025-01-28T16:29:00Z">
            <w:rPr>
              <w:lang w:val="fr-SN"/>
            </w:rPr>
          </w:rPrChange>
        </w:rPr>
        <w:t>Back-propagation (rétropropagation qui met à jour les poids)</w:t>
      </w:r>
    </w:p>
    <w:p w14:paraId="6289FBAC" w14:textId="2B1F3EA2" w:rsidR="0022347B" w:rsidRPr="0057718E" w:rsidRDefault="0022347B" w:rsidP="0022347B">
      <w:pPr>
        <w:rPr>
          <w:rPrChange w:id="1547" w:author="Microsoft Office User" w:date="2025-01-28T16:29:00Z">
            <w:rPr>
              <w:lang w:val="fr-SN"/>
            </w:rPr>
          </w:rPrChange>
        </w:rPr>
      </w:pPr>
      <w:r w:rsidRPr="0057718E">
        <w:rPr>
          <w:rPrChange w:id="1548" w:author="Microsoft Office User" w:date="2025-01-28T16:29:00Z">
            <w:rPr>
              <w:lang w:val="fr-SN"/>
            </w:rPr>
          </w:rPrChange>
        </w:rPr>
        <w:t>Maintenant que nous avons l’erreur, nous pouvons enfin mettre à jour nos poids w0 et w1. Cela veut dire que chacun va prendre une part de l’erreur qui est égale à sa responsabilité dans cette dernière et se rectifier lui-même. Pour ce faire, nous allons calculer la dérivée de toutes les fonctions qui nous ont menés à cette erreur de manière suivante :</w:t>
      </w:r>
    </w:p>
    <w:p w14:paraId="7DC4DC77" w14:textId="105F9809" w:rsidR="00C3314F" w:rsidRPr="0057718E" w:rsidRDefault="00C3314F" w:rsidP="00C3314F">
      <w:pPr>
        <w:keepNext/>
        <w:rPr>
          <w:rFonts w:eastAsiaTheme="minorEastAsia"/>
          <w:rPrChange w:id="1549" w:author="Microsoft Office User" w:date="2025-01-28T16:29:00Z">
            <w:rPr>
              <w:rFonts w:eastAsiaTheme="minorEastAsia"/>
              <w:lang w:val="fr-SN"/>
            </w:rPr>
          </w:rPrChange>
        </w:rPr>
      </w:pPr>
      <m:oMathPara>
        <m:oMath>
          <m:r>
            <w:rPr>
              <w:rFonts w:ascii="Cambria Math" w:hAnsi="Cambria Math"/>
              <w:rPrChange w:id="1550" w:author="Microsoft Office User" w:date="2025-01-28T16:29:00Z">
                <w:rPr>
                  <w:rFonts w:ascii="Cambria Math" w:hAnsi="Cambria Math"/>
                  <w:lang w:val="fr-SN"/>
                </w:rPr>
              </w:rPrChange>
            </w:rPr>
            <m:t>w0=w0-lr*</m:t>
          </m:r>
          <m:f>
            <m:fPr>
              <m:ctrlPr>
                <w:rPr>
                  <w:rFonts w:ascii="Cambria Math" w:hAnsi="Cambria Math"/>
                  <w:i/>
                  <w:rPrChange w:id="1551" w:author="Microsoft Office User" w:date="2025-01-28T16:29:00Z">
                    <w:rPr>
                      <w:rFonts w:ascii="Cambria Math" w:hAnsi="Cambria Math"/>
                      <w:i/>
                      <w:lang w:val="fr-SN"/>
                    </w:rPr>
                  </w:rPrChange>
                </w:rPr>
              </m:ctrlPr>
            </m:fPr>
            <m:num>
              <m:r>
                <w:rPr>
                  <w:rFonts w:ascii="Cambria Math" w:hAnsi="Cambria Math"/>
                  <w:rPrChange w:id="1552" w:author="Microsoft Office User" w:date="2025-01-28T16:29:00Z">
                    <w:rPr>
                      <w:rFonts w:ascii="Cambria Math" w:hAnsi="Cambria Math"/>
                      <w:lang w:val="fr-SN"/>
                    </w:rPr>
                  </w:rPrChange>
                </w:rPr>
                <m:t>∂MSE</m:t>
              </m:r>
            </m:num>
            <m:den>
              <m:r>
                <w:rPr>
                  <w:rFonts w:ascii="Cambria Math" w:hAnsi="Cambria Math"/>
                  <w:rPrChange w:id="1553" w:author="Microsoft Office User" w:date="2025-01-28T16:29:00Z">
                    <w:rPr>
                      <w:rFonts w:ascii="Cambria Math" w:hAnsi="Cambria Math"/>
                      <w:lang w:val="fr-SN"/>
                    </w:rPr>
                  </w:rPrChange>
                </w:rPr>
                <m:t>∂w0</m:t>
              </m:r>
            </m:den>
          </m:f>
        </m:oMath>
      </m:oMathPara>
    </w:p>
    <w:p w14:paraId="3E5852D5" w14:textId="2BF48FDA" w:rsidR="000F6AEF" w:rsidRPr="0057718E" w:rsidRDefault="000F6AEF" w:rsidP="000F6AEF">
      <w:pPr>
        <w:pStyle w:val="Lgende"/>
        <w:jc w:val="center"/>
        <w:rPr>
          <w:rPrChange w:id="1554" w:author="Microsoft Office User" w:date="2025-01-28T16:29:00Z">
            <w:rPr>
              <w:lang w:val="fr-SN"/>
            </w:rPr>
          </w:rPrChange>
        </w:rPr>
      </w:pPr>
      <w:bookmarkStart w:id="1555" w:name="_Toc188724025"/>
      <w:r w:rsidRPr="0057718E">
        <w:rPr>
          <w:rPrChange w:id="1556" w:author="Microsoft Office User" w:date="2025-01-28T16:29:00Z">
            <w:rPr>
              <w:lang w:val="fr-SN"/>
            </w:rPr>
          </w:rPrChange>
        </w:rPr>
        <w:t xml:space="preserve">Équation </w:t>
      </w:r>
      <w:r w:rsidRPr="0057718E">
        <w:rPr>
          <w:rPrChange w:id="1557" w:author="Microsoft Office User" w:date="2025-01-28T16:29:00Z">
            <w:rPr>
              <w:lang w:val="fr-SN"/>
            </w:rPr>
          </w:rPrChange>
        </w:rPr>
        <w:fldChar w:fldCharType="begin"/>
      </w:r>
      <w:r w:rsidRPr="0057718E">
        <w:rPr>
          <w:rPrChange w:id="1558" w:author="Microsoft Office User" w:date="2025-01-28T16:29:00Z">
            <w:rPr>
              <w:lang w:val="fr-SN"/>
            </w:rPr>
          </w:rPrChange>
        </w:rPr>
        <w:instrText xml:space="preserve"> SEQ Équation \* ARABIC </w:instrText>
      </w:r>
      <w:r w:rsidRPr="0057718E">
        <w:rPr>
          <w:rPrChange w:id="1559" w:author="Microsoft Office User" w:date="2025-01-28T16:29:00Z">
            <w:rPr>
              <w:lang w:val="fr-SN"/>
            </w:rPr>
          </w:rPrChange>
        </w:rPr>
        <w:fldChar w:fldCharType="separate"/>
      </w:r>
      <w:r w:rsidR="0016411D" w:rsidRPr="0057718E">
        <w:rPr>
          <w:rPrChange w:id="1560" w:author="Microsoft Office User" w:date="2025-01-28T16:29:00Z">
            <w:rPr>
              <w:noProof/>
              <w:lang w:val="fr-SN"/>
            </w:rPr>
          </w:rPrChange>
        </w:rPr>
        <w:t>2</w:t>
      </w:r>
      <w:r w:rsidRPr="0057718E">
        <w:rPr>
          <w:rPrChange w:id="1561" w:author="Microsoft Office User" w:date="2025-01-28T16:29:00Z">
            <w:rPr>
              <w:lang w:val="fr-SN"/>
            </w:rPr>
          </w:rPrChange>
        </w:rPr>
        <w:fldChar w:fldCharType="end"/>
      </w:r>
      <w:r w:rsidR="003D2E1F" w:rsidRPr="0057718E">
        <w:rPr>
          <w:rPrChange w:id="1562" w:author="Microsoft Office User" w:date="2025-01-28T16:29:00Z">
            <w:rPr>
              <w:lang w:val="fr-SN"/>
            </w:rPr>
          </w:rPrChange>
        </w:rPr>
        <w:t xml:space="preserve"> : </w:t>
      </w:r>
      <w:r w:rsidRPr="0057718E">
        <w:rPr>
          <w:rPrChange w:id="1563" w:author="Microsoft Office User" w:date="2025-01-28T16:29:00Z">
            <w:rPr>
              <w:lang w:val="fr-SN"/>
            </w:rPr>
          </w:rPrChange>
        </w:rPr>
        <w:t>Mise à jour des poids</w:t>
      </w:r>
      <w:bookmarkEnd w:id="1555"/>
    </w:p>
    <w:p w14:paraId="044AB633" w14:textId="208D6AA5" w:rsidR="00C3314F" w:rsidRPr="0057718E" w:rsidRDefault="00C3314F" w:rsidP="00C3314F">
      <w:pPr>
        <w:rPr>
          <w:rFonts w:eastAsiaTheme="minorEastAsia"/>
          <w:rPrChange w:id="1564" w:author="Microsoft Office User" w:date="2025-01-28T16:29:00Z">
            <w:rPr>
              <w:rFonts w:eastAsiaTheme="minorEastAsia"/>
              <w:lang w:val="fr-SN"/>
            </w:rPr>
          </w:rPrChange>
        </w:rPr>
      </w:pPr>
      <m:oMathPara>
        <m:oMath>
          <m:r>
            <w:rPr>
              <w:rFonts w:ascii="Cambria Math" w:hAnsi="Cambria Math"/>
              <w:rPrChange w:id="1565" w:author="Microsoft Office User" w:date="2025-01-28T16:29:00Z">
                <w:rPr>
                  <w:rFonts w:ascii="Cambria Math" w:hAnsi="Cambria Math"/>
                  <w:lang w:val="fr-SN"/>
                </w:rPr>
              </w:rPrChange>
            </w:rPr>
            <m:t>w1=w1-lr*</m:t>
          </m:r>
          <m:f>
            <m:fPr>
              <m:ctrlPr>
                <w:rPr>
                  <w:rFonts w:ascii="Cambria Math" w:hAnsi="Cambria Math"/>
                  <w:i/>
                  <w:rPrChange w:id="1566" w:author="Microsoft Office User" w:date="2025-01-28T16:29:00Z">
                    <w:rPr>
                      <w:rFonts w:ascii="Cambria Math" w:hAnsi="Cambria Math"/>
                      <w:i/>
                      <w:lang w:val="fr-SN"/>
                    </w:rPr>
                  </w:rPrChange>
                </w:rPr>
              </m:ctrlPr>
            </m:fPr>
            <m:num>
              <m:r>
                <w:rPr>
                  <w:rFonts w:ascii="Cambria Math" w:hAnsi="Cambria Math"/>
                  <w:rPrChange w:id="1567" w:author="Microsoft Office User" w:date="2025-01-28T16:29:00Z">
                    <w:rPr>
                      <w:rFonts w:ascii="Cambria Math" w:hAnsi="Cambria Math"/>
                      <w:lang w:val="fr-SN"/>
                    </w:rPr>
                  </w:rPrChange>
                </w:rPr>
                <m:t>∂MSE</m:t>
              </m:r>
            </m:num>
            <m:den>
              <m:r>
                <w:rPr>
                  <w:rFonts w:ascii="Cambria Math" w:hAnsi="Cambria Math"/>
                  <w:rPrChange w:id="1568" w:author="Microsoft Office User" w:date="2025-01-28T16:29:00Z">
                    <w:rPr>
                      <w:rFonts w:ascii="Cambria Math" w:hAnsi="Cambria Math"/>
                      <w:lang w:val="fr-SN"/>
                    </w:rPr>
                  </w:rPrChange>
                </w:rPr>
                <m:t>∂w1</m:t>
              </m:r>
            </m:den>
          </m:f>
        </m:oMath>
      </m:oMathPara>
    </w:p>
    <w:p w14:paraId="6C41067E" w14:textId="240DD22A" w:rsidR="00C10AFF" w:rsidRPr="0057718E" w:rsidRDefault="00C10AFF" w:rsidP="00C3314F">
      <w:pPr>
        <w:rPr>
          <w:rFonts w:eastAsiaTheme="minorEastAsia"/>
          <w:rPrChange w:id="1569" w:author="Microsoft Office User" w:date="2025-01-28T16:29:00Z">
            <w:rPr>
              <w:rFonts w:eastAsiaTheme="minorEastAsia"/>
              <w:lang w:val="fr-SN"/>
            </w:rPr>
          </w:rPrChange>
        </w:rPr>
      </w:pPr>
      <w:r w:rsidRPr="0057718E">
        <w:rPr>
          <w:rFonts w:eastAsiaTheme="minorEastAsia"/>
          <w:rPrChange w:id="1570" w:author="Microsoft Office User" w:date="2025-01-28T16:29:00Z">
            <w:rPr>
              <w:rFonts w:eastAsiaTheme="minorEastAsia"/>
              <w:lang w:val="fr-SN"/>
            </w:rPr>
          </w:rPrChange>
        </w:rPr>
        <w:t>Dans la descente des gradients, il y a ce qu’on appelle le pas. Il va déterminer à quelle vitesse la descente va se faire. Si le pas est trop petit, l’apprentissage va être lent, et si le pas est trop grand, nous allons dépasser le point qui minimise l’erreur. Ce pas, c’est le « LR » dans les deux fonctions, cela signifie « Learning Rate ».</w:t>
      </w:r>
    </w:p>
    <w:p w14:paraId="3AC8A955" w14:textId="77777777" w:rsidR="004B6797" w:rsidRPr="0057718E" w:rsidRDefault="00C3314F" w:rsidP="004B6797">
      <w:pPr>
        <w:keepNext/>
        <w:jc w:val="center"/>
      </w:pPr>
      <w:r w:rsidRPr="00C5513F">
        <w:drawing>
          <wp:inline distT="0" distB="0" distL="0" distR="0" wp14:anchorId="7BD887CC" wp14:editId="3CDE9B37">
            <wp:extent cx="4914900" cy="15714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2815" cy="1573962"/>
                    </a:xfrm>
                    <a:prstGeom prst="rect">
                      <a:avLst/>
                    </a:prstGeom>
                    <a:noFill/>
                    <a:ln>
                      <a:noFill/>
                    </a:ln>
                  </pic:spPr>
                </pic:pic>
              </a:graphicData>
            </a:graphic>
          </wp:inline>
        </w:drawing>
      </w:r>
    </w:p>
    <w:p w14:paraId="74CE263E" w14:textId="4B1FEB9C" w:rsidR="00C3314F" w:rsidRPr="0057718E" w:rsidRDefault="004B6797" w:rsidP="004B6797">
      <w:pPr>
        <w:pStyle w:val="Lgende"/>
        <w:jc w:val="center"/>
      </w:pPr>
      <w:bookmarkStart w:id="1571" w:name="_Toc188723981"/>
      <w:r w:rsidRPr="0057718E">
        <w:t xml:space="preserve">Figure </w:t>
      </w:r>
      <w:r w:rsidR="00D1791B" w:rsidRPr="0057718E">
        <w:fldChar w:fldCharType="begin"/>
      </w:r>
      <w:r w:rsidR="00D1791B" w:rsidRPr="0057718E">
        <w:instrText xml:space="preserve"> SEQ Figure \* ARABIC </w:instrText>
      </w:r>
      <w:r w:rsidR="00D1791B" w:rsidRPr="0057718E">
        <w:fldChar w:fldCharType="separate"/>
      </w:r>
      <w:r w:rsidR="000163C8" w:rsidRPr="00C5513F">
        <w:t>3</w:t>
      </w:r>
      <w:r w:rsidR="00D1791B" w:rsidRPr="00C5513F">
        <w:fldChar w:fldCharType="end"/>
      </w:r>
      <w:r w:rsidRPr="0057718E">
        <w:t xml:space="preserve"> : Les variations de Learning Rate (</w:t>
      </w:r>
      <w:r w:rsidR="00A54E50" w:rsidRPr="0057718E">
        <w:t xml:space="preserve">Source : </w:t>
      </w:r>
      <w:r w:rsidRPr="0057718E">
        <w:t>Cayla, 2021)</w:t>
      </w:r>
      <w:bookmarkEnd w:id="1571"/>
    </w:p>
    <w:p w14:paraId="239E022D" w14:textId="77777777" w:rsidR="00C3314F" w:rsidRPr="00C5513F" w:rsidRDefault="00C3314F" w:rsidP="00C3314F">
      <w:pPr>
        <w:rPr>
          <w:rFonts w:eastAsiaTheme="minorEastAsia"/>
        </w:rPr>
      </w:pPr>
      <w:r w:rsidRPr="00C5513F">
        <w:t xml:space="preserve"> </w:t>
      </w:r>
      <m:oMath>
        <m:f>
          <m:fPr>
            <m:ctrlPr>
              <w:rPr>
                <w:rFonts w:ascii="Cambria Math" w:hAnsi="Cambria Math"/>
                <w:i/>
                <w:rPrChange w:id="1572" w:author="Microsoft Office User" w:date="2025-01-28T16:29:00Z">
                  <w:rPr>
                    <w:rFonts w:ascii="Cambria Math" w:hAnsi="Cambria Math"/>
                    <w:i/>
                    <w:lang w:val="fr-SN"/>
                  </w:rPr>
                </w:rPrChange>
              </w:rPr>
            </m:ctrlPr>
          </m:fPr>
          <m:num>
            <m:r>
              <w:rPr>
                <w:rFonts w:ascii="Cambria Math" w:hAnsi="Cambria Math"/>
              </w:rPr>
              <m:t>∂MSE</m:t>
            </m:r>
          </m:num>
          <m:den>
            <m:r>
              <w:rPr>
                <w:rFonts w:ascii="Cambria Math" w:hAnsi="Cambria Math"/>
              </w:rPr>
              <m:t>∂w</m:t>
            </m:r>
          </m:den>
        </m:f>
      </m:oMath>
      <w:r w:rsidRPr="00C5513F">
        <w:rPr>
          <w:rFonts w:eastAsiaTheme="minorEastAsia"/>
        </w:rPr>
        <w:t xml:space="preserve"> Représente quant à elle, la dérivée de la fonction MSE par rapport au poids concerné, c’est ce qu’on appelle une dérivée partielle. Exemple : </w:t>
      </w:r>
    </w:p>
    <w:p w14:paraId="7FC63051" w14:textId="77777777" w:rsidR="00C3314F" w:rsidRPr="00C5513F" w:rsidRDefault="00C3314F" w:rsidP="00C3314F">
      <w:pPr>
        <w:rPr>
          <w:rFonts w:eastAsiaTheme="minorEastAsia"/>
        </w:rPr>
      </w:pPr>
      <m:oMathPara>
        <m:oMath>
          <m:r>
            <w:rPr>
              <w:rFonts w:ascii="Cambria Math" w:eastAsiaTheme="minorEastAsia" w:hAnsi="Cambria Math"/>
            </w:rPr>
            <m:t>f</m:t>
          </m:r>
          <m:d>
            <m:dPr>
              <m:ctrlPr>
                <w:rPr>
                  <w:rFonts w:ascii="Cambria Math" w:eastAsiaTheme="minorEastAsia" w:hAnsi="Cambria Math"/>
                  <w:i/>
                  <w:rPrChange w:id="1573" w:author="Microsoft Office User" w:date="2025-01-28T16:29:00Z">
                    <w:rPr>
                      <w:rFonts w:ascii="Cambria Math" w:eastAsiaTheme="minorEastAsia" w:hAnsi="Cambria Math"/>
                      <w:i/>
                      <w:lang w:val="fr-SN"/>
                    </w:rPr>
                  </w:rPrChange>
                </w:rPr>
              </m:ctrlPr>
            </m:dPr>
            <m:e>
              <m:r>
                <w:rPr>
                  <w:rFonts w:ascii="Cambria Math" w:eastAsiaTheme="minorEastAsia" w:hAnsi="Cambria Math"/>
                </w:rPr>
                <m:t xml:space="preserve">x,y </m:t>
              </m:r>
            </m:e>
          </m:d>
          <m:r>
            <w:rPr>
              <w:rFonts w:ascii="Cambria Math" w:eastAsiaTheme="minorEastAsia" w:hAnsi="Cambria Math"/>
            </w:rPr>
            <m:t>=x.y</m:t>
          </m:r>
        </m:oMath>
      </m:oMathPara>
    </w:p>
    <w:p w14:paraId="71388790" w14:textId="77777777" w:rsidR="00C3314F" w:rsidRPr="00C5513F" w:rsidRDefault="00000000" w:rsidP="00C3314F">
      <w:pPr>
        <w:rPr>
          <w:rFonts w:eastAsiaTheme="minorEastAsia"/>
        </w:rPr>
      </w:pPr>
      <m:oMathPara>
        <m:oMath>
          <m:f>
            <m:fPr>
              <m:ctrlPr>
                <w:rPr>
                  <w:rFonts w:ascii="Cambria Math" w:hAnsi="Cambria Math"/>
                  <w:i/>
                  <w:rPrChange w:id="1574" w:author="Microsoft Office User" w:date="2025-01-28T16:29:00Z">
                    <w:rPr>
                      <w:rFonts w:ascii="Cambria Math" w:hAnsi="Cambria Math"/>
                      <w:i/>
                      <w:lang w:val="fr-SN"/>
                    </w:rPr>
                  </w:rPrChange>
                </w:rPr>
              </m:ctrlPr>
            </m:fPr>
            <m:num>
              <m:r>
                <w:rPr>
                  <w:rFonts w:ascii="Cambria Math" w:hAnsi="Cambria Math"/>
                </w:rPr>
                <m:t>∂f</m:t>
              </m:r>
            </m:num>
            <m:den>
              <m:r>
                <w:rPr>
                  <w:rFonts w:ascii="Cambria Math" w:hAnsi="Cambria Math"/>
                </w:rPr>
                <m:t>∂x</m:t>
              </m:r>
            </m:den>
          </m:f>
          <m:r>
            <w:rPr>
              <w:rFonts w:ascii="Cambria Math" w:hAnsi="Cambria Math"/>
            </w:rPr>
            <m:t xml:space="preserve">=y,  </m:t>
          </m:r>
          <m:f>
            <m:fPr>
              <m:ctrlPr>
                <w:rPr>
                  <w:rFonts w:ascii="Cambria Math" w:hAnsi="Cambria Math"/>
                  <w:i/>
                  <w:rPrChange w:id="1575" w:author="Microsoft Office User" w:date="2025-01-28T16:29:00Z">
                    <w:rPr>
                      <w:rFonts w:ascii="Cambria Math" w:hAnsi="Cambria Math"/>
                      <w:i/>
                      <w:lang w:val="fr-SN"/>
                    </w:rPr>
                  </w:rPrChange>
                </w:rPr>
              </m:ctrlPr>
            </m:fPr>
            <m:num>
              <m:r>
                <w:rPr>
                  <w:rFonts w:ascii="Cambria Math" w:hAnsi="Cambria Math"/>
                </w:rPr>
                <m:t>∂f</m:t>
              </m:r>
            </m:num>
            <m:den>
              <m:r>
                <w:rPr>
                  <w:rFonts w:ascii="Cambria Math" w:hAnsi="Cambria Math"/>
                </w:rPr>
                <m:t>∂y</m:t>
              </m:r>
            </m:den>
          </m:f>
          <m:r>
            <w:rPr>
              <w:rFonts w:ascii="Cambria Math" w:hAnsi="Cambria Math"/>
            </w:rPr>
            <m:t>=x</m:t>
          </m:r>
        </m:oMath>
      </m:oMathPara>
    </w:p>
    <w:p w14:paraId="20B58E22" w14:textId="77777777" w:rsidR="00C3314F" w:rsidRPr="00C5513F" w:rsidRDefault="00C3314F" w:rsidP="00C3314F">
      <w:pPr>
        <w:rPr>
          <w:rFonts w:eastAsiaTheme="minorEastAsia"/>
        </w:rPr>
      </w:pPr>
      <w:r w:rsidRPr="00C5513F">
        <w:rPr>
          <w:rFonts w:eastAsiaTheme="minorEastAsia"/>
        </w:rPr>
        <w:t>Donc</w:t>
      </w:r>
    </w:p>
    <w:p w14:paraId="701A7AB3" w14:textId="77777777" w:rsidR="00C3314F" w:rsidRPr="0057718E" w:rsidRDefault="00000000" w:rsidP="00C3314F">
      <w:pPr>
        <w:keepNext/>
      </w:pPr>
      <m:oMathPara>
        <m:oMath>
          <m:f>
            <m:fPr>
              <m:ctrlPr>
                <w:rPr>
                  <w:rFonts w:ascii="Cambria Math" w:hAnsi="Cambria Math"/>
                  <w:i/>
                  <w:rPrChange w:id="1576" w:author="Microsoft Office User" w:date="2025-01-28T16:29:00Z">
                    <w:rPr>
                      <w:rFonts w:ascii="Cambria Math" w:hAnsi="Cambria Math"/>
                      <w:i/>
                      <w:lang w:val="fr-SN"/>
                    </w:rPr>
                  </w:rPrChange>
                </w:rPr>
              </m:ctrlPr>
            </m:fPr>
            <m:num>
              <m:r>
                <w:rPr>
                  <w:rFonts w:ascii="Cambria Math" w:hAnsi="Cambria Math"/>
                </w:rPr>
                <m:t>∂MSE</m:t>
              </m:r>
            </m:num>
            <m:den>
              <m:r>
                <w:rPr>
                  <w:rFonts w:ascii="Cambria Math" w:hAnsi="Cambria Math"/>
                </w:rPr>
                <m:t>∂w0</m:t>
              </m:r>
            </m:den>
          </m:f>
          <m:r>
            <w:rPr>
              <w:rFonts w:ascii="Cambria Math" w:hAnsi="Cambria Math"/>
            </w:rPr>
            <m:t>=</m:t>
          </m:r>
          <m:f>
            <m:fPr>
              <m:ctrlPr>
                <w:rPr>
                  <w:rFonts w:ascii="Cambria Math" w:hAnsi="Cambria Math"/>
                  <w:i/>
                  <w:rPrChange w:id="1577" w:author="Microsoft Office User" w:date="2025-01-28T16:29:00Z">
                    <w:rPr>
                      <w:rFonts w:ascii="Cambria Math" w:hAnsi="Cambria Math"/>
                      <w:i/>
                      <w:lang w:val="fr-SN"/>
                    </w:rPr>
                  </w:rPrChange>
                </w:rPr>
              </m:ctrlPr>
            </m:fPr>
            <m:num>
              <m:r>
                <w:rPr>
                  <w:rFonts w:ascii="Cambria Math" w:hAnsi="Cambria Math"/>
                </w:rPr>
                <m:t>∂MSE</m:t>
              </m:r>
            </m:num>
            <m:den>
              <m:r>
                <w:rPr>
                  <w:rFonts w:ascii="Cambria Math" w:hAnsi="Cambria Math"/>
                </w:rPr>
                <m:t>∂Y</m:t>
              </m:r>
            </m:den>
          </m:f>
          <m:r>
            <w:rPr>
              <w:rFonts w:ascii="Cambria Math" w:hAnsi="Cambria Math"/>
            </w:rPr>
            <m:t>*</m:t>
          </m:r>
          <m:f>
            <m:fPr>
              <m:ctrlPr>
                <w:rPr>
                  <w:rFonts w:ascii="Cambria Math" w:hAnsi="Cambria Math"/>
                  <w:i/>
                  <w:rPrChange w:id="1578" w:author="Microsoft Office User" w:date="2025-01-28T16:29:00Z">
                    <w:rPr>
                      <w:rFonts w:ascii="Cambria Math" w:hAnsi="Cambria Math"/>
                      <w:i/>
                      <w:lang w:val="fr-SN"/>
                    </w:rPr>
                  </w:rPrChange>
                </w:rPr>
              </m:ctrlPr>
            </m:fPr>
            <m:num>
              <m:r>
                <w:rPr>
                  <w:rFonts w:ascii="Cambria Math" w:hAnsi="Cambria Math"/>
                </w:rPr>
                <m:t>∂y</m:t>
              </m:r>
            </m:num>
            <m:den>
              <m:r>
                <w:rPr>
                  <w:rFonts w:ascii="Cambria Math" w:hAnsi="Cambria Math"/>
                </w:rPr>
                <m:t>∂w0</m:t>
              </m:r>
            </m:den>
          </m:f>
        </m:oMath>
      </m:oMathPara>
    </w:p>
    <w:p w14:paraId="42E228C0" w14:textId="01E74C5B" w:rsidR="00C3314F" w:rsidRPr="0057718E" w:rsidRDefault="00C3314F" w:rsidP="00C3314F">
      <w:pPr>
        <w:pStyle w:val="Lgende"/>
        <w:jc w:val="center"/>
      </w:pPr>
      <w:bookmarkStart w:id="1579" w:name="_Toc171108446"/>
      <w:bookmarkStart w:id="1580" w:name="_Toc188724026"/>
      <w:r w:rsidRPr="0057718E">
        <w:t xml:space="preserve">Équation </w:t>
      </w:r>
      <w:r w:rsidRPr="0057718E">
        <w:fldChar w:fldCharType="begin"/>
      </w:r>
      <w:r w:rsidRPr="0057718E">
        <w:instrText xml:space="preserve"> SEQ Équation \* ARABIC </w:instrText>
      </w:r>
      <w:r w:rsidRPr="0057718E">
        <w:fldChar w:fldCharType="separate"/>
      </w:r>
      <w:r w:rsidR="0016411D" w:rsidRPr="0057718E">
        <w:rPr>
          <w:rPrChange w:id="1581" w:author="Microsoft Office User" w:date="2025-01-28T16:29:00Z">
            <w:rPr>
              <w:noProof/>
            </w:rPr>
          </w:rPrChange>
        </w:rPr>
        <w:t>3</w:t>
      </w:r>
      <w:r w:rsidRPr="0057718E">
        <w:fldChar w:fldCharType="end"/>
      </w:r>
      <w:r w:rsidR="00EC09CE" w:rsidRPr="0057718E">
        <w:t xml:space="preserve"> : </w:t>
      </w:r>
      <w:r w:rsidRPr="0057718E">
        <w:t xml:space="preserve"> Le chainage des dérives partielles</w:t>
      </w:r>
      <w:bookmarkEnd w:id="1579"/>
      <w:bookmarkEnd w:id="1580"/>
    </w:p>
    <w:p w14:paraId="6F8B6EC5" w14:textId="5F97002C" w:rsidR="00025A6C" w:rsidRPr="0057718E" w:rsidRDefault="00C3314F" w:rsidP="00025A6C">
      <w:r w:rsidRPr="0057718E">
        <w:t>Voir annexes 2 pour un exemple de calcul de régression linéaire.</w:t>
      </w:r>
      <w:commentRangeEnd w:id="1501"/>
      <w:r w:rsidR="0057718E">
        <w:rPr>
          <w:rStyle w:val="Marquedecommentaire"/>
        </w:rPr>
        <w:commentReference w:id="1501"/>
      </w:r>
    </w:p>
    <w:p w14:paraId="000E3351" w14:textId="497110C1" w:rsidR="00D95CB8" w:rsidRPr="0057718E" w:rsidRDefault="00D95CB8" w:rsidP="00B9476C">
      <w:pPr>
        <w:pStyle w:val="Paragraphedeliste"/>
        <w:numPr>
          <w:ilvl w:val="2"/>
          <w:numId w:val="13"/>
        </w:numPr>
        <w:rPr>
          <w:b/>
          <w:bCs/>
          <w:rPrChange w:id="1582" w:author="Microsoft Office User" w:date="2025-01-28T16:29:00Z">
            <w:rPr>
              <w:b/>
              <w:bCs/>
              <w:lang w:val="fr-SN"/>
            </w:rPr>
          </w:rPrChange>
        </w:rPr>
      </w:pPr>
      <w:r w:rsidRPr="0057718E">
        <w:rPr>
          <w:b/>
          <w:bCs/>
          <w:rPrChange w:id="1583" w:author="Microsoft Office User" w:date="2025-01-28T16:29:00Z">
            <w:rPr>
              <w:b/>
              <w:bCs/>
              <w:lang w:val="fr-SN"/>
            </w:rPr>
          </w:rPrChange>
        </w:rPr>
        <w:t>La régression logistique</w:t>
      </w:r>
    </w:p>
    <w:p w14:paraId="119C9116" w14:textId="54DB55B5" w:rsidR="00D34D66" w:rsidRPr="0057718E" w:rsidRDefault="00D34D66" w:rsidP="00D34D66">
      <w:pPr>
        <w:rPr>
          <w:rPrChange w:id="1584" w:author="Microsoft Office User" w:date="2025-01-28T16:29:00Z">
            <w:rPr>
              <w:lang w:val="fr-SN"/>
            </w:rPr>
          </w:rPrChange>
        </w:rPr>
      </w:pPr>
      <w:r w:rsidRPr="0057718E">
        <w:rPr>
          <w:rPrChange w:id="1585" w:author="Microsoft Office User" w:date="2025-01-28T16:29:00Z">
            <w:rPr>
              <w:lang w:val="fr-SN"/>
            </w:rPr>
          </w:rPrChange>
        </w:rPr>
        <w:t xml:space="preserve">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nous en rendre compte. Par exemple, détecter si un email est un spam ou non, si une information est </w:t>
      </w:r>
      <w:r w:rsidR="00A22E96" w:rsidRPr="0057718E">
        <w:rPr>
          <w:rPrChange w:id="1586" w:author="Microsoft Office User" w:date="2025-01-28T16:29:00Z">
            <w:rPr>
              <w:lang w:val="fr-SN"/>
            </w:rPr>
          </w:rPrChange>
        </w:rPr>
        <w:t>un fake new</w:t>
      </w:r>
      <w:r w:rsidRPr="0057718E">
        <w:rPr>
          <w:rPrChange w:id="1587" w:author="Microsoft Office User" w:date="2025-01-28T16:29:00Z">
            <w:rPr>
              <w:lang w:val="fr-SN"/>
            </w:rPr>
          </w:rPrChange>
        </w:rPr>
        <w:t xml:space="preserve"> ou non, si un investissement va être rentable ou pas…</w:t>
      </w:r>
    </w:p>
    <w:p w14:paraId="69D736CD" w14:textId="77777777" w:rsidR="008853B8" w:rsidRPr="0057718E" w:rsidRDefault="008853B8" w:rsidP="00B9476C">
      <w:pPr>
        <w:pStyle w:val="Paragraphedeliste"/>
        <w:numPr>
          <w:ilvl w:val="0"/>
          <w:numId w:val="15"/>
        </w:numPr>
        <w:rPr>
          <w:rPrChange w:id="1588" w:author="Microsoft Office User" w:date="2025-01-28T16:29:00Z">
            <w:rPr>
              <w:lang w:val="fr-SN"/>
            </w:rPr>
          </w:rPrChange>
        </w:rPr>
      </w:pPr>
      <w:commentRangeStart w:id="1589"/>
      <w:proofErr w:type="spellStart"/>
      <w:r w:rsidRPr="0057718E">
        <w:rPr>
          <w:rPrChange w:id="1590" w:author="Microsoft Office User" w:date="2025-01-28T16:29:00Z">
            <w:rPr>
              <w:lang w:val="fr-SN"/>
            </w:rPr>
          </w:rPrChange>
        </w:rPr>
        <w:t>Forward</w:t>
      </w:r>
      <w:proofErr w:type="spellEnd"/>
      <w:r w:rsidRPr="0057718E">
        <w:rPr>
          <w:rPrChange w:id="1591" w:author="Microsoft Office User" w:date="2025-01-28T16:29:00Z">
            <w:rPr>
              <w:lang w:val="fr-SN"/>
            </w:rPr>
          </w:rPrChange>
        </w:rPr>
        <w:t xml:space="preserve"> </w:t>
      </w:r>
      <w:proofErr w:type="spellStart"/>
      <w:r w:rsidRPr="0057718E">
        <w:rPr>
          <w:rPrChange w:id="1592" w:author="Microsoft Office User" w:date="2025-01-28T16:29:00Z">
            <w:rPr>
              <w:lang w:val="fr-SN"/>
            </w:rPr>
          </w:rPrChange>
        </w:rPr>
        <w:t>propogation</w:t>
      </w:r>
      <w:proofErr w:type="spellEnd"/>
    </w:p>
    <w:p w14:paraId="00AF34AF" w14:textId="77777777" w:rsidR="00A54E50" w:rsidRPr="0057718E" w:rsidRDefault="008853B8" w:rsidP="00A54E50">
      <w:pPr>
        <w:keepNext/>
        <w:jc w:val="center"/>
      </w:pPr>
      <w:r w:rsidRPr="0057718E">
        <w:rPr>
          <w:rPrChange w:id="1593" w:author="Microsoft Office User" w:date="2025-01-28T16:29:00Z">
            <w:rPr>
              <w:noProof/>
              <w:lang w:val="fr-SN"/>
            </w:rPr>
          </w:rPrChange>
        </w:rPr>
        <w:drawing>
          <wp:inline distT="0" distB="0" distL="0" distR="0" wp14:anchorId="1B88C69B" wp14:editId="30BA89E3">
            <wp:extent cx="2788920" cy="15859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2253" cy="1593579"/>
                    </a:xfrm>
                    <a:prstGeom prst="rect">
                      <a:avLst/>
                    </a:prstGeom>
                    <a:noFill/>
                    <a:ln>
                      <a:noFill/>
                    </a:ln>
                  </pic:spPr>
                </pic:pic>
              </a:graphicData>
            </a:graphic>
          </wp:inline>
        </w:drawing>
      </w:r>
    </w:p>
    <w:p w14:paraId="3D07E9D7" w14:textId="7CE048B0" w:rsidR="008853B8" w:rsidRPr="0057718E" w:rsidRDefault="00A54E50" w:rsidP="00A54E50">
      <w:pPr>
        <w:pStyle w:val="Lgende"/>
        <w:jc w:val="center"/>
      </w:pPr>
      <w:bookmarkStart w:id="1594" w:name="_Toc188723982"/>
      <w:r w:rsidRPr="0057718E">
        <w:t xml:space="preserve">Figure </w:t>
      </w:r>
      <w:r w:rsidRPr="0057718E">
        <w:fldChar w:fldCharType="begin"/>
      </w:r>
      <w:r w:rsidRPr="0057718E">
        <w:instrText xml:space="preserve"> SEQ Figure \* ARABIC </w:instrText>
      </w:r>
      <w:r w:rsidRPr="0057718E">
        <w:fldChar w:fldCharType="separate"/>
      </w:r>
      <w:r w:rsidR="000163C8" w:rsidRPr="0057718E">
        <w:rPr>
          <w:rPrChange w:id="1595" w:author="Microsoft Office User" w:date="2025-01-28T16:29:00Z">
            <w:rPr>
              <w:noProof/>
            </w:rPr>
          </w:rPrChange>
        </w:rPr>
        <w:t>4</w:t>
      </w:r>
      <w:r w:rsidRPr="0057718E">
        <w:fldChar w:fldCharType="end"/>
      </w:r>
      <w:r w:rsidRPr="0057718E">
        <w:t xml:space="preserve"> : Simple </w:t>
      </w:r>
      <w:proofErr w:type="spellStart"/>
      <w:r w:rsidRPr="0057718E">
        <w:t>reseau</w:t>
      </w:r>
      <w:proofErr w:type="spellEnd"/>
      <w:r w:rsidRPr="0057718E">
        <w:t xml:space="preserve"> de neurone (Source : Kumar, 2020)</w:t>
      </w:r>
      <w:bookmarkEnd w:id="1594"/>
    </w:p>
    <w:p w14:paraId="73A2B8F7" w14:textId="77777777" w:rsidR="008853B8" w:rsidRPr="0057718E" w:rsidRDefault="008853B8" w:rsidP="008853B8">
      <w:pPr>
        <w:rPr>
          <w:rPrChange w:id="1596" w:author="Microsoft Office User" w:date="2025-01-28T16:29:00Z">
            <w:rPr>
              <w:lang w:val="fr-SN"/>
            </w:rPr>
          </w:rPrChange>
        </w:rPr>
      </w:pPr>
      <w:r w:rsidRPr="0057718E">
        <w:rPr>
          <w:rPrChange w:id="1597" w:author="Microsoft Office User" w:date="2025-01-28T16:29:00Z">
            <w:rPr>
              <w:lang w:val="fr-SN"/>
            </w:rPr>
          </w:rPrChange>
        </w:rPr>
        <w:t xml:space="preserve">Voici </w:t>
      </w:r>
      <w:r w:rsidRPr="0057718E">
        <w:rPr>
          <w:rPrChange w:id="1598" w:author="Microsoft Office User" w:date="2025-01-28T16:29:00Z">
            <w:rPr>
              <w:lang w:val="af-ZA"/>
            </w:rPr>
          </w:rPrChange>
        </w:rPr>
        <w:t>à</w:t>
      </w:r>
      <w:r w:rsidRPr="0057718E">
        <w:rPr>
          <w:rPrChange w:id="1599" w:author="Microsoft Office User" w:date="2025-01-28T16:29:00Z">
            <w:rPr>
              <w:lang w:val="fr-SN"/>
            </w:rPr>
          </w:rPrChange>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1DC9ED2D" w14:textId="23F10B87" w:rsidR="008853B8" w:rsidRPr="0057718E" w:rsidRDefault="008853B8" w:rsidP="008853B8">
      <w:pPr>
        <w:keepNext/>
        <w:rPr>
          <w:rFonts w:eastAsiaTheme="minorEastAsia"/>
          <w:rPrChange w:id="1600" w:author="Microsoft Office User" w:date="2025-01-28T16:29:00Z">
            <w:rPr>
              <w:rFonts w:eastAsiaTheme="minorEastAsia"/>
              <w:lang w:val="fr-SN"/>
            </w:rPr>
          </w:rPrChange>
        </w:rPr>
      </w:pPr>
      <m:oMathPara>
        <m:oMath>
          <m:r>
            <w:rPr>
              <w:rFonts w:ascii="Cambria Math" w:hAnsi="Cambria Math"/>
              <w:rPrChange w:id="1601" w:author="Microsoft Office User" w:date="2025-01-28T16:29:00Z">
                <w:rPr>
                  <w:rFonts w:ascii="Cambria Math" w:hAnsi="Cambria Math"/>
                  <w:lang w:val="fr-SN"/>
                </w:rPr>
              </w:rPrChange>
            </w:rPr>
            <m:t xml:space="preserve">y= </m:t>
          </m:r>
          <m:nary>
            <m:naryPr>
              <m:chr m:val="∑"/>
              <m:limLoc m:val="undOvr"/>
              <m:ctrlPr>
                <w:rPr>
                  <w:rFonts w:ascii="Cambria Math" w:hAnsi="Cambria Math"/>
                  <w:i/>
                  <w:rPrChange w:id="1602" w:author="Microsoft Office User" w:date="2025-01-28T16:29:00Z">
                    <w:rPr>
                      <w:rFonts w:ascii="Cambria Math" w:hAnsi="Cambria Math"/>
                      <w:i/>
                      <w:lang w:val="fr-SN"/>
                    </w:rPr>
                  </w:rPrChange>
                </w:rPr>
              </m:ctrlPr>
            </m:naryPr>
            <m:sub>
              <m:r>
                <w:rPr>
                  <w:rFonts w:ascii="Cambria Math" w:hAnsi="Cambria Math"/>
                  <w:rPrChange w:id="1603" w:author="Microsoft Office User" w:date="2025-01-28T16:29:00Z">
                    <w:rPr>
                      <w:rFonts w:ascii="Cambria Math" w:hAnsi="Cambria Math"/>
                      <w:lang w:val="fr-SN"/>
                    </w:rPr>
                  </w:rPrChange>
                </w:rPr>
                <m:t>i=1</m:t>
              </m:r>
            </m:sub>
            <m:sup>
              <m:r>
                <w:rPr>
                  <w:rFonts w:ascii="Cambria Math" w:hAnsi="Cambria Math"/>
                  <w:rPrChange w:id="1604" w:author="Microsoft Office User" w:date="2025-01-28T16:29:00Z">
                    <w:rPr>
                      <w:rFonts w:ascii="Cambria Math" w:hAnsi="Cambria Math"/>
                      <w:lang w:val="fr-SN"/>
                    </w:rPr>
                  </w:rPrChange>
                </w:rPr>
                <m:t>n</m:t>
              </m:r>
            </m:sup>
            <m:e>
              <m:r>
                <w:rPr>
                  <w:rFonts w:ascii="Cambria Math" w:hAnsi="Cambria Math"/>
                  <w:rPrChange w:id="1605" w:author="Microsoft Office User" w:date="2025-01-28T16:29:00Z">
                    <w:rPr>
                      <w:rFonts w:ascii="Cambria Math" w:hAnsi="Cambria Math"/>
                      <w:lang w:val="fr-SN"/>
                    </w:rPr>
                  </w:rPrChange>
                </w:rPr>
                <m:t>wi.x1</m:t>
              </m:r>
            </m:e>
          </m:nary>
        </m:oMath>
      </m:oMathPara>
    </w:p>
    <w:p w14:paraId="715401E6" w14:textId="7C2F06BD" w:rsidR="003A74C6" w:rsidRPr="0057718E" w:rsidRDefault="003A74C6" w:rsidP="003A74C6">
      <w:pPr>
        <w:pStyle w:val="Lgende"/>
        <w:jc w:val="center"/>
      </w:pPr>
      <w:bookmarkStart w:id="1606" w:name="_Toc188724027"/>
      <w:r w:rsidRPr="0057718E">
        <w:t xml:space="preserve">Équation </w:t>
      </w:r>
      <w:r w:rsidRPr="0057718E">
        <w:fldChar w:fldCharType="begin"/>
      </w:r>
      <w:r w:rsidRPr="0057718E">
        <w:instrText xml:space="preserve"> SEQ Équation \* ARABIC </w:instrText>
      </w:r>
      <w:r w:rsidRPr="0057718E">
        <w:fldChar w:fldCharType="separate"/>
      </w:r>
      <w:r w:rsidR="0016411D" w:rsidRPr="0057718E">
        <w:rPr>
          <w:rPrChange w:id="1607" w:author="Microsoft Office User" w:date="2025-01-28T16:29:00Z">
            <w:rPr>
              <w:noProof/>
            </w:rPr>
          </w:rPrChange>
        </w:rPr>
        <w:t>4</w:t>
      </w:r>
      <w:r w:rsidRPr="0057718E">
        <w:fldChar w:fldCharType="end"/>
      </w:r>
      <w:r w:rsidRPr="0057718E">
        <w:t xml:space="preserve"> : Calcul de la sortie </w:t>
      </w:r>
      <w:proofErr w:type="spellStart"/>
      <w:r w:rsidRPr="0057718E">
        <w:t>observee</w:t>
      </w:r>
      <w:bookmarkEnd w:id="1606"/>
      <w:proofErr w:type="spellEnd"/>
    </w:p>
    <w:p w14:paraId="78525C62" w14:textId="274BF220" w:rsidR="008E3CC6" w:rsidRPr="0057718E" w:rsidRDefault="008853B8" w:rsidP="008E3CC6">
      <w:pPr>
        <w:rPr>
          <w:rFonts w:eastAsiaTheme="minorEastAsia"/>
          <w:rPrChange w:id="1608" w:author="Microsoft Office User" w:date="2025-01-28T16:29:00Z">
            <w:rPr>
              <w:rFonts w:eastAsiaTheme="minorEastAsia"/>
              <w:lang w:val="fr-SN"/>
            </w:rPr>
          </w:rPrChange>
        </w:rPr>
      </w:pPr>
      <w:r w:rsidRPr="0057718E">
        <w:rPr>
          <w:rFonts w:eastAsiaTheme="minorEastAsia"/>
          <w:rPrChange w:id="1609" w:author="Microsoft Office User" w:date="2025-01-28T16:29:00Z">
            <w:rPr>
              <w:rFonts w:eastAsiaTheme="minorEastAsia"/>
              <w:lang w:val="fr-SN"/>
            </w:rPr>
          </w:rPrChange>
        </w:rPr>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sidRPr="0057718E">
        <w:rPr>
          <w:rFonts w:eastAsiaTheme="minorEastAsia"/>
          <w:rPrChange w:id="1610" w:author="Microsoft Office User" w:date="2025-01-28T16:29:00Z">
            <w:rPr>
              <w:rFonts w:eastAsiaTheme="minorEastAsia"/>
              <w:lang w:val="af-ZA"/>
            </w:rPr>
          </w:rPrChange>
        </w:rPr>
        <w:t>à</w:t>
      </w:r>
      <w:r w:rsidRPr="0057718E">
        <w:rPr>
          <w:rFonts w:eastAsiaTheme="minorEastAsia"/>
          <w:rPrChange w:id="1611" w:author="Microsoft Office User" w:date="2025-01-28T16:29:00Z">
            <w:rPr>
              <w:rFonts w:eastAsiaTheme="minorEastAsia"/>
              <w:lang w:val="fr-SN"/>
            </w:rPr>
          </w:rPrChange>
        </w:rPr>
        <w:t xml:space="preserve"> seuil et </w:t>
      </w:r>
      <w:proofErr w:type="spellStart"/>
      <w:r w:rsidRPr="0057718E">
        <w:rPr>
          <w:rFonts w:eastAsiaTheme="minorEastAsia"/>
          <w:rPrChange w:id="1612" w:author="Microsoft Office User" w:date="2025-01-28T16:29:00Z">
            <w:rPr>
              <w:rFonts w:eastAsiaTheme="minorEastAsia"/>
              <w:lang w:val="fr-SN"/>
            </w:rPr>
          </w:rPrChange>
        </w:rPr>
        <w:t>sigmoid</w:t>
      </w:r>
      <w:proofErr w:type="spellEnd"/>
      <w:r w:rsidRPr="0057718E">
        <w:rPr>
          <w:rFonts w:eastAsiaTheme="minorEastAsia"/>
          <w:rPrChange w:id="1613" w:author="Microsoft Office User" w:date="2025-01-28T16:29:00Z">
            <w:rPr>
              <w:rFonts w:eastAsiaTheme="minorEastAsia"/>
              <w:lang w:val="fr-SN"/>
            </w:rPr>
          </w:rPrChange>
        </w:rPr>
        <w:t>.</w:t>
      </w:r>
    </w:p>
    <w:tbl>
      <w:tblPr>
        <w:tblStyle w:val="Grilledutableau"/>
        <w:tblW w:w="0" w:type="auto"/>
        <w:tblLook w:val="04A0" w:firstRow="1" w:lastRow="0" w:firstColumn="1" w:lastColumn="0" w:noHBand="0" w:noVBand="1"/>
      </w:tblPr>
      <w:tblGrid>
        <w:gridCol w:w="3116"/>
        <w:gridCol w:w="3117"/>
        <w:gridCol w:w="3117"/>
      </w:tblGrid>
      <w:tr w:rsidR="008853B8" w:rsidRPr="0057718E" w14:paraId="4A5B7ABE" w14:textId="77777777" w:rsidTr="00B81324">
        <w:tc>
          <w:tcPr>
            <w:tcW w:w="3116" w:type="dxa"/>
          </w:tcPr>
          <w:p w14:paraId="2180500E" w14:textId="77777777" w:rsidR="008853B8" w:rsidRPr="0057718E" w:rsidRDefault="008853B8" w:rsidP="00B81324">
            <w:pPr>
              <w:rPr>
                <w:rPrChange w:id="1614" w:author="Microsoft Office User" w:date="2025-01-28T16:29:00Z">
                  <w:rPr>
                    <w:lang w:val="fr-SN"/>
                  </w:rPr>
                </w:rPrChange>
              </w:rPr>
            </w:pPr>
            <w:r w:rsidRPr="0057718E">
              <w:rPr>
                <w:rPrChange w:id="1615" w:author="Microsoft Office User" w:date="2025-01-28T16:29:00Z">
                  <w:rPr>
                    <w:lang w:val="fr-SN"/>
                  </w:rPr>
                </w:rPrChange>
              </w:rPr>
              <w:t>Fonction</w:t>
            </w:r>
          </w:p>
        </w:tc>
        <w:tc>
          <w:tcPr>
            <w:tcW w:w="3117" w:type="dxa"/>
          </w:tcPr>
          <w:p w14:paraId="528BF091" w14:textId="77777777" w:rsidR="008853B8" w:rsidRPr="0057718E" w:rsidRDefault="008853B8" w:rsidP="00B81324">
            <w:pPr>
              <w:rPr>
                <w:rPrChange w:id="1616" w:author="Microsoft Office User" w:date="2025-01-28T16:29:00Z">
                  <w:rPr>
                    <w:lang w:val="fr-SN"/>
                  </w:rPr>
                </w:rPrChange>
              </w:rPr>
            </w:pPr>
            <w:r w:rsidRPr="0057718E">
              <w:rPr>
                <w:rPrChange w:id="1617" w:author="Microsoft Office User" w:date="2025-01-28T16:29:00Z">
                  <w:rPr>
                    <w:lang w:val="fr-SN"/>
                  </w:rPr>
                </w:rPrChange>
              </w:rPr>
              <w:t>Formule</w:t>
            </w:r>
          </w:p>
        </w:tc>
        <w:tc>
          <w:tcPr>
            <w:tcW w:w="3117" w:type="dxa"/>
          </w:tcPr>
          <w:p w14:paraId="5D98CF74" w14:textId="77777777" w:rsidR="008853B8" w:rsidRPr="0057718E" w:rsidRDefault="008853B8" w:rsidP="00B81324">
            <w:pPr>
              <w:rPr>
                <w:rPrChange w:id="1618" w:author="Microsoft Office User" w:date="2025-01-28T16:29:00Z">
                  <w:rPr>
                    <w:lang w:val="fr-SN"/>
                  </w:rPr>
                </w:rPrChange>
              </w:rPr>
            </w:pPr>
            <w:r w:rsidRPr="0057718E">
              <w:rPr>
                <w:rPrChange w:id="1619" w:author="Microsoft Office User" w:date="2025-01-28T16:29:00Z">
                  <w:rPr>
                    <w:lang w:val="fr-SN"/>
                  </w:rPr>
                </w:rPrChange>
              </w:rPr>
              <w:t>Sortie possible</w:t>
            </w:r>
          </w:p>
        </w:tc>
      </w:tr>
      <w:tr w:rsidR="008853B8" w:rsidRPr="0057718E" w14:paraId="1424FB8D" w14:textId="77777777" w:rsidTr="00B81324">
        <w:tc>
          <w:tcPr>
            <w:tcW w:w="3116" w:type="dxa"/>
          </w:tcPr>
          <w:p w14:paraId="3280B08D" w14:textId="77777777" w:rsidR="008853B8" w:rsidRPr="0057718E" w:rsidRDefault="008853B8" w:rsidP="00B81324">
            <w:pPr>
              <w:rPr>
                <w:rPrChange w:id="1620" w:author="Microsoft Office User" w:date="2025-01-28T16:29:00Z">
                  <w:rPr>
                    <w:lang w:val="fr-SN"/>
                  </w:rPr>
                </w:rPrChange>
              </w:rPr>
            </w:pPr>
            <w:r w:rsidRPr="0057718E">
              <w:rPr>
                <w:rPrChange w:id="1621" w:author="Microsoft Office User" w:date="2025-01-28T16:29:00Z">
                  <w:rPr>
                    <w:lang w:val="fr-SN"/>
                  </w:rPr>
                </w:rPrChange>
              </w:rPr>
              <w:t>Seuil(x)</w:t>
            </w:r>
          </w:p>
        </w:tc>
        <w:tc>
          <w:tcPr>
            <w:tcW w:w="3117" w:type="dxa"/>
          </w:tcPr>
          <w:p w14:paraId="0E01EFC9" w14:textId="77777777" w:rsidR="008853B8" w:rsidRPr="0057718E" w:rsidRDefault="008853B8" w:rsidP="00B81324">
            <w:pPr>
              <w:rPr>
                <w:rPrChange w:id="1622" w:author="Microsoft Office User" w:date="2025-01-28T16:29:00Z">
                  <w:rPr>
                    <w:lang w:val="fr-SN"/>
                  </w:rPr>
                </w:rPrChange>
              </w:rPr>
            </w:pPr>
            <m:oMathPara>
              <m:oMath>
                <m:r>
                  <w:rPr>
                    <w:rFonts w:ascii="Cambria Math" w:hAnsi="Cambria Math"/>
                    <w:rPrChange w:id="1623" w:author="Microsoft Office User" w:date="2025-01-28T16:29:00Z">
                      <w:rPr>
                        <w:rFonts w:ascii="Cambria Math" w:hAnsi="Cambria Math"/>
                        <w:lang w:val="fr-SN"/>
                      </w:rPr>
                    </w:rPrChange>
                  </w:rPr>
                  <m:t>1 si x&gt;1, 0 sinon</m:t>
                </m:r>
              </m:oMath>
            </m:oMathPara>
          </w:p>
        </w:tc>
        <w:tc>
          <w:tcPr>
            <w:tcW w:w="3117" w:type="dxa"/>
          </w:tcPr>
          <w:p w14:paraId="7B58AE55" w14:textId="77777777" w:rsidR="008853B8" w:rsidRPr="0057718E" w:rsidRDefault="008853B8" w:rsidP="00B81324">
            <w:pPr>
              <w:rPr>
                <w:rPrChange w:id="1624" w:author="Microsoft Office User" w:date="2025-01-28T16:29:00Z">
                  <w:rPr>
                    <w:lang w:val="fr-SN"/>
                  </w:rPr>
                </w:rPrChange>
              </w:rPr>
            </w:pPr>
            <w:r w:rsidRPr="0057718E">
              <w:rPr>
                <w:rPrChange w:id="1625" w:author="Microsoft Office User" w:date="2025-01-28T16:29:00Z">
                  <w:rPr>
                    <w:lang w:val="fr-SN"/>
                  </w:rPr>
                </w:rPrChange>
              </w:rPr>
              <w:t>0, 1</w:t>
            </w:r>
          </w:p>
        </w:tc>
      </w:tr>
      <w:tr w:rsidR="008853B8" w:rsidRPr="0057718E" w14:paraId="287DF3E0" w14:textId="77777777" w:rsidTr="00B81324">
        <w:tc>
          <w:tcPr>
            <w:tcW w:w="3116" w:type="dxa"/>
          </w:tcPr>
          <w:p w14:paraId="69D30FAF" w14:textId="77777777" w:rsidR="008853B8" w:rsidRPr="0057718E" w:rsidRDefault="008853B8" w:rsidP="00B81324">
            <w:pPr>
              <w:rPr>
                <w:rPrChange w:id="1626" w:author="Microsoft Office User" w:date="2025-01-28T16:29:00Z">
                  <w:rPr>
                    <w:lang w:val="fr-SN"/>
                  </w:rPr>
                </w:rPrChange>
              </w:rPr>
            </w:pPr>
            <w:proofErr w:type="spellStart"/>
            <w:r w:rsidRPr="0057718E">
              <w:rPr>
                <w:rPrChange w:id="1627" w:author="Microsoft Office User" w:date="2025-01-28T16:29:00Z">
                  <w:rPr>
                    <w:lang w:val="fr-SN"/>
                  </w:rPr>
                </w:rPrChange>
              </w:rPr>
              <w:t>Sigmoid</w:t>
            </w:r>
            <w:proofErr w:type="spellEnd"/>
            <w:r w:rsidRPr="0057718E">
              <w:rPr>
                <w:rPrChange w:id="1628" w:author="Microsoft Office User" w:date="2025-01-28T16:29:00Z">
                  <w:rPr>
                    <w:lang w:val="fr-SN"/>
                  </w:rPr>
                </w:rPrChange>
              </w:rPr>
              <w:t xml:space="preserve"> </w:t>
            </w:r>
            <m:oMath>
              <m:r>
                <w:rPr>
                  <w:rFonts w:ascii="Cambria Math" w:hAnsi="Cambria Math"/>
                  <w:rPrChange w:id="1629" w:author="Microsoft Office User" w:date="2025-01-28T16:29:00Z">
                    <w:rPr>
                      <w:rFonts w:ascii="Cambria Math" w:hAnsi="Cambria Math"/>
                      <w:lang w:val="fr-SN"/>
                    </w:rPr>
                  </w:rPrChange>
                </w:rPr>
                <m:t>σ</m:t>
              </m:r>
            </m:oMath>
            <w:r w:rsidRPr="0057718E">
              <w:rPr>
                <w:rPrChange w:id="1630" w:author="Microsoft Office User" w:date="2025-01-28T16:29:00Z">
                  <w:rPr>
                    <w:lang w:val="fr-SN"/>
                  </w:rPr>
                </w:rPrChange>
              </w:rPr>
              <w:t>(x)</w:t>
            </w:r>
          </w:p>
        </w:tc>
        <w:tc>
          <w:tcPr>
            <w:tcW w:w="3117" w:type="dxa"/>
          </w:tcPr>
          <w:p w14:paraId="6F9B73C2" w14:textId="35C1C63D" w:rsidR="008853B8" w:rsidRPr="0057718E" w:rsidRDefault="00000000" w:rsidP="008853B8">
            <w:pPr>
              <w:keepNext/>
              <w:rPr>
                <w:rFonts w:eastAsiaTheme="minorEastAsia"/>
                <w:rPrChange w:id="1631" w:author="Microsoft Office User" w:date="2025-01-28T16:29:00Z">
                  <w:rPr>
                    <w:rFonts w:eastAsiaTheme="minorEastAsia"/>
                    <w:lang w:val="fr-SN"/>
                  </w:rPr>
                </w:rPrChange>
              </w:rPr>
            </w:pPr>
            <m:oMathPara>
              <m:oMath>
                <m:f>
                  <m:fPr>
                    <m:ctrlPr>
                      <w:rPr>
                        <w:rFonts w:ascii="Cambria Math" w:hAnsi="Cambria Math"/>
                        <w:i/>
                        <w:rPrChange w:id="1632" w:author="Microsoft Office User" w:date="2025-01-28T16:29:00Z">
                          <w:rPr>
                            <w:rFonts w:ascii="Cambria Math" w:hAnsi="Cambria Math"/>
                            <w:i/>
                            <w:lang w:val="fr-SN"/>
                          </w:rPr>
                        </w:rPrChange>
                      </w:rPr>
                    </m:ctrlPr>
                  </m:fPr>
                  <m:num>
                    <m:r>
                      <w:rPr>
                        <w:rFonts w:ascii="Cambria Math" w:hAnsi="Cambria Math"/>
                        <w:rPrChange w:id="1633" w:author="Microsoft Office User" w:date="2025-01-28T16:29:00Z">
                          <w:rPr>
                            <w:rFonts w:ascii="Cambria Math" w:hAnsi="Cambria Math"/>
                            <w:lang w:val="fr-SN"/>
                          </w:rPr>
                        </w:rPrChange>
                      </w:rPr>
                      <m:t>1</m:t>
                    </m:r>
                  </m:num>
                  <m:den>
                    <m:r>
                      <w:rPr>
                        <w:rFonts w:ascii="Cambria Math" w:hAnsi="Cambria Math"/>
                        <w:rPrChange w:id="1634" w:author="Microsoft Office User" w:date="2025-01-28T16:29:00Z">
                          <w:rPr>
                            <w:rFonts w:ascii="Cambria Math" w:hAnsi="Cambria Math"/>
                            <w:lang w:val="fr-SN"/>
                          </w:rPr>
                        </w:rPrChange>
                      </w:rPr>
                      <m:t>1+</m:t>
                    </m:r>
                    <m:sSup>
                      <m:sSupPr>
                        <m:ctrlPr>
                          <w:rPr>
                            <w:rFonts w:ascii="Cambria Math" w:hAnsi="Cambria Math"/>
                            <w:i/>
                            <w:rPrChange w:id="1635" w:author="Microsoft Office User" w:date="2025-01-28T16:29:00Z">
                              <w:rPr>
                                <w:rFonts w:ascii="Cambria Math" w:hAnsi="Cambria Math"/>
                                <w:i/>
                                <w:lang w:val="fr-SN"/>
                              </w:rPr>
                            </w:rPrChange>
                          </w:rPr>
                        </m:ctrlPr>
                      </m:sSupPr>
                      <m:e>
                        <m:r>
                          <w:rPr>
                            <w:rFonts w:ascii="Cambria Math" w:hAnsi="Cambria Math"/>
                            <w:rPrChange w:id="1636" w:author="Microsoft Office User" w:date="2025-01-28T16:29:00Z">
                              <w:rPr>
                                <w:rFonts w:ascii="Cambria Math" w:hAnsi="Cambria Math"/>
                                <w:lang w:val="fr-SN"/>
                              </w:rPr>
                            </w:rPrChange>
                          </w:rPr>
                          <m:t>e</m:t>
                        </m:r>
                      </m:e>
                      <m:sup>
                        <m:r>
                          <w:rPr>
                            <w:rFonts w:ascii="Cambria Math" w:hAnsi="Cambria Math"/>
                            <w:rPrChange w:id="1637" w:author="Microsoft Office User" w:date="2025-01-28T16:29:00Z">
                              <w:rPr>
                                <w:rFonts w:ascii="Cambria Math" w:hAnsi="Cambria Math"/>
                                <w:lang w:val="fr-SN"/>
                              </w:rPr>
                            </w:rPrChange>
                          </w:rPr>
                          <m:t>-x</m:t>
                        </m:r>
                      </m:sup>
                    </m:sSup>
                  </m:den>
                </m:f>
              </m:oMath>
            </m:oMathPara>
          </w:p>
          <w:p w14:paraId="63CCC9EC" w14:textId="2A31D9D1" w:rsidR="008E3CC6" w:rsidRPr="0057718E" w:rsidRDefault="008E3CC6" w:rsidP="008E3CC6">
            <w:pPr>
              <w:pStyle w:val="Lgende"/>
              <w:keepNext/>
            </w:pPr>
            <w:bookmarkStart w:id="1638" w:name="_Toc188724028"/>
            <w:r w:rsidRPr="0057718E">
              <w:t xml:space="preserve">Équation </w:t>
            </w:r>
            <w:r w:rsidRPr="0057718E">
              <w:fldChar w:fldCharType="begin"/>
            </w:r>
            <w:r w:rsidRPr="0057718E">
              <w:instrText xml:space="preserve"> SEQ Équation \* ARABIC </w:instrText>
            </w:r>
            <w:r w:rsidRPr="0057718E">
              <w:fldChar w:fldCharType="separate"/>
            </w:r>
            <w:r w:rsidR="0016411D" w:rsidRPr="0057718E">
              <w:rPr>
                <w:rPrChange w:id="1639" w:author="Microsoft Office User" w:date="2025-01-28T16:29:00Z">
                  <w:rPr>
                    <w:noProof/>
                  </w:rPr>
                </w:rPrChange>
              </w:rPr>
              <w:t>5</w:t>
            </w:r>
            <w:r w:rsidRPr="0057718E">
              <w:fldChar w:fldCharType="end"/>
            </w:r>
            <w:r w:rsidRPr="0057718E">
              <w:t xml:space="preserve"> : Équation 5 : La fonction </w:t>
            </w:r>
            <w:proofErr w:type="spellStart"/>
            <w:r w:rsidRPr="0057718E">
              <w:t>sigmoid</w:t>
            </w:r>
            <w:bookmarkEnd w:id="1638"/>
            <w:proofErr w:type="spellEnd"/>
          </w:p>
        </w:tc>
        <w:tc>
          <w:tcPr>
            <w:tcW w:w="3117" w:type="dxa"/>
          </w:tcPr>
          <w:p w14:paraId="426B468A" w14:textId="77777777" w:rsidR="008853B8" w:rsidRPr="0057718E" w:rsidRDefault="008853B8" w:rsidP="00B81324">
            <w:pPr>
              <w:rPr>
                <w:rPrChange w:id="1640" w:author="Microsoft Office User" w:date="2025-01-28T16:29:00Z">
                  <w:rPr>
                    <w:lang w:val="fr-SN"/>
                  </w:rPr>
                </w:rPrChange>
              </w:rPr>
            </w:pPr>
            <w:r w:rsidRPr="0057718E">
              <w:rPr>
                <w:rPrChange w:id="1641" w:author="Microsoft Office User" w:date="2025-01-28T16:29:00Z">
                  <w:rPr>
                    <w:lang w:val="fr-SN"/>
                  </w:rPr>
                </w:rPrChange>
              </w:rPr>
              <w:t>Tout réel compris en 0 et 1</w:t>
            </w:r>
          </w:p>
        </w:tc>
      </w:tr>
    </w:tbl>
    <w:p w14:paraId="0301A6C1" w14:textId="77777777" w:rsidR="008853B8" w:rsidRPr="0057718E" w:rsidRDefault="008853B8" w:rsidP="008853B8">
      <w:pPr>
        <w:rPr>
          <w:rPrChange w:id="1642" w:author="Microsoft Office User" w:date="2025-01-28T16:29:00Z">
            <w:rPr>
              <w:lang w:val="fr-SN"/>
            </w:rPr>
          </w:rPrChange>
        </w:rPr>
      </w:pPr>
      <w:r w:rsidRPr="0057718E">
        <w:rPr>
          <w:rPrChange w:id="1643" w:author="Microsoft Office User" w:date="2025-01-28T16:29:00Z">
            <w:rPr>
              <w:lang w:val="fr-SN"/>
            </w:rPr>
          </w:rPrChange>
        </w:rPr>
        <w:t xml:space="preserve">Nous allons continuer avec la fonction </w:t>
      </w:r>
      <w:proofErr w:type="spellStart"/>
      <w:r w:rsidRPr="0057718E">
        <w:rPr>
          <w:rPrChange w:id="1644" w:author="Microsoft Office User" w:date="2025-01-28T16:29:00Z">
            <w:rPr>
              <w:lang w:val="fr-SN"/>
            </w:rPr>
          </w:rPrChange>
        </w:rPr>
        <w:t>sigmoid</w:t>
      </w:r>
      <w:proofErr w:type="spellEnd"/>
      <w:r w:rsidRPr="0057718E">
        <w:rPr>
          <w:rPrChange w:id="1645" w:author="Microsoft Office User" w:date="2025-01-28T16:29:00Z">
            <w:rPr>
              <w:lang w:val="fr-SN"/>
            </w:rPr>
          </w:rPrChange>
        </w:rPr>
        <w:t> :</w:t>
      </w:r>
    </w:p>
    <w:p w14:paraId="6CC47B0E" w14:textId="77777777" w:rsidR="00B95502" w:rsidRPr="0057718E" w:rsidRDefault="008853B8" w:rsidP="00B95502">
      <w:pPr>
        <w:keepNext/>
        <w:jc w:val="center"/>
      </w:pPr>
      <w:r w:rsidRPr="0057718E">
        <w:rPr>
          <w:rPrChange w:id="1646" w:author="Microsoft Office User" w:date="2025-01-28T16:29:00Z">
            <w:rPr>
              <w:noProof/>
              <w:lang w:val="fr-SN"/>
            </w:rPr>
          </w:rPrChange>
        </w:rPr>
        <w:drawing>
          <wp:inline distT="0" distB="0" distL="0" distR="0" wp14:anchorId="1E8764BD" wp14:editId="4B3060F4">
            <wp:extent cx="2567940" cy="1711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7940" cy="1711960"/>
                    </a:xfrm>
                    <a:prstGeom prst="rect">
                      <a:avLst/>
                    </a:prstGeom>
                    <a:noFill/>
                    <a:ln>
                      <a:noFill/>
                    </a:ln>
                  </pic:spPr>
                </pic:pic>
              </a:graphicData>
            </a:graphic>
          </wp:inline>
        </w:drawing>
      </w:r>
    </w:p>
    <w:p w14:paraId="14AFCBCB" w14:textId="3542EFBE" w:rsidR="008853B8" w:rsidRPr="0057718E" w:rsidRDefault="00B95502" w:rsidP="00B95502">
      <w:pPr>
        <w:pStyle w:val="Lgende"/>
        <w:jc w:val="center"/>
      </w:pPr>
      <w:bookmarkStart w:id="1647" w:name="_Toc188723983"/>
      <w:r w:rsidRPr="0057718E">
        <w:t xml:space="preserve">Figure </w:t>
      </w:r>
      <w:r w:rsidRPr="0057718E">
        <w:fldChar w:fldCharType="begin"/>
      </w:r>
      <w:r w:rsidRPr="0057718E">
        <w:instrText xml:space="preserve"> SEQ Figure \* ARABIC </w:instrText>
      </w:r>
      <w:r w:rsidRPr="0057718E">
        <w:fldChar w:fldCharType="separate"/>
      </w:r>
      <w:r w:rsidR="000163C8" w:rsidRPr="0057718E">
        <w:rPr>
          <w:rPrChange w:id="1648" w:author="Microsoft Office User" w:date="2025-01-28T16:29:00Z">
            <w:rPr>
              <w:noProof/>
            </w:rPr>
          </w:rPrChange>
        </w:rPr>
        <w:t>5</w:t>
      </w:r>
      <w:r w:rsidRPr="0057718E">
        <w:fldChar w:fldCharType="end"/>
      </w:r>
      <w:r w:rsidRPr="0057718E">
        <w:t xml:space="preserve"> : La fonction </w:t>
      </w:r>
      <w:proofErr w:type="spellStart"/>
      <w:r w:rsidRPr="0057718E">
        <w:t>sigmoid</w:t>
      </w:r>
      <w:proofErr w:type="spellEnd"/>
      <w:r w:rsidRPr="0057718E">
        <w:t xml:space="preserve"> (Source : </w:t>
      </w:r>
      <w:proofErr w:type="spellStart"/>
      <w:r w:rsidRPr="0057718E">
        <w:t>Saleem</w:t>
      </w:r>
      <w:proofErr w:type="spellEnd"/>
      <w:r w:rsidRPr="0057718E">
        <w:t>, 2023)</w:t>
      </w:r>
      <w:bookmarkEnd w:id="1647"/>
    </w:p>
    <w:p w14:paraId="3729D6BB" w14:textId="77777777" w:rsidR="008853B8" w:rsidRPr="0057718E" w:rsidRDefault="008853B8" w:rsidP="00B9476C">
      <w:pPr>
        <w:pStyle w:val="Paragraphedeliste"/>
        <w:numPr>
          <w:ilvl w:val="0"/>
          <w:numId w:val="15"/>
        </w:numPr>
        <w:rPr>
          <w:rPrChange w:id="1649" w:author="Microsoft Office User" w:date="2025-01-28T16:29:00Z">
            <w:rPr>
              <w:lang w:val="fr-SN"/>
            </w:rPr>
          </w:rPrChange>
        </w:rPr>
      </w:pPr>
      <w:r w:rsidRPr="0057718E">
        <w:rPr>
          <w:rPrChange w:id="1650" w:author="Microsoft Office User" w:date="2025-01-28T16:29:00Z">
            <w:rPr>
              <w:lang w:val="fr-SN"/>
            </w:rPr>
          </w:rPrChange>
        </w:rPr>
        <w:t>Calculer l’erreur</w:t>
      </w:r>
    </w:p>
    <w:p w14:paraId="5B1F8F4F" w14:textId="77777777" w:rsidR="008853B8" w:rsidRPr="0057718E" w:rsidRDefault="008853B8" w:rsidP="008853B8">
      <w:pPr>
        <w:rPr>
          <w:rPrChange w:id="1651" w:author="Microsoft Office User" w:date="2025-01-28T16:29:00Z">
            <w:rPr>
              <w:lang w:val="fr-SN"/>
            </w:rPr>
          </w:rPrChange>
        </w:rPr>
      </w:pPr>
      <w:r w:rsidRPr="0057718E">
        <w:rPr>
          <w:rPrChange w:id="1652" w:author="Microsoft Office User" w:date="2025-01-28T16:29:00Z">
            <w:rPr>
              <w:lang w:val="fr-SN"/>
            </w:rPr>
          </w:rPrChange>
        </w:rPr>
        <w:t xml:space="preserve">Pour l’erreur rien ne va changer nous allons utiliser la </w:t>
      </w:r>
      <w:proofErr w:type="spellStart"/>
      <w:r w:rsidRPr="0057718E">
        <w:rPr>
          <w:rPrChange w:id="1653" w:author="Microsoft Office User" w:date="2025-01-28T16:29:00Z">
            <w:rPr>
              <w:lang w:val="fr-SN"/>
            </w:rPr>
          </w:rPrChange>
        </w:rPr>
        <w:t>Mean</w:t>
      </w:r>
      <w:proofErr w:type="spellEnd"/>
      <w:r w:rsidRPr="0057718E">
        <w:rPr>
          <w:rPrChange w:id="1654" w:author="Microsoft Office User" w:date="2025-01-28T16:29:00Z">
            <w:rPr>
              <w:lang w:val="fr-SN"/>
            </w:rPr>
          </w:rPrChange>
        </w:rPr>
        <w:t xml:space="preserve"> Square </w:t>
      </w:r>
      <w:proofErr w:type="spellStart"/>
      <w:r w:rsidRPr="0057718E">
        <w:rPr>
          <w:rPrChange w:id="1655" w:author="Microsoft Office User" w:date="2025-01-28T16:29:00Z">
            <w:rPr>
              <w:lang w:val="fr-SN"/>
            </w:rPr>
          </w:rPrChange>
        </w:rPr>
        <w:t>Error</w:t>
      </w:r>
      <w:proofErr w:type="spellEnd"/>
      <w:r w:rsidRPr="0057718E">
        <w:rPr>
          <w:rPrChange w:id="1656" w:author="Microsoft Office User" w:date="2025-01-28T16:29:00Z">
            <w:rPr>
              <w:lang w:val="fr-SN"/>
            </w:rPr>
          </w:rPrChange>
        </w:rPr>
        <w:t> :</w:t>
      </w:r>
    </w:p>
    <w:p w14:paraId="64C9BF8F" w14:textId="77777777" w:rsidR="008853B8" w:rsidRPr="0057718E" w:rsidRDefault="008853B8" w:rsidP="008853B8">
      <w:pPr>
        <w:rPr>
          <w:rFonts w:eastAsiaTheme="minorEastAsia"/>
          <w:rPrChange w:id="1657" w:author="Microsoft Office User" w:date="2025-01-28T16:29:00Z">
            <w:rPr>
              <w:rFonts w:eastAsiaTheme="minorEastAsia"/>
              <w:lang w:val="fr-SN"/>
            </w:rPr>
          </w:rPrChange>
        </w:rPr>
      </w:pPr>
      <m:oMathPara>
        <m:oMath>
          <m:r>
            <w:rPr>
              <w:rFonts w:ascii="Cambria Math" w:hAnsi="Cambria Math"/>
              <w:rPrChange w:id="1658" w:author="Microsoft Office User" w:date="2025-01-28T16:29:00Z">
                <w:rPr>
                  <w:rFonts w:ascii="Cambria Math" w:hAnsi="Cambria Math"/>
                  <w:lang w:val="fr-SN"/>
                </w:rPr>
              </w:rPrChange>
            </w:rPr>
            <m:t xml:space="preserve">MSE= </m:t>
          </m:r>
          <m:f>
            <m:fPr>
              <m:ctrlPr>
                <w:rPr>
                  <w:rFonts w:ascii="Cambria Math" w:hAnsi="Cambria Math"/>
                  <w:i/>
                  <w:rPrChange w:id="1659" w:author="Microsoft Office User" w:date="2025-01-28T16:29:00Z">
                    <w:rPr>
                      <w:rFonts w:ascii="Cambria Math" w:hAnsi="Cambria Math"/>
                      <w:i/>
                      <w:lang w:val="fr-SN"/>
                    </w:rPr>
                  </w:rPrChange>
                </w:rPr>
              </m:ctrlPr>
            </m:fPr>
            <m:num>
              <m:r>
                <w:rPr>
                  <w:rFonts w:ascii="Cambria Math" w:hAnsi="Cambria Math"/>
                  <w:rPrChange w:id="1660" w:author="Microsoft Office User" w:date="2025-01-28T16:29:00Z">
                    <w:rPr>
                      <w:rFonts w:ascii="Cambria Math" w:hAnsi="Cambria Math"/>
                      <w:lang w:val="fr-SN"/>
                    </w:rPr>
                  </w:rPrChange>
                </w:rPr>
                <m:t>1</m:t>
              </m:r>
            </m:num>
            <m:den>
              <m:r>
                <w:rPr>
                  <w:rFonts w:ascii="Cambria Math" w:hAnsi="Cambria Math"/>
                  <w:rPrChange w:id="1661" w:author="Microsoft Office User" w:date="2025-01-28T16:29:00Z">
                    <w:rPr>
                      <w:rFonts w:ascii="Cambria Math" w:hAnsi="Cambria Math"/>
                      <w:lang w:val="fr-SN"/>
                    </w:rPr>
                  </w:rPrChange>
                </w:rPr>
                <m:t>n</m:t>
              </m:r>
            </m:den>
          </m:f>
          <m:nary>
            <m:naryPr>
              <m:chr m:val="∑"/>
              <m:limLoc m:val="undOvr"/>
              <m:ctrlPr>
                <w:rPr>
                  <w:rFonts w:ascii="Cambria Math" w:hAnsi="Cambria Math"/>
                  <w:i/>
                  <w:rPrChange w:id="1662" w:author="Microsoft Office User" w:date="2025-01-28T16:29:00Z">
                    <w:rPr>
                      <w:rFonts w:ascii="Cambria Math" w:hAnsi="Cambria Math"/>
                      <w:i/>
                      <w:lang w:val="fr-SN"/>
                    </w:rPr>
                  </w:rPrChange>
                </w:rPr>
              </m:ctrlPr>
            </m:naryPr>
            <m:sub>
              <m:r>
                <w:rPr>
                  <w:rFonts w:ascii="Cambria Math" w:hAnsi="Cambria Math"/>
                  <w:rPrChange w:id="1663" w:author="Microsoft Office User" w:date="2025-01-28T16:29:00Z">
                    <w:rPr>
                      <w:rFonts w:ascii="Cambria Math" w:hAnsi="Cambria Math"/>
                      <w:lang w:val="fr-SN"/>
                    </w:rPr>
                  </w:rPrChange>
                </w:rPr>
                <m:t>i=1</m:t>
              </m:r>
            </m:sub>
            <m:sup>
              <m:r>
                <w:rPr>
                  <w:rFonts w:ascii="Cambria Math" w:hAnsi="Cambria Math"/>
                  <w:rPrChange w:id="1664" w:author="Microsoft Office User" w:date="2025-01-28T16:29:00Z">
                    <w:rPr>
                      <w:rFonts w:ascii="Cambria Math" w:hAnsi="Cambria Math"/>
                      <w:lang w:val="fr-SN"/>
                    </w:rPr>
                  </w:rPrChange>
                </w:rPr>
                <m:t>n</m:t>
              </m:r>
            </m:sup>
            <m:e>
              <m:sSup>
                <m:sSupPr>
                  <m:ctrlPr>
                    <w:rPr>
                      <w:rFonts w:ascii="Cambria Math" w:hAnsi="Cambria Math"/>
                      <w:i/>
                      <w:rPrChange w:id="1665" w:author="Microsoft Office User" w:date="2025-01-28T16:29:00Z">
                        <w:rPr>
                          <w:rFonts w:ascii="Cambria Math" w:hAnsi="Cambria Math"/>
                          <w:i/>
                          <w:lang w:val="fr-SN"/>
                        </w:rPr>
                      </w:rPrChange>
                    </w:rPr>
                  </m:ctrlPr>
                </m:sSupPr>
                <m:e>
                  <m:r>
                    <w:rPr>
                      <w:rFonts w:ascii="Cambria Math" w:hAnsi="Cambria Math"/>
                      <w:rPrChange w:id="1666" w:author="Microsoft Office User" w:date="2025-01-28T16:29:00Z">
                        <w:rPr>
                          <w:rFonts w:ascii="Cambria Math" w:hAnsi="Cambria Math"/>
                          <w:lang w:val="fr-SN"/>
                        </w:rPr>
                      </w:rPrChange>
                    </w:rPr>
                    <m:t>(y - ŷ)</m:t>
                  </m:r>
                </m:e>
                <m:sup>
                  <m:r>
                    <w:rPr>
                      <w:rFonts w:ascii="Cambria Math" w:hAnsi="Cambria Math"/>
                      <w:rPrChange w:id="1667" w:author="Microsoft Office User" w:date="2025-01-28T16:29:00Z">
                        <w:rPr>
                          <w:rFonts w:ascii="Cambria Math" w:hAnsi="Cambria Math"/>
                          <w:lang w:val="fr-SN"/>
                        </w:rPr>
                      </w:rPrChange>
                    </w:rPr>
                    <m:t>2</m:t>
                  </m:r>
                </m:sup>
              </m:sSup>
            </m:e>
          </m:nary>
        </m:oMath>
      </m:oMathPara>
    </w:p>
    <w:p w14:paraId="2AC6C670" w14:textId="77777777" w:rsidR="008853B8" w:rsidRPr="0057718E" w:rsidRDefault="008853B8" w:rsidP="00B9476C">
      <w:pPr>
        <w:pStyle w:val="Paragraphedeliste"/>
        <w:numPr>
          <w:ilvl w:val="0"/>
          <w:numId w:val="15"/>
        </w:numPr>
        <w:rPr>
          <w:rPrChange w:id="1668" w:author="Microsoft Office User" w:date="2025-01-28T16:29:00Z">
            <w:rPr>
              <w:lang w:val="fr-SN"/>
            </w:rPr>
          </w:rPrChange>
        </w:rPr>
      </w:pPr>
      <w:proofErr w:type="spellStart"/>
      <w:r w:rsidRPr="0057718E">
        <w:rPr>
          <w:rPrChange w:id="1669" w:author="Microsoft Office User" w:date="2025-01-28T16:29:00Z">
            <w:rPr>
              <w:lang w:val="fr-SN"/>
            </w:rPr>
          </w:rPrChange>
        </w:rPr>
        <w:t>Backpropagation</w:t>
      </w:r>
      <w:proofErr w:type="spellEnd"/>
    </w:p>
    <w:p w14:paraId="26B78956" w14:textId="77777777" w:rsidR="008853B8" w:rsidRPr="0057718E" w:rsidRDefault="008853B8" w:rsidP="008853B8">
      <w:pPr>
        <w:rPr>
          <w:rPrChange w:id="1670" w:author="Microsoft Office User" w:date="2025-01-28T16:29:00Z">
            <w:rPr>
              <w:lang w:val="fr-SN"/>
            </w:rPr>
          </w:rPrChange>
        </w:rPr>
      </w:pPr>
      <w:r w:rsidRPr="0057718E">
        <w:rPr>
          <w:rPrChange w:id="1671" w:author="Microsoft Office User" w:date="2025-01-28T16:29:00Z">
            <w:rPr>
              <w:lang w:val="fr-SN"/>
            </w:rPr>
          </w:rPrChange>
        </w:rPr>
        <w:t>Nous voici près pour la rétropropagation, seulement ici nous allons mettre à jour trois poids à savoir w0, w1, w2.</w:t>
      </w:r>
    </w:p>
    <w:p w14:paraId="6A1C6921" w14:textId="77777777" w:rsidR="008853B8" w:rsidRPr="0057718E" w:rsidRDefault="008853B8" w:rsidP="008853B8">
      <w:pPr>
        <w:rPr>
          <w:rFonts w:eastAsiaTheme="minorEastAsia"/>
          <w:rPrChange w:id="1672" w:author="Microsoft Office User" w:date="2025-01-28T16:29:00Z">
            <w:rPr>
              <w:rFonts w:eastAsiaTheme="minorEastAsia"/>
              <w:lang w:val="fr-SN"/>
            </w:rPr>
          </w:rPrChange>
        </w:rPr>
      </w:pPr>
      <m:oMathPara>
        <m:oMath>
          <m:r>
            <w:rPr>
              <w:rFonts w:ascii="Cambria Math" w:hAnsi="Cambria Math"/>
              <w:rPrChange w:id="1673" w:author="Microsoft Office User" w:date="2025-01-28T16:29:00Z">
                <w:rPr>
                  <w:rFonts w:ascii="Cambria Math" w:hAnsi="Cambria Math"/>
                  <w:lang w:val="fr-SN"/>
                </w:rPr>
              </w:rPrChange>
            </w:rPr>
            <m:t>w0=w0-lr*</m:t>
          </m:r>
          <m:f>
            <m:fPr>
              <m:ctrlPr>
                <w:rPr>
                  <w:rFonts w:ascii="Cambria Math" w:hAnsi="Cambria Math"/>
                  <w:i/>
                  <w:rPrChange w:id="1674" w:author="Microsoft Office User" w:date="2025-01-28T16:29:00Z">
                    <w:rPr>
                      <w:rFonts w:ascii="Cambria Math" w:hAnsi="Cambria Math"/>
                      <w:i/>
                      <w:lang w:val="fr-SN"/>
                    </w:rPr>
                  </w:rPrChange>
                </w:rPr>
              </m:ctrlPr>
            </m:fPr>
            <m:num>
              <m:r>
                <w:rPr>
                  <w:rFonts w:ascii="Cambria Math" w:hAnsi="Cambria Math"/>
                  <w:rPrChange w:id="1675" w:author="Microsoft Office User" w:date="2025-01-28T16:29:00Z">
                    <w:rPr>
                      <w:rFonts w:ascii="Cambria Math" w:hAnsi="Cambria Math"/>
                      <w:lang w:val="fr-SN"/>
                    </w:rPr>
                  </w:rPrChange>
                </w:rPr>
                <m:t>∂MSE</m:t>
              </m:r>
            </m:num>
            <m:den>
              <m:r>
                <w:rPr>
                  <w:rFonts w:ascii="Cambria Math" w:hAnsi="Cambria Math"/>
                  <w:rPrChange w:id="1676" w:author="Microsoft Office User" w:date="2025-01-28T16:29:00Z">
                    <w:rPr>
                      <w:rFonts w:ascii="Cambria Math" w:hAnsi="Cambria Math"/>
                      <w:lang w:val="fr-SN"/>
                    </w:rPr>
                  </w:rPrChange>
                </w:rPr>
                <m:t>∂w0</m:t>
              </m:r>
            </m:den>
          </m:f>
          <m:r>
            <w:rPr>
              <w:rFonts w:ascii="Cambria Math" w:hAnsi="Cambria Math"/>
              <w:rPrChange w:id="1677" w:author="Microsoft Office User" w:date="2025-01-28T16:29:00Z">
                <w:rPr>
                  <w:rFonts w:ascii="Cambria Math" w:hAnsi="Cambria Math"/>
                  <w:lang w:val="fr-SN"/>
                </w:rPr>
              </w:rPrChange>
            </w:rPr>
            <m:t>,  w1=w1-lr*</m:t>
          </m:r>
          <m:f>
            <m:fPr>
              <m:ctrlPr>
                <w:rPr>
                  <w:rFonts w:ascii="Cambria Math" w:hAnsi="Cambria Math"/>
                  <w:i/>
                  <w:rPrChange w:id="1678" w:author="Microsoft Office User" w:date="2025-01-28T16:29:00Z">
                    <w:rPr>
                      <w:rFonts w:ascii="Cambria Math" w:hAnsi="Cambria Math"/>
                      <w:i/>
                      <w:lang w:val="fr-SN"/>
                    </w:rPr>
                  </w:rPrChange>
                </w:rPr>
              </m:ctrlPr>
            </m:fPr>
            <m:num>
              <m:r>
                <w:rPr>
                  <w:rFonts w:ascii="Cambria Math" w:hAnsi="Cambria Math"/>
                  <w:rPrChange w:id="1679" w:author="Microsoft Office User" w:date="2025-01-28T16:29:00Z">
                    <w:rPr>
                      <w:rFonts w:ascii="Cambria Math" w:hAnsi="Cambria Math"/>
                      <w:lang w:val="fr-SN"/>
                    </w:rPr>
                  </w:rPrChange>
                </w:rPr>
                <m:t>∂MSE</m:t>
              </m:r>
            </m:num>
            <m:den>
              <m:r>
                <w:rPr>
                  <w:rFonts w:ascii="Cambria Math" w:hAnsi="Cambria Math"/>
                  <w:rPrChange w:id="1680" w:author="Microsoft Office User" w:date="2025-01-28T16:29:00Z">
                    <w:rPr>
                      <w:rFonts w:ascii="Cambria Math" w:hAnsi="Cambria Math"/>
                      <w:lang w:val="fr-SN"/>
                    </w:rPr>
                  </w:rPrChange>
                </w:rPr>
                <m:t>∂w1</m:t>
              </m:r>
            </m:den>
          </m:f>
        </m:oMath>
      </m:oMathPara>
    </w:p>
    <w:p w14:paraId="5EF9FC5D" w14:textId="506E5A67" w:rsidR="008853B8" w:rsidRPr="0057718E" w:rsidRDefault="008853B8" w:rsidP="008853B8">
      <w:pPr>
        <w:rPr>
          <w:rFonts w:eastAsiaTheme="minorEastAsia"/>
          <w:rPrChange w:id="1681" w:author="Microsoft Office User" w:date="2025-01-28T16:29:00Z">
            <w:rPr>
              <w:rFonts w:eastAsiaTheme="minorEastAsia"/>
              <w:lang w:val="fr-SN"/>
            </w:rPr>
          </w:rPrChange>
        </w:rPr>
      </w:pPr>
      <m:oMathPara>
        <m:oMath>
          <m:r>
            <w:rPr>
              <w:rFonts w:ascii="Cambria Math" w:hAnsi="Cambria Math"/>
              <w:rPrChange w:id="1682" w:author="Microsoft Office User" w:date="2025-01-28T16:29:00Z">
                <w:rPr>
                  <w:rFonts w:ascii="Cambria Math" w:hAnsi="Cambria Math"/>
                  <w:lang w:val="fr-SN"/>
                </w:rPr>
              </w:rPrChange>
            </w:rPr>
            <m:t>w2=w2-lr*</m:t>
          </m:r>
          <m:f>
            <m:fPr>
              <m:ctrlPr>
                <w:rPr>
                  <w:rFonts w:ascii="Cambria Math" w:hAnsi="Cambria Math"/>
                  <w:i/>
                  <w:rPrChange w:id="1683" w:author="Microsoft Office User" w:date="2025-01-28T16:29:00Z">
                    <w:rPr>
                      <w:rFonts w:ascii="Cambria Math" w:hAnsi="Cambria Math"/>
                      <w:i/>
                      <w:lang w:val="fr-SN"/>
                    </w:rPr>
                  </w:rPrChange>
                </w:rPr>
              </m:ctrlPr>
            </m:fPr>
            <m:num>
              <m:r>
                <w:rPr>
                  <w:rFonts w:ascii="Cambria Math" w:hAnsi="Cambria Math"/>
                  <w:rPrChange w:id="1684" w:author="Microsoft Office User" w:date="2025-01-28T16:29:00Z">
                    <w:rPr>
                      <w:rFonts w:ascii="Cambria Math" w:hAnsi="Cambria Math"/>
                      <w:lang w:val="fr-SN"/>
                    </w:rPr>
                  </w:rPrChange>
                </w:rPr>
                <m:t>∂MSE</m:t>
              </m:r>
            </m:num>
            <m:den>
              <m:r>
                <w:rPr>
                  <w:rFonts w:ascii="Cambria Math" w:hAnsi="Cambria Math"/>
                  <w:rPrChange w:id="1685" w:author="Microsoft Office User" w:date="2025-01-28T16:29:00Z">
                    <w:rPr>
                      <w:rFonts w:ascii="Cambria Math" w:hAnsi="Cambria Math"/>
                      <w:lang w:val="fr-SN"/>
                    </w:rPr>
                  </w:rPrChange>
                </w:rPr>
                <m:t>∂w2</m:t>
              </m:r>
            </m:den>
          </m:f>
        </m:oMath>
      </m:oMathPara>
    </w:p>
    <w:p w14:paraId="348EFA95" w14:textId="69BA039F" w:rsidR="004875A6" w:rsidRPr="0057718E" w:rsidRDefault="004875A6" w:rsidP="008853B8">
      <w:pPr>
        <w:rPr>
          <w:rFonts w:eastAsiaTheme="minorEastAsia"/>
          <w:rPrChange w:id="1686" w:author="Microsoft Office User" w:date="2025-01-28T16:29:00Z">
            <w:rPr>
              <w:rFonts w:eastAsiaTheme="minorEastAsia"/>
              <w:lang w:val="fr-SN"/>
            </w:rPr>
          </w:rPrChange>
        </w:rPr>
      </w:pPr>
      <w:r w:rsidRPr="0057718E">
        <w:rPr>
          <w:rFonts w:eastAsiaTheme="minorEastAsia"/>
          <w:rPrChange w:id="1687" w:author="Microsoft Office User" w:date="2025-01-28T16:29:00Z">
            <w:rPr>
              <w:rFonts w:eastAsiaTheme="minorEastAsia"/>
              <w:lang w:val="fr-SN"/>
            </w:rPr>
          </w:rPrChange>
        </w:rPr>
        <w:t>Même si les formules restent les mêmes, ne prenons encore rien pour acquis. Ici, la valeur de la dérivée partielle va changer étant donné qu’on a introduit une nouvelle fonction, celle d’activation. Nous allons de facto nous retrouver avec trois membres dans le calcul de la dérivée partielle.</w:t>
      </w:r>
    </w:p>
    <w:p w14:paraId="1766DA7E" w14:textId="77777777" w:rsidR="008853B8" w:rsidRPr="0057718E" w:rsidRDefault="00000000" w:rsidP="008853B8">
      <w:pPr>
        <w:rPr>
          <w:rFonts w:eastAsiaTheme="minorEastAsia"/>
          <w:rPrChange w:id="1688" w:author="Microsoft Office User" w:date="2025-01-28T16:29:00Z">
            <w:rPr>
              <w:rFonts w:eastAsiaTheme="minorEastAsia"/>
              <w:lang w:val="fr-SN"/>
            </w:rPr>
          </w:rPrChange>
        </w:rPr>
      </w:pPr>
      <m:oMathPara>
        <m:oMath>
          <m:f>
            <m:fPr>
              <m:ctrlPr>
                <w:rPr>
                  <w:rFonts w:ascii="Cambria Math" w:hAnsi="Cambria Math"/>
                  <w:i/>
                  <w:rPrChange w:id="1689" w:author="Microsoft Office User" w:date="2025-01-28T16:29:00Z">
                    <w:rPr>
                      <w:rFonts w:ascii="Cambria Math" w:hAnsi="Cambria Math"/>
                      <w:i/>
                      <w:lang w:val="fr-SN"/>
                    </w:rPr>
                  </w:rPrChange>
                </w:rPr>
              </m:ctrlPr>
            </m:fPr>
            <m:num>
              <m:r>
                <w:rPr>
                  <w:rFonts w:ascii="Cambria Math" w:hAnsi="Cambria Math"/>
                  <w:rPrChange w:id="1690" w:author="Microsoft Office User" w:date="2025-01-28T16:29:00Z">
                    <w:rPr>
                      <w:rFonts w:ascii="Cambria Math" w:hAnsi="Cambria Math"/>
                      <w:lang w:val="fr-SN"/>
                    </w:rPr>
                  </w:rPrChange>
                </w:rPr>
                <m:t>∂MSE</m:t>
              </m:r>
            </m:num>
            <m:den>
              <m:r>
                <w:rPr>
                  <w:rFonts w:ascii="Cambria Math" w:hAnsi="Cambria Math"/>
                  <w:rPrChange w:id="1691" w:author="Microsoft Office User" w:date="2025-01-28T16:29:00Z">
                    <w:rPr>
                      <w:rFonts w:ascii="Cambria Math" w:hAnsi="Cambria Math"/>
                      <w:lang w:val="fr-SN"/>
                    </w:rPr>
                  </w:rPrChange>
                </w:rPr>
                <m:t>∂w1</m:t>
              </m:r>
            </m:den>
          </m:f>
          <m:r>
            <w:rPr>
              <w:rFonts w:ascii="Cambria Math" w:hAnsi="Cambria Math"/>
              <w:rPrChange w:id="1692" w:author="Microsoft Office User" w:date="2025-01-28T16:29:00Z">
                <w:rPr>
                  <w:rFonts w:ascii="Cambria Math" w:hAnsi="Cambria Math"/>
                  <w:lang w:val="fr-SN"/>
                </w:rPr>
              </w:rPrChange>
            </w:rPr>
            <m:t xml:space="preserve">= </m:t>
          </m:r>
          <m:f>
            <m:fPr>
              <m:ctrlPr>
                <w:rPr>
                  <w:rFonts w:ascii="Cambria Math" w:hAnsi="Cambria Math"/>
                  <w:i/>
                  <w:rPrChange w:id="1693" w:author="Microsoft Office User" w:date="2025-01-28T16:29:00Z">
                    <w:rPr>
                      <w:rFonts w:ascii="Cambria Math" w:hAnsi="Cambria Math"/>
                      <w:i/>
                      <w:lang w:val="fr-SN"/>
                    </w:rPr>
                  </w:rPrChange>
                </w:rPr>
              </m:ctrlPr>
            </m:fPr>
            <m:num>
              <m:r>
                <w:rPr>
                  <w:rFonts w:ascii="Cambria Math" w:hAnsi="Cambria Math"/>
                  <w:rPrChange w:id="1694" w:author="Microsoft Office User" w:date="2025-01-28T16:29:00Z">
                    <w:rPr>
                      <w:rFonts w:ascii="Cambria Math" w:hAnsi="Cambria Math"/>
                      <w:lang w:val="fr-SN"/>
                    </w:rPr>
                  </w:rPrChange>
                </w:rPr>
                <m:t>∂MSE</m:t>
              </m:r>
            </m:num>
            <m:den>
              <m:r>
                <w:rPr>
                  <w:rFonts w:ascii="Cambria Math" w:hAnsi="Cambria Math"/>
                  <w:rPrChange w:id="1695" w:author="Microsoft Office User" w:date="2025-01-28T16:29:00Z">
                    <w:rPr>
                      <w:rFonts w:ascii="Cambria Math" w:hAnsi="Cambria Math"/>
                      <w:lang w:val="fr-SN"/>
                    </w:rPr>
                  </w:rPrChange>
                </w:rPr>
                <m:t>∂σ</m:t>
              </m:r>
            </m:den>
          </m:f>
          <m:r>
            <w:rPr>
              <w:rFonts w:ascii="Cambria Math" w:hAnsi="Cambria Math"/>
              <w:rPrChange w:id="1696" w:author="Microsoft Office User" w:date="2025-01-28T16:29:00Z">
                <w:rPr>
                  <w:rFonts w:ascii="Cambria Math" w:hAnsi="Cambria Math"/>
                  <w:lang w:val="fr-SN"/>
                </w:rPr>
              </w:rPrChange>
            </w:rPr>
            <m:t>*</m:t>
          </m:r>
          <m:f>
            <m:fPr>
              <m:ctrlPr>
                <w:rPr>
                  <w:rFonts w:ascii="Cambria Math" w:hAnsi="Cambria Math"/>
                  <w:i/>
                  <w:rPrChange w:id="1697" w:author="Microsoft Office User" w:date="2025-01-28T16:29:00Z">
                    <w:rPr>
                      <w:rFonts w:ascii="Cambria Math" w:hAnsi="Cambria Math"/>
                      <w:i/>
                      <w:lang w:val="fr-SN"/>
                    </w:rPr>
                  </w:rPrChange>
                </w:rPr>
              </m:ctrlPr>
            </m:fPr>
            <m:num>
              <m:r>
                <w:rPr>
                  <w:rFonts w:ascii="Cambria Math" w:hAnsi="Cambria Math"/>
                  <w:rPrChange w:id="1698" w:author="Microsoft Office User" w:date="2025-01-28T16:29:00Z">
                    <w:rPr>
                      <w:rFonts w:ascii="Cambria Math" w:hAnsi="Cambria Math"/>
                      <w:lang w:val="fr-SN"/>
                    </w:rPr>
                  </w:rPrChange>
                </w:rPr>
                <m:t>∂σ</m:t>
              </m:r>
            </m:num>
            <m:den>
              <m:r>
                <w:rPr>
                  <w:rFonts w:ascii="Cambria Math" w:hAnsi="Cambria Math"/>
                  <w:rPrChange w:id="1699" w:author="Microsoft Office User" w:date="2025-01-28T16:29:00Z">
                    <w:rPr>
                      <w:rFonts w:ascii="Cambria Math" w:hAnsi="Cambria Math"/>
                      <w:lang w:val="fr-SN"/>
                    </w:rPr>
                  </w:rPrChange>
                </w:rPr>
                <m:t>∂Y</m:t>
              </m:r>
            </m:den>
          </m:f>
          <m:r>
            <w:rPr>
              <w:rFonts w:ascii="Cambria Math" w:hAnsi="Cambria Math"/>
              <w:rPrChange w:id="1700" w:author="Microsoft Office User" w:date="2025-01-28T16:29:00Z">
                <w:rPr>
                  <w:rFonts w:ascii="Cambria Math" w:hAnsi="Cambria Math"/>
                  <w:lang w:val="fr-SN"/>
                </w:rPr>
              </w:rPrChange>
            </w:rPr>
            <m:t>*</m:t>
          </m:r>
          <m:f>
            <m:fPr>
              <m:ctrlPr>
                <w:rPr>
                  <w:rFonts w:ascii="Cambria Math" w:hAnsi="Cambria Math"/>
                  <w:i/>
                  <w:rPrChange w:id="1701" w:author="Microsoft Office User" w:date="2025-01-28T16:29:00Z">
                    <w:rPr>
                      <w:rFonts w:ascii="Cambria Math" w:hAnsi="Cambria Math"/>
                      <w:i/>
                      <w:lang w:val="fr-SN"/>
                    </w:rPr>
                  </w:rPrChange>
                </w:rPr>
              </m:ctrlPr>
            </m:fPr>
            <m:num>
              <m:r>
                <w:rPr>
                  <w:rFonts w:ascii="Cambria Math" w:hAnsi="Cambria Math"/>
                  <w:rPrChange w:id="1702" w:author="Microsoft Office User" w:date="2025-01-28T16:29:00Z">
                    <w:rPr>
                      <w:rFonts w:ascii="Cambria Math" w:hAnsi="Cambria Math"/>
                      <w:lang w:val="fr-SN"/>
                    </w:rPr>
                  </w:rPrChange>
                </w:rPr>
                <m:t>∂Y</m:t>
              </m:r>
            </m:num>
            <m:den>
              <m:r>
                <w:rPr>
                  <w:rFonts w:ascii="Cambria Math" w:hAnsi="Cambria Math"/>
                  <w:rPrChange w:id="1703" w:author="Microsoft Office User" w:date="2025-01-28T16:29:00Z">
                    <w:rPr>
                      <w:rFonts w:ascii="Cambria Math" w:hAnsi="Cambria Math"/>
                      <w:lang w:val="fr-SN"/>
                    </w:rPr>
                  </w:rPrChange>
                </w:rPr>
                <m:t>∂w1</m:t>
              </m:r>
            </m:den>
          </m:f>
        </m:oMath>
      </m:oMathPara>
    </w:p>
    <w:p w14:paraId="6EC45AF1" w14:textId="332316EB" w:rsidR="00025A6C" w:rsidRPr="0057718E" w:rsidRDefault="008853B8" w:rsidP="00025A6C">
      <w:r w:rsidRPr="0057718E">
        <w:t>Voir annexe 2 pour un exemple de calcul de régression logistique.</w:t>
      </w:r>
      <w:commentRangeEnd w:id="1589"/>
      <w:r w:rsidR="0057718E">
        <w:rPr>
          <w:rStyle w:val="Marquedecommentaire"/>
        </w:rPr>
        <w:commentReference w:id="1589"/>
      </w:r>
    </w:p>
    <w:p w14:paraId="1704DAA9" w14:textId="3899A798" w:rsidR="00D95CB8" w:rsidRPr="0057718E" w:rsidRDefault="00D95CB8" w:rsidP="00B9476C">
      <w:pPr>
        <w:pStyle w:val="Paragraphedeliste"/>
        <w:numPr>
          <w:ilvl w:val="2"/>
          <w:numId w:val="13"/>
        </w:numPr>
        <w:rPr>
          <w:b/>
          <w:bCs/>
          <w:rPrChange w:id="1704" w:author="Microsoft Office User" w:date="2025-01-28T16:29:00Z">
            <w:rPr>
              <w:b/>
              <w:bCs/>
              <w:lang w:val="fr-SN"/>
            </w:rPr>
          </w:rPrChange>
        </w:rPr>
      </w:pPr>
      <w:r w:rsidRPr="0057718E">
        <w:rPr>
          <w:b/>
          <w:bCs/>
          <w:rPrChange w:id="1705" w:author="Microsoft Office User" w:date="2025-01-28T16:29:00Z">
            <w:rPr>
              <w:b/>
              <w:bCs/>
              <w:lang w:val="fr-SN"/>
            </w:rPr>
          </w:rPrChange>
        </w:rPr>
        <w:t>La régression polynomiale</w:t>
      </w:r>
    </w:p>
    <w:p w14:paraId="79BF4FE0" w14:textId="4F573246" w:rsidR="00877C42" w:rsidRPr="0057718E" w:rsidRDefault="00877C42" w:rsidP="00877C42">
      <w:pPr>
        <w:rPr>
          <w:rPrChange w:id="1706" w:author="Microsoft Office User" w:date="2025-01-28T16:29:00Z">
            <w:rPr>
              <w:lang w:val="fr-SN"/>
            </w:rPr>
          </w:rPrChange>
        </w:rPr>
      </w:pPr>
      <w:r w:rsidRPr="0057718E">
        <w:rPr>
          <w:rPrChange w:id="1707" w:author="Microsoft Office User" w:date="2025-01-28T16:29:00Z">
            <w:rPr>
              <w:lang w:val="fr-SN"/>
            </w:rPr>
          </w:rPrChange>
        </w:rPr>
        <w:t>La régression polynomiale nous permet de représenter une courbe de données qui adapte une forme exponentielle. Les étapes de régression polynomiale restent les mêmes que pour les autres algorithmes, mais ses calculs vont changer.</w:t>
      </w:r>
    </w:p>
    <w:p w14:paraId="01BBAC2C" w14:textId="65546949" w:rsidR="00AC30C1" w:rsidRPr="0057718E" w:rsidRDefault="00AC30C1" w:rsidP="00B9476C">
      <w:pPr>
        <w:pStyle w:val="Paragraphedeliste"/>
        <w:numPr>
          <w:ilvl w:val="0"/>
          <w:numId w:val="15"/>
        </w:numPr>
        <w:rPr>
          <w:rPrChange w:id="1708" w:author="Microsoft Office User" w:date="2025-01-28T16:29:00Z">
            <w:rPr>
              <w:lang w:val="fr-SN"/>
            </w:rPr>
          </w:rPrChange>
        </w:rPr>
      </w:pPr>
      <w:proofErr w:type="spellStart"/>
      <w:r w:rsidRPr="0057718E">
        <w:rPr>
          <w:rPrChange w:id="1709" w:author="Microsoft Office User" w:date="2025-01-28T16:29:00Z">
            <w:rPr>
              <w:lang w:val="fr-SN"/>
            </w:rPr>
          </w:rPrChange>
        </w:rPr>
        <w:t>Forward-propogation</w:t>
      </w:r>
      <w:proofErr w:type="spellEnd"/>
    </w:p>
    <w:p w14:paraId="7257FCFE" w14:textId="2CF07EF3" w:rsidR="00877C42" w:rsidRPr="0057718E" w:rsidRDefault="00877C42" w:rsidP="00877C42">
      <w:pPr>
        <w:rPr>
          <w:rPrChange w:id="1710" w:author="Microsoft Office User" w:date="2025-01-28T16:29:00Z">
            <w:rPr>
              <w:lang w:val="fr-SN"/>
            </w:rPr>
          </w:rPrChange>
        </w:rPr>
      </w:pPr>
      <w:r w:rsidRPr="0057718E">
        <w:rPr>
          <w:rPrChange w:id="1711" w:author="Microsoft Office User" w:date="2025-01-28T16:29:00Z">
            <w:rPr>
              <w:lang w:val="fr-SN"/>
            </w:rPr>
          </w:rPrChange>
        </w:rPr>
        <w:t xml:space="preserve">Pour le </w:t>
      </w:r>
      <w:proofErr w:type="spellStart"/>
      <w:r w:rsidRPr="0057718E">
        <w:rPr>
          <w:rPrChange w:id="1712" w:author="Microsoft Office User" w:date="2025-01-28T16:29:00Z">
            <w:rPr>
              <w:lang w:val="fr-SN"/>
            </w:rPr>
          </w:rPrChange>
        </w:rPr>
        <w:t>Forward-pass</w:t>
      </w:r>
      <w:proofErr w:type="spellEnd"/>
      <w:r w:rsidRPr="0057718E">
        <w:rPr>
          <w:rPrChange w:id="1713" w:author="Microsoft Office User" w:date="2025-01-28T16:29:00Z">
            <w:rPr>
              <w:lang w:val="fr-SN"/>
            </w:rPr>
          </w:rPrChange>
        </w:rPr>
        <w:t xml:space="preserve"> de la régression polynomiale, nous allons utiliser une fonction quadratique, c’est-à-dire qui admet une puissance dans la variable. On va parler du degré de la fonction. Plus le degré est élevé, plus la fonction pourra être en mesure d’aller chercher des variations.</w:t>
      </w:r>
    </w:p>
    <w:p w14:paraId="1D32F26E" w14:textId="77777777" w:rsidR="00485D78" w:rsidRPr="0057718E" w:rsidRDefault="00AC30C1" w:rsidP="00485D78">
      <w:pPr>
        <w:keepNext/>
        <w:jc w:val="center"/>
      </w:pPr>
      <w:r w:rsidRPr="0057718E">
        <w:rPr>
          <w:rPrChange w:id="1714" w:author="Microsoft Office User" w:date="2025-01-28T16:29:00Z">
            <w:rPr>
              <w:noProof/>
              <w:lang w:val="fr-SN"/>
            </w:rPr>
          </w:rPrChange>
        </w:rPr>
        <w:drawing>
          <wp:inline distT="0" distB="0" distL="0" distR="0" wp14:anchorId="3591B4FB" wp14:editId="77847CF4">
            <wp:extent cx="2844800" cy="213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378A6A5A" w14:textId="0E287867" w:rsidR="00AC30C1" w:rsidRPr="0057718E" w:rsidRDefault="00485D78" w:rsidP="00485D78">
      <w:pPr>
        <w:pStyle w:val="Lgende"/>
        <w:jc w:val="center"/>
      </w:pPr>
      <w:bookmarkStart w:id="1715" w:name="_Toc188723984"/>
      <w:r w:rsidRPr="0057718E">
        <w:t xml:space="preserve">Figure </w:t>
      </w:r>
      <w:r w:rsidRPr="0057718E">
        <w:fldChar w:fldCharType="begin"/>
      </w:r>
      <w:r w:rsidRPr="0057718E">
        <w:instrText xml:space="preserve"> SEQ Figure \* ARABIC </w:instrText>
      </w:r>
      <w:r w:rsidRPr="0057718E">
        <w:fldChar w:fldCharType="separate"/>
      </w:r>
      <w:r w:rsidR="000163C8" w:rsidRPr="0057718E">
        <w:rPr>
          <w:rPrChange w:id="1716" w:author="Microsoft Office User" w:date="2025-01-28T16:29:00Z">
            <w:rPr>
              <w:noProof/>
            </w:rPr>
          </w:rPrChange>
        </w:rPr>
        <w:t>6</w:t>
      </w:r>
      <w:r w:rsidRPr="0057718E">
        <w:fldChar w:fldCharType="end"/>
      </w:r>
      <w:r w:rsidRPr="0057718E">
        <w:t xml:space="preserve"> : Différents degrés de la régression polynomiale (Source : Graph of polynomial </w:t>
      </w:r>
      <w:proofErr w:type="spellStart"/>
      <w:r w:rsidRPr="0057718E">
        <w:t>functions</w:t>
      </w:r>
      <w:proofErr w:type="spellEnd"/>
      <w:r w:rsidRPr="0057718E">
        <w:t>, 2020)</w:t>
      </w:r>
      <w:bookmarkEnd w:id="1715"/>
    </w:p>
    <w:p w14:paraId="541EC521" w14:textId="77777777" w:rsidR="00AC30C1" w:rsidRPr="0057718E" w:rsidRDefault="00AC30C1" w:rsidP="00AC30C1">
      <w:pPr>
        <w:rPr>
          <w:rPrChange w:id="1717" w:author="Microsoft Office User" w:date="2025-01-28T16:29:00Z">
            <w:rPr>
              <w:lang w:val="fr-SN"/>
            </w:rPr>
          </w:rPrChange>
        </w:rPr>
      </w:pPr>
      <w:r w:rsidRPr="0057718E">
        <w:rPr>
          <w:rPrChange w:id="1718" w:author="Microsoft Office User" w:date="2025-01-28T16:29:00Z">
            <w:rPr>
              <w:lang w:val="fr-SN"/>
            </w:rPr>
          </w:rPrChange>
        </w:rPr>
        <w:t>Du fait que nous n’avons pas beaucoup de variation dans le tableau, nous allons utiliser le deuxième degré, ainsi notre formule se présente comme suit :</w:t>
      </w:r>
    </w:p>
    <w:p w14:paraId="3B7D52F0" w14:textId="77777777" w:rsidR="00AC30C1" w:rsidRPr="0057718E" w:rsidRDefault="00AC30C1" w:rsidP="00AC30C1">
      <w:pPr>
        <w:rPr>
          <w:rFonts w:eastAsiaTheme="minorEastAsia"/>
          <w:rPrChange w:id="1719" w:author="Microsoft Office User" w:date="2025-01-28T16:29:00Z">
            <w:rPr>
              <w:rFonts w:eastAsiaTheme="minorEastAsia"/>
              <w:lang w:val="fr-SN"/>
            </w:rPr>
          </w:rPrChange>
        </w:rPr>
      </w:pPr>
      <m:oMathPara>
        <m:oMath>
          <m:r>
            <w:rPr>
              <w:rFonts w:ascii="Cambria Math" w:hAnsi="Cambria Math"/>
              <w:rPrChange w:id="1720" w:author="Microsoft Office User" w:date="2025-01-28T16:29:00Z">
                <w:rPr>
                  <w:rFonts w:ascii="Cambria Math" w:hAnsi="Cambria Math"/>
                  <w:lang w:val="fr-SN"/>
                </w:rPr>
              </w:rPrChange>
            </w:rPr>
            <m:t>y=w0+w1*x+w2*</m:t>
          </m:r>
          <m:sSup>
            <m:sSupPr>
              <m:ctrlPr>
                <w:rPr>
                  <w:rFonts w:ascii="Cambria Math" w:hAnsi="Cambria Math"/>
                  <w:i/>
                  <w:rPrChange w:id="1721" w:author="Microsoft Office User" w:date="2025-01-28T16:29:00Z">
                    <w:rPr>
                      <w:rFonts w:ascii="Cambria Math" w:hAnsi="Cambria Math"/>
                      <w:i/>
                      <w:lang w:val="fr-SN"/>
                    </w:rPr>
                  </w:rPrChange>
                </w:rPr>
              </m:ctrlPr>
            </m:sSupPr>
            <m:e>
              <m:r>
                <w:rPr>
                  <w:rFonts w:ascii="Cambria Math" w:hAnsi="Cambria Math"/>
                  <w:rPrChange w:id="1722" w:author="Microsoft Office User" w:date="2025-01-28T16:29:00Z">
                    <w:rPr>
                      <w:rFonts w:ascii="Cambria Math" w:hAnsi="Cambria Math"/>
                      <w:lang w:val="fr-SN"/>
                    </w:rPr>
                  </w:rPrChange>
                </w:rPr>
                <m:t>x</m:t>
              </m:r>
            </m:e>
            <m:sup>
              <m:r>
                <w:rPr>
                  <w:rFonts w:ascii="Cambria Math" w:hAnsi="Cambria Math"/>
                  <w:rPrChange w:id="1723" w:author="Microsoft Office User" w:date="2025-01-28T16:29:00Z">
                    <w:rPr>
                      <w:rFonts w:ascii="Cambria Math" w:hAnsi="Cambria Math"/>
                      <w:lang w:val="fr-SN"/>
                    </w:rPr>
                  </w:rPrChange>
                </w:rPr>
                <m:t>2</m:t>
              </m:r>
            </m:sup>
          </m:sSup>
        </m:oMath>
      </m:oMathPara>
    </w:p>
    <w:p w14:paraId="51E393C2" w14:textId="77777777" w:rsidR="00AC30C1" w:rsidRPr="0057718E" w:rsidRDefault="00AC30C1" w:rsidP="00B9476C">
      <w:pPr>
        <w:pStyle w:val="Paragraphedeliste"/>
        <w:numPr>
          <w:ilvl w:val="0"/>
          <w:numId w:val="15"/>
        </w:numPr>
        <w:rPr>
          <w:rPrChange w:id="1724" w:author="Microsoft Office User" w:date="2025-01-28T16:29:00Z">
            <w:rPr>
              <w:lang w:val="fr-SN"/>
            </w:rPr>
          </w:rPrChange>
        </w:rPr>
      </w:pPr>
      <w:r w:rsidRPr="0057718E">
        <w:rPr>
          <w:rPrChange w:id="1725" w:author="Microsoft Office User" w:date="2025-01-28T16:29:00Z">
            <w:rPr>
              <w:lang w:val="fr-SN"/>
            </w:rPr>
          </w:rPrChange>
        </w:rPr>
        <w:t>Calculer l’erreur</w:t>
      </w:r>
    </w:p>
    <w:p w14:paraId="22A859C3" w14:textId="77777777" w:rsidR="00AC30C1" w:rsidRPr="0057718E" w:rsidRDefault="00AC30C1" w:rsidP="00AC30C1">
      <w:pPr>
        <w:rPr>
          <w:rPrChange w:id="1726" w:author="Microsoft Office User" w:date="2025-01-28T16:29:00Z">
            <w:rPr>
              <w:lang w:val="fr-SN"/>
            </w:rPr>
          </w:rPrChange>
        </w:rPr>
      </w:pPr>
      <w:r w:rsidRPr="0057718E">
        <w:rPr>
          <w:rPrChange w:id="1727" w:author="Microsoft Office User" w:date="2025-01-28T16:29:00Z">
            <w:rPr>
              <w:lang w:val="fr-SN"/>
            </w:rPr>
          </w:rPrChange>
        </w:rPr>
        <w:t>La fonction d’erreur ne change toujours pas, c’est le MSE.</w:t>
      </w:r>
    </w:p>
    <w:p w14:paraId="2F8850FA" w14:textId="77777777" w:rsidR="00AC30C1" w:rsidRPr="0057718E" w:rsidRDefault="00AC30C1" w:rsidP="00AC30C1">
      <w:pPr>
        <w:rPr>
          <w:rFonts w:eastAsiaTheme="minorEastAsia"/>
          <w:rPrChange w:id="1728" w:author="Microsoft Office User" w:date="2025-01-28T16:29:00Z">
            <w:rPr>
              <w:rFonts w:eastAsiaTheme="minorEastAsia"/>
              <w:lang w:val="fr-SN"/>
            </w:rPr>
          </w:rPrChange>
        </w:rPr>
      </w:pPr>
      <m:oMathPara>
        <m:oMath>
          <m:r>
            <w:rPr>
              <w:rFonts w:ascii="Cambria Math" w:hAnsi="Cambria Math"/>
              <w:rPrChange w:id="1729" w:author="Microsoft Office User" w:date="2025-01-28T16:29:00Z">
                <w:rPr>
                  <w:rFonts w:ascii="Cambria Math" w:hAnsi="Cambria Math"/>
                  <w:lang w:val="fr-SN"/>
                </w:rPr>
              </w:rPrChange>
            </w:rPr>
            <m:t xml:space="preserve">MSE= </m:t>
          </m:r>
          <m:f>
            <m:fPr>
              <m:ctrlPr>
                <w:rPr>
                  <w:rFonts w:ascii="Cambria Math" w:hAnsi="Cambria Math"/>
                  <w:i/>
                  <w:rPrChange w:id="1730" w:author="Microsoft Office User" w:date="2025-01-28T16:29:00Z">
                    <w:rPr>
                      <w:rFonts w:ascii="Cambria Math" w:hAnsi="Cambria Math"/>
                      <w:i/>
                      <w:lang w:val="fr-SN"/>
                    </w:rPr>
                  </w:rPrChange>
                </w:rPr>
              </m:ctrlPr>
            </m:fPr>
            <m:num>
              <m:r>
                <w:rPr>
                  <w:rFonts w:ascii="Cambria Math" w:hAnsi="Cambria Math"/>
                  <w:rPrChange w:id="1731" w:author="Microsoft Office User" w:date="2025-01-28T16:29:00Z">
                    <w:rPr>
                      <w:rFonts w:ascii="Cambria Math" w:hAnsi="Cambria Math"/>
                      <w:lang w:val="fr-SN"/>
                    </w:rPr>
                  </w:rPrChange>
                </w:rPr>
                <m:t>1</m:t>
              </m:r>
            </m:num>
            <m:den>
              <m:r>
                <w:rPr>
                  <w:rFonts w:ascii="Cambria Math" w:hAnsi="Cambria Math"/>
                  <w:rPrChange w:id="1732" w:author="Microsoft Office User" w:date="2025-01-28T16:29:00Z">
                    <w:rPr>
                      <w:rFonts w:ascii="Cambria Math" w:hAnsi="Cambria Math"/>
                      <w:lang w:val="fr-SN"/>
                    </w:rPr>
                  </w:rPrChange>
                </w:rPr>
                <m:t>n</m:t>
              </m:r>
            </m:den>
          </m:f>
          <m:nary>
            <m:naryPr>
              <m:chr m:val="∑"/>
              <m:limLoc m:val="undOvr"/>
              <m:ctrlPr>
                <w:rPr>
                  <w:rFonts w:ascii="Cambria Math" w:hAnsi="Cambria Math"/>
                  <w:i/>
                  <w:rPrChange w:id="1733" w:author="Microsoft Office User" w:date="2025-01-28T16:29:00Z">
                    <w:rPr>
                      <w:rFonts w:ascii="Cambria Math" w:hAnsi="Cambria Math"/>
                      <w:i/>
                      <w:lang w:val="fr-SN"/>
                    </w:rPr>
                  </w:rPrChange>
                </w:rPr>
              </m:ctrlPr>
            </m:naryPr>
            <m:sub>
              <m:r>
                <w:rPr>
                  <w:rFonts w:ascii="Cambria Math" w:hAnsi="Cambria Math"/>
                  <w:rPrChange w:id="1734" w:author="Microsoft Office User" w:date="2025-01-28T16:29:00Z">
                    <w:rPr>
                      <w:rFonts w:ascii="Cambria Math" w:hAnsi="Cambria Math"/>
                      <w:lang w:val="fr-SN"/>
                    </w:rPr>
                  </w:rPrChange>
                </w:rPr>
                <m:t>i=1</m:t>
              </m:r>
            </m:sub>
            <m:sup>
              <m:r>
                <w:rPr>
                  <w:rFonts w:ascii="Cambria Math" w:hAnsi="Cambria Math"/>
                  <w:rPrChange w:id="1735" w:author="Microsoft Office User" w:date="2025-01-28T16:29:00Z">
                    <w:rPr>
                      <w:rFonts w:ascii="Cambria Math" w:hAnsi="Cambria Math"/>
                      <w:lang w:val="fr-SN"/>
                    </w:rPr>
                  </w:rPrChange>
                </w:rPr>
                <m:t>n</m:t>
              </m:r>
            </m:sup>
            <m:e>
              <m:sSup>
                <m:sSupPr>
                  <m:ctrlPr>
                    <w:rPr>
                      <w:rFonts w:ascii="Cambria Math" w:hAnsi="Cambria Math"/>
                      <w:i/>
                      <w:rPrChange w:id="1736" w:author="Microsoft Office User" w:date="2025-01-28T16:29:00Z">
                        <w:rPr>
                          <w:rFonts w:ascii="Cambria Math" w:hAnsi="Cambria Math"/>
                          <w:i/>
                          <w:lang w:val="fr-SN"/>
                        </w:rPr>
                      </w:rPrChange>
                    </w:rPr>
                  </m:ctrlPr>
                </m:sSupPr>
                <m:e>
                  <m:r>
                    <w:rPr>
                      <w:rFonts w:ascii="Cambria Math" w:hAnsi="Cambria Math"/>
                      <w:rPrChange w:id="1737" w:author="Microsoft Office User" w:date="2025-01-28T16:29:00Z">
                        <w:rPr>
                          <w:rFonts w:ascii="Cambria Math" w:hAnsi="Cambria Math"/>
                          <w:lang w:val="fr-SN"/>
                        </w:rPr>
                      </w:rPrChange>
                    </w:rPr>
                    <m:t>(y - ŷ)</m:t>
                  </m:r>
                </m:e>
                <m:sup>
                  <m:r>
                    <w:rPr>
                      <w:rFonts w:ascii="Cambria Math" w:hAnsi="Cambria Math"/>
                      <w:rPrChange w:id="1738" w:author="Microsoft Office User" w:date="2025-01-28T16:29:00Z">
                        <w:rPr>
                          <w:rFonts w:ascii="Cambria Math" w:hAnsi="Cambria Math"/>
                          <w:lang w:val="fr-SN"/>
                        </w:rPr>
                      </w:rPrChange>
                    </w:rPr>
                    <m:t>2</m:t>
                  </m:r>
                </m:sup>
              </m:sSup>
            </m:e>
          </m:nary>
        </m:oMath>
      </m:oMathPara>
    </w:p>
    <w:p w14:paraId="1B975712" w14:textId="77777777" w:rsidR="00AC30C1" w:rsidRPr="0057718E" w:rsidRDefault="00AC30C1" w:rsidP="00B9476C">
      <w:pPr>
        <w:pStyle w:val="Paragraphedeliste"/>
        <w:numPr>
          <w:ilvl w:val="0"/>
          <w:numId w:val="15"/>
        </w:numPr>
        <w:rPr>
          <w:rPrChange w:id="1739" w:author="Microsoft Office User" w:date="2025-01-28T16:29:00Z">
            <w:rPr>
              <w:lang w:val="fr-SN"/>
            </w:rPr>
          </w:rPrChange>
        </w:rPr>
      </w:pPr>
      <w:proofErr w:type="spellStart"/>
      <w:r w:rsidRPr="0057718E">
        <w:rPr>
          <w:rPrChange w:id="1740" w:author="Microsoft Office User" w:date="2025-01-28T16:29:00Z">
            <w:rPr>
              <w:lang w:val="fr-SN"/>
            </w:rPr>
          </w:rPrChange>
        </w:rPr>
        <w:t>Backpropagation</w:t>
      </w:r>
      <w:proofErr w:type="spellEnd"/>
    </w:p>
    <w:p w14:paraId="17F4159F" w14:textId="77777777" w:rsidR="00AC30C1" w:rsidRPr="0057718E" w:rsidRDefault="00AC30C1" w:rsidP="00AC30C1">
      <w:pPr>
        <w:rPr>
          <w:rFonts w:eastAsiaTheme="minorEastAsia"/>
          <w:rPrChange w:id="1741" w:author="Microsoft Office User" w:date="2025-01-28T16:29:00Z">
            <w:rPr>
              <w:rFonts w:eastAsiaTheme="minorEastAsia"/>
              <w:lang w:val="fr-SN"/>
            </w:rPr>
          </w:rPrChange>
        </w:rPr>
      </w:pPr>
      <m:oMathPara>
        <m:oMath>
          <m:r>
            <w:rPr>
              <w:rFonts w:ascii="Cambria Math" w:hAnsi="Cambria Math"/>
              <w:rPrChange w:id="1742" w:author="Microsoft Office User" w:date="2025-01-28T16:29:00Z">
                <w:rPr>
                  <w:rFonts w:ascii="Cambria Math" w:hAnsi="Cambria Math"/>
                  <w:lang w:val="fr-SN"/>
                </w:rPr>
              </w:rPrChange>
            </w:rPr>
            <m:t>w0=w0-lr*</m:t>
          </m:r>
          <m:f>
            <m:fPr>
              <m:ctrlPr>
                <w:rPr>
                  <w:rFonts w:ascii="Cambria Math" w:hAnsi="Cambria Math"/>
                  <w:i/>
                  <w:rPrChange w:id="1743" w:author="Microsoft Office User" w:date="2025-01-28T16:29:00Z">
                    <w:rPr>
                      <w:rFonts w:ascii="Cambria Math" w:hAnsi="Cambria Math"/>
                      <w:i/>
                      <w:lang w:val="fr-SN"/>
                    </w:rPr>
                  </w:rPrChange>
                </w:rPr>
              </m:ctrlPr>
            </m:fPr>
            <m:num>
              <m:r>
                <w:rPr>
                  <w:rFonts w:ascii="Cambria Math" w:hAnsi="Cambria Math"/>
                  <w:rPrChange w:id="1744" w:author="Microsoft Office User" w:date="2025-01-28T16:29:00Z">
                    <w:rPr>
                      <w:rFonts w:ascii="Cambria Math" w:hAnsi="Cambria Math"/>
                      <w:lang w:val="fr-SN"/>
                    </w:rPr>
                  </w:rPrChange>
                </w:rPr>
                <m:t>∂MSE</m:t>
              </m:r>
            </m:num>
            <m:den>
              <m:r>
                <w:rPr>
                  <w:rFonts w:ascii="Cambria Math" w:hAnsi="Cambria Math"/>
                  <w:rPrChange w:id="1745" w:author="Microsoft Office User" w:date="2025-01-28T16:29:00Z">
                    <w:rPr>
                      <w:rFonts w:ascii="Cambria Math" w:hAnsi="Cambria Math"/>
                      <w:lang w:val="fr-SN"/>
                    </w:rPr>
                  </w:rPrChange>
                </w:rPr>
                <m:t>∂w0</m:t>
              </m:r>
            </m:den>
          </m:f>
          <m:r>
            <w:rPr>
              <w:rFonts w:ascii="Cambria Math" w:hAnsi="Cambria Math"/>
              <w:rPrChange w:id="1746" w:author="Microsoft Office User" w:date="2025-01-28T16:29:00Z">
                <w:rPr>
                  <w:rFonts w:ascii="Cambria Math" w:hAnsi="Cambria Math"/>
                  <w:lang w:val="fr-SN"/>
                </w:rPr>
              </w:rPrChange>
            </w:rPr>
            <m:t>,  w1=w1-lr*</m:t>
          </m:r>
          <m:f>
            <m:fPr>
              <m:ctrlPr>
                <w:rPr>
                  <w:rFonts w:ascii="Cambria Math" w:hAnsi="Cambria Math"/>
                  <w:i/>
                  <w:rPrChange w:id="1747" w:author="Microsoft Office User" w:date="2025-01-28T16:29:00Z">
                    <w:rPr>
                      <w:rFonts w:ascii="Cambria Math" w:hAnsi="Cambria Math"/>
                      <w:i/>
                      <w:lang w:val="fr-SN"/>
                    </w:rPr>
                  </w:rPrChange>
                </w:rPr>
              </m:ctrlPr>
            </m:fPr>
            <m:num>
              <m:r>
                <w:rPr>
                  <w:rFonts w:ascii="Cambria Math" w:hAnsi="Cambria Math"/>
                  <w:rPrChange w:id="1748" w:author="Microsoft Office User" w:date="2025-01-28T16:29:00Z">
                    <w:rPr>
                      <w:rFonts w:ascii="Cambria Math" w:hAnsi="Cambria Math"/>
                      <w:lang w:val="fr-SN"/>
                    </w:rPr>
                  </w:rPrChange>
                </w:rPr>
                <m:t>∂MSE</m:t>
              </m:r>
            </m:num>
            <m:den>
              <m:r>
                <w:rPr>
                  <w:rFonts w:ascii="Cambria Math" w:hAnsi="Cambria Math"/>
                  <w:rPrChange w:id="1749" w:author="Microsoft Office User" w:date="2025-01-28T16:29:00Z">
                    <w:rPr>
                      <w:rFonts w:ascii="Cambria Math" w:hAnsi="Cambria Math"/>
                      <w:lang w:val="fr-SN"/>
                    </w:rPr>
                  </w:rPrChange>
                </w:rPr>
                <m:t>∂w1</m:t>
              </m:r>
            </m:den>
          </m:f>
          <m:r>
            <w:rPr>
              <w:rFonts w:ascii="Cambria Math" w:hAnsi="Cambria Math"/>
              <w:rPrChange w:id="1750" w:author="Microsoft Office User" w:date="2025-01-28T16:29:00Z">
                <w:rPr>
                  <w:rFonts w:ascii="Cambria Math" w:hAnsi="Cambria Math"/>
                  <w:lang w:val="fr-SN"/>
                </w:rPr>
              </w:rPrChange>
            </w:rPr>
            <m:t>,  w2=w2-lr*</m:t>
          </m:r>
          <m:f>
            <m:fPr>
              <m:ctrlPr>
                <w:rPr>
                  <w:rFonts w:ascii="Cambria Math" w:hAnsi="Cambria Math"/>
                  <w:i/>
                  <w:rPrChange w:id="1751" w:author="Microsoft Office User" w:date="2025-01-28T16:29:00Z">
                    <w:rPr>
                      <w:rFonts w:ascii="Cambria Math" w:hAnsi="Cambria Math"/>
                      <w:i/>
                      <w:lang w:val="fr-SN"/>
                    </w:rPr>
                  </w:rPrChange>
                </w:rPr>
              </m:ctrlPr>
            </m:fPr>
            <m:num>
              <m:r>
                <w:rPr>
                  <w:rFonts w:ascii="Cambria Math" w:hAnsi="Cambria Math"/>
                  <w:rPrChange w:id="1752" w:author="Microsoft Office User" w:date="2025-01-28T16:29:00Z">
                    <w:rPr>
                      <w:rFonts w:ascii="Cambria Math" w:hAnsi="Cambria Math"/>
                      <w:lang w:val="fr-SN"/>
                    </w:rPr>
                  </w:rPrChange>
                </w:rPr>
                <m:t>∂MSE</m:t>
              </m:r>
            </m:num>
            <m:den>
              <m:r>
                <w:rPr>
                  <w:rFonts w:ascii="Cambria Math" w:hAnsi="Cambria Math"/>
                  <w:rPrChange w:id="1753" w:author="Microsoft Office User" w:date="2025-01-28T16:29:00Z">
                    <w:rPr>
                      <w:rFonts w:ascii="Cambria Math" w:hAnsi="Cambria Math"/>
                      <w:lang w:val="fr-SN"/>
                    </w:rPr>
                  </w:rPrChange>
                </w:rPr>
                <m:t>∂w2</m:t>
              </m:r>
            </m:den>
          </m:f>
        </m:oMath>
      </m:oMathPara>
    </w:p>
    <w:p w14:paraId="09EE4490" w14:textId="77777777" w:rsidR="00AC30C1" w:rsidRPr="0057718E" w:rsidRDefault="00AC30C1" w:rsidP="00AC30C1">
      <w:pPr>
        <w:rPr>
          <w:rFonts w:eastAsiaTheme="minorEastAsia"/>
          <w:rPrChange w:id="1754" w:author="Microsoft Office User" w:date="2025-01-28T16:29:00Z">
            <w:rPr>
              <w:rFonts w:eastAsiaTheme="minorEastAsia"/>
              <w:lang w:val="fr-SN"/>
            </w:rPr>
          </w:rPrChange>
        </w:rPr>
      </w:pPr>
      <w:r w:rsidRPr="0057718E">
        <w:rPr>
          <w:rFonts w:eastAsiaTheme="minorEastAsia"/>
          <w:rPrChange w:id="1755" w:author="Microsoft Office User" w:date="2025-01-28T16:29:00Z">
            <w:rPr>
              <w:rFonts w:eastAsiaTheme="minorEastAsia"/>
              <w:lang w:val="fr-SN"/>
            </w:rPr>
          </w:rPrChange>
        </w:rPr>
        <w:t>La valeur de la dérivée partielle pour w1 se présente comme suit :</w:t>
      </w:r>
    </w:p>
    <w:p w14:paraId="14C90CF3" w14:textId="0D471DDF" w:rsidR="00AC30C1" w:rsidRPr="00C5513F" w:rsidRDefault="00000000" w:rsidP="00AC30C1">
      <w:pPr>
        <w:rPr>
          <w:rFonts w:eastAsiaTheme="minorEastAsia"/>
        </w:rPr>
      </w:pPr>
      <m:oMathPara>
        <m:oMath>
          <m:f>
            <m:fPr>
              <m:ctrlPr>
                <w:rPr>
                  <w:rFonts w:ascii="Cambria Math" w:hAnsi="Cambria Math"/>
                  <w:i/>
                  <w:rPrChange w:id="1756" w:author="Microsoft Office User" w:date="2025-01-28T16:29:00Z">
                    <w:rPr>
                      <w:rFonts w:ascii="Cambria Math" w:hAnsi="Cambria Math"/>
                      <w:i/>
                      <w:lang w:val="fr-SN"/>
                    </w:rPr>
                  </w:rPrChange>
                </w:rPr>
              </m:ctrlPr>
            </m:fPr>
            <m:num>
              <m:r>
                <w:rPr>
                  <w:rFonts w:ascii="Cambria Math" w:hAnsi="Cambria Math"/>
                  <w:rPrChange w:id="1757" w:author="Microsoft Office User" w:date="2025-01-28T16:29:00Z">
                    <w:rPr>
                      <w:rFonts w:ascii="Cambria Math" w:hAnsi="Cambria Math"/>
                      <w:lang w:val="fr-SN"/>
                    </w:rPr>
                  </w:rPrChange>
                </w:rPr>
                <m:t>∂MSE</m:t>
              </m:r>
            </m:num>
            <m:den>
              <m:r>
                <w:rPr>
                  <w:rFonts w:ascii="Cambria Math" w:hAnsi="Cambria Math"/>
                  <w:rPrChange w:id="1758" w:author="Microsoft Office User" w:date="2025-01-28T16:29:00Z">
                    <w:rPr>
                      <w:rFonts w:ascii="Cambria Math" w:hAnsi="Cambria Math"/>
                      <w:lang w:val="fr-SN"/>
                    </w:rPr>
                  </w:rPrChange>
                </w:rPr>
                <m:t>∂w2</m:t>
              </m:r>
            </m:den>
          </m:f>
          <m:r>
            <w:rPr>
              <w:rFonts w:ascii="Cambria Math" w:hAnsi="Cambria Math"/>
              <w:rPrChange w:id="1759" w:author="Microsoft Office User" w:date="2025-01-28T16:29:00Z">
                <w:rPr>
                  <w:rFonts w:ascii="Cambria Math" w:hAnsi="Cambria Math"/>
                  <w:lang w:val="fr-SN"/>
                </w:rPr>
              </w:rPrChange>
            </w:rPr>
            <m:t xml:space="preserve">= </m:t>
          </m:r>
          <m:f>
            <m:fPr>
              <m:ctrlPr>
                <w:rPr>
                  <w:rFonts w:ascii="Cambria Math" w:hAnsi="Cambria Math"/>
                  <w:i/>
                  <w:rPrChange w:id="1760" w:author="Microsoft Office User" w:date="2025-01-28T16:29:00Z">
                    <w:rPr>
                      <w:rFonts w:ascii="Cambria Math" w:hAnsi="Cambria Math"/>
                      <w:i/>
                      <w:lang w:val="fr-SN"/>
                    </w:rPr>
                  </w:rPrChange>
                </w:rPr>
              </m:ctrlPr>
            </m:fPr>
            <m:num>
              <m:r>
                <w:rPr>
                  <w:rFonts w:ascii="Cambria Math" w:hAnsi="Cambria Math"/>
                  <w:rPrChange w:id="1761" w:author="Microsoft Office User" w:date="2025-01-28T16:29:00Z">
                    <w:rPr>
                      <w:rFonts w:ascii="Cambria Math" w:hAnsi="Cambria Math"/>
                      <w:lang w:val="fr-SN"/>
                    </w:rPr>
                  </w:rPrChange>
                </w:rPr>
                <m:t>∂MSE</m:t>
              </m:r>
            </m:num>
            <m:den>
              <m:r>
                <w:rPr>
                  <w:rFonts w:ascii="Cambria Math" w:hAnsi="Cambria Math"/>
                  <w:rPrChange w:id="1762" w:author="Microsoft Office User" w:date="2025-01-28T16:29:00Z">
                    <w:rPr>
                      <w:rFonts w:ascii="Cambria Math" w:hAnsi="Cambria Math"/>
                      <w:lang w:val="fr-SN"/>
                    </w:rPr>
                  </w:rPrChange>
                </w:rPr>
                <m:t>∂Y</m:t>
              </m:r>
            </m:den>
          </m:f>
          <m:r>
            <w:rPr>
              <w:rFonts w:ascii="Cambria Math" w:hAnsi="Cambria Math"/>
              <w:rPrChange w:id="1763" w:author="Microsoft Office User" w:date="2025-01-28T16:29:00Z">
                <w:rPr>
                  <w:rFonts w:ascii="Cambria Math" w:hAnsi="Cambria Math"/>
                  <w:lang w:val="fr-SN"/>
                </w:rPr>
              </w:rPrChange>
            </w:rPr>
            <m:t>*</m:t>
          </m:r>
          <m:f>
            <m:fPr>
              <m:ctrlPr>
                <w:rPr>
                  <w:rFonts w:ascii="Cambria Math" w:hAnsi="Cambria Math"/>
                  <w:i/>
                  <w:rPrChange w:id="1764" w:author="Microsoft Office User" w:date="2025-01-28T16:29:00Z">
                    <w:rPr>
                      <w:rFonts w:ascii="Cambria Math" w:hAnsi="Cambria Math"/>
                      <w:i/>
                      <w:lang w:val="fr-SN"/>
                    </w:rPr>
                  </w:rPrChange>
                </w:rPr>
              </m:ctrlPr>
            </m:fPr>
            <m:num>
              <m:r>
                <w:rPr>
                  <w:rFonts w:ascii="Cambria Math" w:hAnsi="Cambria Math"/>
                  <w:rPrChange w:id="1765" w:author="Microsoft Office User" w:date="2025-01-28T16:29:00Z">
                    <w:rPr>
                      <w:rFonts w:ascii="Cambria Math" w:hAnsi="Cambria Math"/>
                      <w:lang w:val="fr-SN"/>
                    </w:rPr>
                  </w:rPrChange>
                </w:rPr>
                <m:t>∂Y</m:t>
              </m:r>
            </m:num>
            <m:den>
              <m:r>
                <w:rPr>
                  <w:rFonts w:ascii="Cambria Math" w:hAnsi="Cambria Math"/>
                  <w:rPrChange w:id="1766" w:author="Microsoft Office User" w:date="2025-01-28T16:29:00Z">
                    <w:rPr>
                      <w:rFonts w:ascii="Cambria Math" w:hAnsi="Cambria Math"/>
                      <w:lang w:val="fr-SN"/>
                    </w:rPr>
                  </w:rPrChange>
                </w:rPr>
                <m:t>∂w2</m:t>
              </m:r>
            </m:den>
          </m:f>
        </m:oMath>
      </m:oMathPara>
    </w:p>
    <w:p w14:paraId="38164690" w14:textId="77777777" w:rsidR="0030265C" w:rsidRPr="00C5513F" w:rsidRDefault="0030265C" w:rsidP="0030265C">
      <w:pPr>
        <w:rPr>
          <w:rFonts w:eastAsiaTheme="minorEastAsia"/>
        </w:rPr>
      </w:pPr>
      <w:r w:rsidRPr="00C5513F">
        <w:rPr>
          <w:rFonts w:eastAsiaTheme="minorEastAsia"/>
        </w:rPr>
        <w:t>Nous avons décidé de prendre w2 car il a la dérivée partielle la plus compliquée à calculer. Avec ce calcul établi, nous pouvons passer à l’étape des mises à jour des poids. N’oubliez pas de prendre un Learning Rate.</w:t>
      </w:r>
    </w:p>
    <w:p w14:paraId="7C519FB1" w14:textId="499DCDC4" w:rsidR="0030265C" w:rsidRPr="00C5513F" w:rsidRDefault="0030265C" w:rsidP="0030265C">
      <w:pPr>
        <w:rPr>
          <w:rFonts w:eastAsiaTheme="minorEastAsia"/>
        </w:rPr>
      </w:pPr>
      <w:r w:rsidRPr="00C5513F">
        <w:rPr>
          <w:rFonts w:eastAsiaTheme="minorEastAsia"/>
        </w:rPr>
        <w:t>Voir annexe 2 pour un exemple de calcul de régression polynomiale.</w:t>
      </w:r>
    </w:p>
    <w:p w14:paraId="626C2336" w14:textId="6929D96E" w:rsidR="001B158C" w:rsidRPr="00C5513F" w:rsidRDefault="008D0991" w:rsidP="00B9476C">
      <w:pPr>
        <w:pStyle w:val="Paragraphedeliste"/>
        <w:numPr>
          <w:ilvl w:val="1"/>
          <w:numId w:val="13"/>
        </w:numPr>
        <w:rPr>
          <w:b/>
          <w:bCs/>
        </w:rPr>
      </w:pPr>
      <w:r w:rsidRPr="00C5513F">
        <w:rPr>
          <w:b/>
          <w:bCs/>
        </w:rPr>
        <w:t>La c</w:t>
      </w:r>
      <w:r w:rsidR="001B158C" w:rsidRPr="00C5513F">
        <w:rPr>
          <w:b/>
          <w:bCs/>
        </w:rPr>
        <w:t>lassification</w:t>
      </w:r>
    </w:p>
    <w:p w14:paraId="490CF4B3" w14:textId="77777777" w:rsidR="0030265C" w:rsidRPr="00C5513F" w:rsidRDefault="0030265C" w:rsidP="0030265C">
      <w:r w:rsidRPr="00C5513F">
        <w:t>La classification est un problème qui existe depuis longtemps dans le domaine de l’intelligence artificielle. Les académiciens ont fait beaucoup de recherches sur le sujet et nous ont proposé un certain nombre de méthodes.</w:t>
      </w:r>
    </w:p>
    <w:p w14:paraId="058734B2" w14:textId="111458D0" w:rsidR="0030265C" w:rsidRPr="00C5513F" w:rsidRDefault="0030265C" w:rsidP="0030265C">
      <w:r w:rsidRPr="00C5513F">
        <w:t>La classification a pour objectif de déterminer les éléments qui différencient les données dans une base de données, ainsi que de ranger chacune dans sa classe de prédilection, et aussi, mais surtout, de prédire les classes pour des données non encore observées. Différents algorithmes sont aujourd’hui disponibles pour nous permettre de résoudre les problèmes de classification, mais nous allons en voir trois (3).</w:t>
      </w:r>
    </w:p>
    <w:p w14:paraId="6B2CAB6C" w14:textId="73B9C672" w:rsidR="00D95CB8" w:rsidRPr="00C5513F" w:rsidRDefault="00D95CB8" w:rsidP="00B9476C">
      <w:pPr>
        <w:pStyle w:val="Paragraphedeliste"/>
        <w:numPr>
          <w:ilvl w:val="2"/>
          <w:numId w:val="13"/>
        </w:numPr>
        <w:rPr>
          <w:b/>
          <w:bCs/>
        </w:rPr>
      </w:pPr>
      <w:del w:id="1767" w:author="Microsoft Office User" w:date="2025-01-28T16:43:00Z">
        <w:r w:rsidRPr="00C5513F" w:rsidDel="00C5513F">
          <w:rPr>
            <w:b/>
            <w:bCs/>
          </w:rPr>
          <w:delText>Naive</w:delText>
        </w:r>
      </w:del>
      <w:ins w:id="1768" w:author="Microsoft Office User" w:date="2025-01-28T16:43:00Z">
        <w:r w:rsidR="00C5513F" w:rsidRPr="00C5513F">
          <w:rPr>
            <w:b/>
            <w:bCs/>
          </w:rPr>
          <w:t>Naïve</w:t>
        </w:r>
      </w:ins>
      <w:r w:rsidRPr="00C5513F">
        <w:rPr>
          <w:b/>
          <w:bCs/>
        </w:rPr>
        <w:t xml:space="preserve"> Bayes</w:t>
      </w:r>
    </w:p>
    <w:p w14:paraId="440F03BE" w14:textId="44C88920" w:rsidR="00955A44" w:rsidRPr="00C5513F" w:rsidRDefault="00955A44" w:rsidP="00955A44">
      <w:r w:rsidRPr="00C5513F">
        <w:t>Le modèle de Naïve Bayes (NB) est un algorithme de ML qui nous vient des statistiques et des probabilités. Selon les cas, il peut être très puissant avec un mécanisme simple de calcul de probabilité. Il fonctionne en calculant les probabilités de toutes les valeurs d’attributs avec la variable cible.</w:t>
      </w:r>
    </w:p>
    <w:p w14:paraId="5D3FCA92" w14:textId="77777777" w:rsidR="00B71871" w:rsidRPr="0057718E" w:rsidRDefault="00B71871" w:rsidP="00B9476C">
      <w:pPr>
        <w:pStyle w:val="Paragraphedeliste"/>
        <w:numPr>
          <w:ilvl w:val="0"/>
          <w:numId w:val="15"/>
        </w:numPr>
      </w:pPr>
      <w:r w:rsidRPr="0057718E">
        <w:t>Probabilité des variables cibles</w:t>
      </w:r>
    </w:p>
    <w:p w14:paraId="734B2D5C" w14:textId="77777777" w:rsidR="00B71871" w:rsidRPr="0057718E" w:rsidRDefault="00B71871" w:rsidP="00B71871">
      <w:r w:rsidRPr="0057718E">
        <w:t>Tout d’abord il faut calculer la probabilité de toutes les variables cibles afin de savoir nos chances de tomber sur l’un ou l’autre (il est possible d’utiliser le NB dans une multi-classe classification aussi).</w:t>
      </w:r>
    </w:p>
    <w:p w14:paraId="058256A2" w14:textId="41BAB7F7" w:rsidR="00B71871" w:rsidRPr="0057718E" w:rsidRDefault="00B71871" w:rsidP="00A87898">
      <w:pPr>
        <w:keepNext/>
        <w:rPr>
          <w:rFonts w:eastAsiaTheme="minorEastAsia"/>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 xml:space="preserve">nombre  </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N</m:t>
              </m:r>
            </m:den>
          </m:f>
        </m:oMath>
      </m:oMathPara>
    </w:p>
    <w:p w14:paraId="33304D7B" w14:textId="4634DAA1" w:rsidR="00E37D2B" w:rsidRPr="0057718E" w:rsidRDefault="00E37D2B" w:rsidP="00E37D2B">
      <w:pPr>
        <w:pStyle w:val="Lgende"/>
        <w:jc w:val="center"/>
        <w:rPr>
          <w:rPrChange w:id="1769" w:author="Microsoft Office User" w:date="2025-01-28T16:29:00Z">
            <w:rPr>
              <w:lang w:val="fr-SN"/>
            </w:rPr>
          </w:rPrChange>
        </w:rPr>
      </w:pPr>
      <w:bookmarkStart w:id="1770" w:name="_Toc188724029"/>
      <w:r w:rsidRPr="0057718E">
        <w:rPr>
          <w:rPrChange w:id="1771" w:author="Microsoft Office User" w:date="2025-01-28T16:29:00Z">
            <w:rPr>
              <w:lang w:val="fr-SN"/>
            </w:rPr>
          </w:rPrChange>
        </w:rPr>
        <w:t xml:space="preserve">Équation </w:t>
      </w:r>
      <w:r w:rsidRPr="0057718E">
        <w:rPr>
          <w:rPrChange w:id="1772" w:author="Microsoft Office User" w:date="2025-01-28T16:29:00Z">
            <w:rPr>
              <w:lang w:val="fr-SN"/>
            </w:rPr>
          </w:rPrChange>
        </w:rPr>
        <w:fldChar w:fldCharType="begin"/>
      </w:r>
      <w:r w:rsidRPr="0057718E">
        <w:rPr>
          <w:rPrChange w:id="1773" w:author="Microsoft Office User" w:date="2025-01-28T16:29:00Z">
            <w:rPr>
              <w:lang w:val="fr-SN"/>
            </w:rPr>
          </w:rPrChange>
        </w:rPr>
        <w:instrText xml:space="preserve"> SEQ Équation \* ARABIC </w:instrText>
      </w:r>
      <w:r w:rsidRPr="0057718E">
        <w:rPr>
          <w:rPrChange w:id="1774" w:author="Microsoft Office User" w:date="2025-01-28T16:29:00Z">
            <w:rPr>
              <w:lang w:val="fr-SN"/>
            </w:rPr>
          </w:rPrChange>
        </w:rPr>
        <w:fldChar w:fldCharType="separate"/>
      </w:r>
      <w:r w:rsidR="0016411D" w:rsidRPr="0057718E">
        <w:rPr>
          <w:rPrChange w:id="1775" w:author="Microsoft Office User" w:date="2025-01-28T16:29:00Z">
            <w:rPr>
              <w:noProof/>
              <w:lang w:val="fr-SN"/>
            </w:rPr>
          </w:rPrChange>
        </w:rPr>
        <w:t>6</w:t>
      </w:r>
      <w:r w:rsidRPr="0057718E">
        <w:rPr>
          <w:rPrChange w:id="1776" w:author="Microsoft Office User" w:date="2025-01-28T16:29:00Z">
            <w:rPr>
              <w:lang w:val="fr-SN"/>
            </w:rPr>
          </w:rPrChange>
        </w:rPr>
        <w:fldChar w:fldCharType="end"/>
      </w:r>
      <w:r w:rsidRPr="0057718E">
        <w:rPr>
          <w:rPrChange w:id="1777" w:author="Microsoft Office User" w:date="2025-01-28T16:29:00Z">
            <w:rPr>
              <w:lang w:val="fr-SN"/>
            </w:rPr>
          </w:rPrChange>
        </w:rPr>
        <w:t xml:space="preserve"> : Calcul de probabilité</w:t>
      </w:r>
      <w:bookmarkEnd w:id="1770"/>
    </w:p>
    <w:p w14:paraId="74424057" w14:textId="77777777" w:rsidR="00B71871" w:rsidRPr="0057718E" w:rsidRDefault="00B71871" w:rsidP="00B9476C">
      <w:pPr>
        <w:pStyle w:val="Paragraphedeliste"/>
        <w:numPr>
          <w:ilvl w:val="0"/>
          <w:numId w:val="15"/>
        </w:numPr>
      </w:pPr>
      <w:r w:rsidRPr="0057718E">
        <w:t>La probabilité conditionnelle des valeurs d’attribut</w:t>
      </w:r>
    </w:p>
    <w:p w14:paraId="2CAB525A" w14:textId="77777777" w:rsidR="00B71871" w:rsidRPr="0057718E" w:rsidRDefault="00B71871" w:rsidP="00B71871">
      <w:r w:rsidRPr="0057718E">
        <w:t>Pour chaque valeur d’attribut, il nous faut calculer sa probabilité conditionnelle par rapport aux valeurs cibles.</w:t>
      </w:r>
    </w:p>
    <w:p w14:paraId="159E5ACF" w14:textId="07D9BAB5" w:rsidR="00B71871" w:rsidRPr="0057718E" w:rsidRDefault="00B71871" w:rsidP="00B71871">
      <w:pPr>
        <w:keepNext/>
        <w:rPr>
          <w:rFonts w:eastAsiaTheme="minorEastAsia"/>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e>
              <m:r>
                <w:rPr>
                  <w:rFonts w:ascii="Cambria Math" w:hAnsi="Cambria Math"/>
                </w:rPr>
                <m:t>x</m:t>
              </m:r>
            </m:e>
          </m:d>
          <m:r>
            <w:rPr>
              <w:rFonts w:ascii="Cambria Math" w:hAnsi="Cambria Math"/>
            </w:rPr>
            <m:t>=</m:t>
          </m:r>
          <m:f>
            <m:fPr>
              <m:ctrlPr>
                <w:rPr>
                  <w:rFonts w:ascii="Cambria Math" w:eastAsiaTheme="minorEastAsia"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*P</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C</m:t>
                      </m:r>
                    </m:e>
                    <m:sub>
                      <m:r>
                        <w:rPr>
                          <w:rFonts w:ascii="Cambria Math" w:hAnsi="Cambria Math"/>
                        </w:rPr>
                        <m:t>i</m:t>
                      </m:r>
                    </m:sub>
                  </m:sSub>
                </m:e>
              </m:d>
            </m:num>
            <m:den>
              <m:r>
                <w:rPr>
                  <w:rFonts w:ascii="Cambria Math" w:eastAsiaTheme="minorEastAsia" w:hAnsi="Cambria Math"/>
                </w:rPr>
                <m:t>P(x)</m:t>
              </m:r>
            </m:den>
          </m:f>
        </m:oMath>
      </m:oMathPara>
    </w:p>
    <w:p w14:paraId="46DC5A4A" w14:textId="0C1335B4" w:rsidR="00E87BF2" w:rsidRPr="0057718E" w:rsidRDefault="00E87BF2" w:rsidP="00E87BF2">
      <w:pPr>
        <w:pStyle w:val="Lgende"/>
        <w:jc w:val="center"/>
        <w:rPr>
          <w:rPrChange w:id="1778" w:author="Microsoft Office User" w:date="2025-01-28T16:29:00Z">
            <w:rPr>
              <w:lang w:val="fr-SN"/>
            </w:rPr>
          </w:rPrChange>
        </w:rPr>
      </w:pPr>
      <w:bookmarkStart w:id="1779" w:name="_Toc188724030"/>
      <w:r w:rsidRPr="0057718E">
        <w:rPr>
          <w:rPrChange w:id="1780" w:author="Microsoft Office User" w:date="2025-01-28T16:29:00Z">
            <w:rPr>
              <w:lang w:val="fr-SN"/>
            </w:rPr>
          </w:rPrChange>
        </w:rPr>
        <w:t xml:space="preserve">Équation </w:t>
      </w:r>
      <w:r w:rsidRPr="0057718E">
        <w:rPr>
          <w:rPrChange w:id="1781" w:author="Microsoft Office User" w:date="2025-01-28T16:29:00Z">
            <w:rPr>
              <w:lang w:val="fr-SN"/>
            </w:rPr>
          </w:rPrChange>
        </w:rPr>
        <w:fldChar w:fldCharType="begin"/>
      </w:r>
      <w:r w:rsidRPr="0057718E">
        <w:rPr>
          <w:rPrChange w:id="1782" w:author="Microsoft Office User" w:date="2025-01-28T16:29:00Z">
            <w:rPr>
              <w:lang w:val="fr-SN"/>
            </w:rPr>
          </w:rPrChange>
        </w:rPr>
        <w:instrText xml:space="preserve"> SEQ Équation \* ARABIC </w:instrText>
      </w:r>
      <w:r w:rsidRPr="0057718E">
        <w:rPr>
          <w:rPrChange w:id="1783" w:author="Microsoft Office User" w:date="2025-01-28T16:29:00Z">
            <w:rPr>
              <w:lang w:val="fr-SN"/>
            </w:rPr>
          </w:rPrChange>
        </w:rPr>
        <w:fldChar w:fldCharType="separate"/>
      </w:r>
      <w:r w:rsidR="0016411D" w:rsidRPr="0057718E">
        <w:rPr>
          <w:rPrChange w:id="1784" w:author="Microsoft Office User" w:date="2025-01-28T16:29:00Z">
            <w:rPr>
              <w:noProof/>
              <w:lang w:val="fr-SN"/>
            </w:rPr>
          </w:rPrChange>
        </w:rPr>
        <w:t>7</w:t>
      </w:r>
      <w:r w:rsidRPr="0057718E">
        <w:rPr>
          <w:rPrChange w:id="1785" w:author="Microsoft Office User" w:date="2025-01-28T16:29:00Z">
            <w:rPr>
              <w:lang w:val="fr-SN"/>
            </w:rPr>
          </w:rPrChange>
        </w:rPr>
        <w:fldChar w:fldCharType="end"/>
      </w:r>
      <w:r w:rsidRPr="0057718E">
        <w:rPr>
          <w:rPrChange w:id="1786" w:author="Microsoft Office User" w:date="2025-01-28T16:29:00Z">
            <w:rPr>
              <w:lang w:val="fr-SN"/>
            </w:rPr>
          </w:rPrChange>
        </w:rPr>
        <w:t xml:space="preserve"> : Probabilité conditionnelle</w:t>
      </w:r>
      <w:bookmarkEnd w:id="1779"/>
    </w:p>
    <w:p w14:paraId="57FFEA7F" w14:textId="1218A995" w:rsidR="00010C74" w:rsidRPr="0057718E" w:rsidRDefault="00010C74" w:rsidP="00010C74">
      <w:pPr>
        <w:rPr>
          <w:rPrChange w:id="1787" w:author="Microsoft Office User" w:date="2025-01-28T16:29:00Z">
            <w:rPr>
              <w:lang w:val="fr-SN"/>
            </w:rPr>
          </w:rPrChange>
        </w:rPr>
      </w:pPr>
      <w:r w:rsidRPr="0057718E">
        <w:rPr>
          <w:rPrChange w:id="1788" w:author="Microsoft Office User" w:date="2025-01-28T16:29:00Z">
            <w:rPr>
              <w:lang w:val="fr-SN"/>
            </w:rPr>
          </w:rPrChange>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032A11F7" w14:textId="77777777" w:rsidR="00B71871" w:rsidRPr="0057718E" w:rsidRDefault="00B71871" w:rsidP="00B71871">
      <w:pPr>
        <w:rPr>
          <w:rFonts w:eastAsiaTheme="minorEastAsia"/>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e>
              <m:r>
                <w:rPr>
                  <w:rFonts w:ascii="Cambria Math" w:hAnsi="Cambria Math"/>
                </w:rPr>
                <m:t>N</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P(val attri=N attrib|Ck)</m:t>
              </m:r>
            </m:e>
          </m:nary>
        </m:oMath>
      </m:oMathPara>
    </w:p>
    <w:p w14:paraId="7FFFF07E" w14:textId="77777777" w:rsidR="00B71871" w:rsidRPr="0057718E" w:rsidRDefault="00B71871" w:rsidP="00B71871">
      <w:pPr>
        <w:rPr>
          <w:rFonts w:eastAsiaTheme="minorEastAsia"/>
        </w:rPr>
      </w:pPr>
      <w:r w:rsidRPr="0057718E">
        <w:rPr>
          <w:rFonts w:eastAsiaTheme="minorEastAsia"/>
        </w:rPr>
        <w:t>Pour normaliser les probabilités :</w:t>
      </w:r>
    </w:p>
    <w:p w14:paraId="58158A8F" w14:textId="7B4CF3C5" w:rsidR="00221328" w:rsidRPr="0057718E" w:rsidRDefault="00B71871" w:rsidP="00B71871">
      <w:pPr>
        <w:keepNext/>
        <w:rPr>
          <w:rFonts w:eastAsiaTheme="minorEastAsia"/>
        </w:rPr>
      </w:pPr>
      <m:oMathPara>
        <m:oMath>
          <m:r>
            <w:rPr>
              <w:rFonts w:ascii="Cambria Math" w:hAnsi="Cambria Math"/>
            </w:rPr>
            <m:t>Pn</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ci</m:t>
                      </m:r>
                    </m:sub>
                  </m:sSub>
                </m:e>
              </m:nary>
            </m:den>
          </m:f>
        </m:oMath>
      </m:oMathPara>
    </w:p>
    <w:p w14:paraId="5230C593" w14:textId="657E2FBE" w:rsidR="00B85827" w:rsidRPr="0057718E" w:rsidRDefault="00B85827" w:rsidP="00B85827">
      <w:pPr>
        <w:pStyle w:val="Lgende"/>
        <w:jc w:val="center"/>
        <w:rPr>
          <w:rPrChange w:id="1789" w:author="Microsoft Office User" w:date="2025-01-28T16:29:00Z">
            <w:rPr>
              <w:lang w:val="fr-SN"/>
            </w:rPr>
          </w:rPrChange>
        </w:rPr>
      </w:pPr>
      <w:bookmarkStart w:id="1790" w:name="_Toc188724031"/>
      <w:r w:rsidRPr="0057718E">
        <w:rPr>
          <w:rPrChange w:id="1791" w:author="Microsoft Office User" w:date="2025-01-28T16:29:00Z">
            <w:rPr>
              <w:lang w:val="fr-SN"/>
            </w:rPr>
          </w:rPrChange>
        </w:rPr>
        <w:t xml:space="preserve">Équation </w:t>
      </w:r>
      <w:r w:rsidRPr="0057718E">
        <w:rPr>
          <w:rPrChange w:id="1792" w:author="Microsoft Office User" w:date="2025-01-28T16:29:00Z">
            <w:rPr>
              <w:lang w:val="fr-SN"/>
            </w:rPr>
          </w:rPrChange>
        </w:rPr>
        <w:fldChar w:fldCharType="begin"/>
      </w:r>
      <w:r w:rsidRPr="0057718E">
        <w:rPr>
          <w:rPrChange w:id="1793" w:author="Microsoft Office User" w:date="2025-01-28T16:29:00Z">
            <w:rPr>
              <w:lang w:val="fr-SN"/>
            </w:rPr>
          </w:rPrChange>
        </w:rPr>
        <w:instrText xml:space="preserve"> SEQ Équation \* ARABIC </w:instrText>
      </w:r>
      <w:r w:rsidRPr="0057718E">
        <w:rPr>
          <w:rPrChange w:id="1794" w:author="Microsoft Office User" w:date="2025-01-28T16:29:00Z">
            <w:rPr>
              <w:lang w:val="fr-SN"/>
            </w:rPr>
          </w:rPrChange>
        </w:rPr>
        <w:fldChar w:fldCharType="separate"/>
      </w:r>
      <w:r w:rsidR="0016411D" w:rsidRPr="0057718E">
        <w:rPr>
          <w:rPrChange w:id="1795" w:author="Microsoft Office User" w:date="2025-01-28T16:29:00Z">
            <w:rPr>
              <w:noProof/>
              <w:lang w:val="fr-SN"/>
            </w:rPr>
          </w:rPrChange>
        </w:rPr>
        <w:t>8</w:t>
      </w:r>
      <w:r w:rsidRPr="0057718E">
        <w:rPr>
          <w:rPrChange w:id="1796" w:author="Microsoft Office User" w:date="2025-01-28T16:29:00Z">
            <w:rPr>
              <w:lang w:val="fr-SN"/>
            </w:rPr>
          </w:rPrChange>
        </w:rPr>
        <w:fldChar w:fldCharType="end"/>
      </w:r>
      <w:r w:rsidRPr="0057718E">
        <w:rPr>
          <w:rPrChange w:id="1797" w:author="Microsoft Office User" w:date="2025-01-28T16:29:00Z">
            <w:rPr>
              <w:lang w:val="fr-SN"/>
            </w:rPr>
          </w:rPrChange>
        </w:rPr>
        <w:t xml:space="preserve"> : Normalisation de probabilité</w:t>
      </w:r>
      <w:bookmarkEnd w:id="1790"/>
    </w:p>
    <w:p w14:paraId="1848FC35" w14:textId="4F137E8E" w:rsidR="00221328" w:rsidRPr="0057718E" w:rsidRDefault="00221328" w:rsidP="00B9476C">
      <w:pPr>
        <w:pStyle w:val="Paragraphedeliste"/>
        <w:numPr>
          <w:ilvl w:val="2"/>
          <w:numId w:val="13"/>
        </w:numPr>
        <w:rPr>
          <w:b/>
          <w:bCs/>
          <w:rPrChange w:id="1798" w:author="Microsoft Office User" w:date="2025-01-28T16:29:00Z">
            <w:rPr>
              <w:b/>
              <w:bCs/>
              <w:lang w:val="fr-SN"/>
            </w:rPr>
          </w:rPrChange>
        </w:rPr>
      </w:pPr>
      <w:r w:rsidRPr="0057718E">
        <w:rPr>
          <w:b/>
          <w:bCs/>
          <w:rPrChange w:id="1799" w:author="Microsoft Office User" w:date="2025-01-28T16:29:00Z">
            <w:rPr>
              <w:b/>
              <w:bCs/>
              <w:lang w:val="fr-SN"/>
            </w:rPr>
          </w:rPrChange>
        </w:rPr>
        <w:t xml:space="preserve">L’arbre de </w:t>
      </w:r>
      <w:proofErr w:type="spellStart"/>
      <w:r w:rsidRPr="0057718E">
        <w:rPr>
          <w:b/>
          <w:bCs/>
          <w:rPrChange w:id="1800" w:author="Microsoft Office User" w:date="2025-01-28T16:29:00Z">
            <w:rPr>
              <w:b/>
              <w:bCs/>
              <w:lang w:val="fr-SN"/>
            </w:rPr>
          </w:rPrChange>
        </w:rPr>
        <w:t>decision</w:t>
      </w:r>
      <w:proofErr w:type="spellEnd"/>
    </w:p>
    <w:p w14:paraId="39EAE853" w14:textId="50F5E29A" w:rsidR="00735B62" w:rsidRPr="0057718E" w:rsidRDefault="00735B62" w:rsidP="00735B62">
      <w:pPr>
        <w:rPr>
          <w:rPrChange w:id="1801" w:author="Microsoft Office User" w:date="2025-01-28T16:29:00Z">
            <w:rPr>
              <w:lang w:val="fr-SN"/>
            </w:rPr>
          </w:rPrChange>
        </w:rPr>
      </w:pPr>
      <w:r w:rsidRPr="0057718E">
        <w:rPr>
          <w:rPrChange w:id="1802" w:author="Microsoft Office User" w:date="2025-01-28T16:29:00Z">
            <w:rPr>
              <w:lang w:val="fr-SN"/>
            </w:rPr>
          </w:rPrChange>
        </w:rPr>
        <w:t>L’arbre de décision, ou "</w:t>
      </w:r>
      <w:proofErr w:type="spellStart"/>
      <w:r w:rsidRPr="0057718E">
        <w:rPr>
          <w:i/>
          <w:iCs/>
          <w:rPrChange w:id="1803" w:author="Microsoft Office User" w:date="2025-01-28T16:29:00Z">
            <w:rPr>
              <w:i/>
              <w:iCs/>
              <w:lang w:val="fr-SN"/>
            </w:rPr>
          </w:rPrChange>
        </w:rPr>
        <w:t>decision</w:t>
      </w:r>
      <w:proofErr w:type="spellEnd"/>
      <w:r w:rsidRPr="0057718E">
        <w:rPr>
          <w:i/>
          <w:iCs/>
          <w:rPrChange w:id="1804" w:author="Microsoft Office User" w:date="2025-01-28T16:29:00Z">
            <w:rPr>
              <w:i/>
              <w:iCs/>
              <w:lang w:val="fr-SN"/>
            </w:rPr>
          </w:rPrChange>
        </w:rPr>
        <w:t xml:space="preserve"> </w:t>
      </w:r>
      <w:proofErr w:type="spellStart"/>
      <w:r w:rsidRPr="0057718E">
        <w:rPr>
          <w:i/>
          <w:iCs/>
          <w:rPrChange w:id="1805" w:author="Microsoft Office User" w:date="2025-01-28T16:29:00Z">
            <w:rPr>
              <w:i/>
              <w:iCs/>
              <w:lang w:val="fr-SN"/>
            </w:rPr>
          </w:rPrChange>
        </w:rPr>
        <w:t>tree</w:t>
      </w:r>
      <w:proofErr w:type="spellEnd"/>
      <w:r w:rsidRPr="0057718E">
        <w:rPr>
          <w:rPrChange w:id="1806" w:author="Microsoft Office User" w:date="2025-01-28T16:29:00Z">
            <w:rPr>
              <w:lang w:val="fr-SN"/>
            </w:rPr>
          </w:rPrChange>
        </w:rPr>
        <w:t>" en anglais, est aussi une méthode de classification avec un concept qui lui est bien particulier. Comme son nom l’indique, il prend des décisions en se basant sur les attributs des données. D’abord, l’arbre vérifie l’attribut le plus indicatif et prend la direction d’une de ses valeurs, puis le deuxième attribut le plus significatif et prend la direction d’une de ses valeurs, ainsi de suite, jusqu’à classer un nouvel enregistrement.</w:t>
      </w:r>
    </w:p>
    <w:p w14:paraId="499C2B95" w14:textId="77777777" w:rsidR="00B71B52" w:rsidRPr="0057718E" w:rsidRDefault="005D114C" w:rsidP="00B71B52">
      <w:pPr>
        <w:keepNext/>
        <w:jc w:val="center"/>
      </w:pPr>
      <w:r w:rsidRPr="0057718E">
        <w:rPr>
          <w:rPrChange w:id="1807" w:author="Microsoft Office User" w:date="2025-01-28T16:29:00Z">
            <w:rPr>
              <w:noProof/>
              <w:lang w:val="fr-SN"/>
            </w:rPr>
          </w:rPrChange>
        </w:rPr>
        <w:drawing>
          <wp:inline distT="0" distB="0" distL="0" distR="0" wp14:anchorId="6C2E8C28" wp14:editId="50C3C408">
            <wp:extent cx="2956560" cy="2225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94294" cy="2253398"/>
                    </a:xfrm>
                    <a:prstGeom prst="rect">
                      <a:avLst/>
                    </a:prstGeom>
                    <a:noFill/>
                    <a:ln>
                      <a:noFill/>
                    </a:ln>
                  </pic:spPr>
                </pic:pic>
              </a:graphicData>
            </a:graphic>
          </wp:inline>
        </w:drawing>
      </w:r>
    </w:p>
    <w:p w14:paraId="2E5D5B64" w14:textId="67941CC3" w:rsidR="003F3607" w:rsidRPr="0057718E" w:rsidRDefault="00B71B52" w:rsidP="00B71B52">
      <w:pPr>
        <w:pStyle w:val="Lgende"/>
        <w:jc w:val="center"/>
      </w:pPr>
      <w:bookmarkStart w:id="1808" w:name="_Toc188723985"/>
      <w:r w:rsidRPr="0057718E">
        <w:t xml:space="preserve">Figure </w:t>
      </w:r>
      <w:r w:rsidRPr="0057718E">
        <w:fldChar w:fldCharType="begin"/>
      </w:r>
      <w:r w:rsidRPr="0057718E">
        <w:instrText xml:space="preserve"> SEQ Figure \* ARABIC </w:instrText>
      </w:r>
      <w:r w:rsidRPr="0057718E">
        <w:fldChar w:fldCharType="separate"/>
      </w:r>
      <w:r w:rsidR="000163C8" w:rsidRPr="0057718E">
        <w:rPr>
          <w:rPrChange w:id="1809" w:author="Microsoft Office User" w:date="2025-01-28T16:29:00Z">
            <w:rPr>
              <w:noProof/>
            </w:rPr>
          </w:rPrChange>
        </w:rPr>
        <w:t>7</w:t>
      </w:r>
      <w:r w:rsidRPr="0057718E">
        <w:fldChar w:fldCharType="end"/>
      </w:r>
      <w:r w:rsidRPr="0057718E">
        <w:t xml:space="preserve"> : Structure d'un arbre de </w:t>
      </w:r>
      <w:proofErr w:type="spellStart"/>
      <w:r w:rsidRPr="0057718E">
        <w:t>decision</w:t>
      </w:r>
      <w:proofErr w:type="spellEnd"/>
      <w:r w:rsidRPr="0057718E">
        <w:t xml:space="preserve"> (Source : Zhao, 2021)</w:t>
      </w:r>
      <w:bookmarkEnd w:id="1808"/>
    </w:p>
    <w:p w14:paraId="5A86F3C2" w14:textId="7F62F25D" w:rsidR="003D6BE8" w:rsidRPr="0057718E" w:rsidRDefault="003D6BE8" w:rsidP="003D6BE8">
      <w:pPr>
        <w:rPr>
          <w:rPrChange w:id="1810" w:author="Microsoft Office User" w:date="2025-01-28T16:29:00Z">
            <w:rPr>
              <w:lang w:val="fr-SN"/>
            </w:rPr>
          </w:rPrChange>
        </w:rPr>
      </w:pPr>
      <w:bookmarkStart w:id="1811" w:name="_Hlk170564115"/>
      <w:r w:rsidRPr="0057718E">
        <w:rPr>
          <w:rPrChange w:id="1812" w:author="Microsoft Office User" w:date="2025-01-28T16:29:00Z">
            <w:rPr>
              <w:lang w:val="fr-SN"/>
            </w:rPr>
          </w:rPrChange>
        </w:rPr>
        <w:t>En revanche, le fait de distinguer un attribut significatif ne se fait pas arbitrairement, sinon ce ne serait pas de l'intelligence artificielle. Il y a un certain nombre de calculs (oui, encore des maths) à faire pour trouver la bonne structure de l’arbre et nous allons les voir tout de suite.</w:t>
      </w:r>
    </w:p>
    <w:p w14:paraId="4A11469A" w14:textId="5FBCB934" w:rsidR="003F3607" w:rsidRPr="0057718E" w:rsidRDefault="003F3607" w:rsidP="00B9476C">
      <w:pPr>
        <w:pStyle w:val="Paragraphedeliste"/>
        <w:numPr>
          <w:ilvl w:val="0"/>
          <w:numId w:val="15"/>
        </w:numPr>
        <w:rPr>
          <w:rPrChange w:id="1813" w:author="Microsoft Office User" w:date="2025-01-28T16:29:00Z">
            <w:rPr>
              <w:lang w:val="fr-SN"/>
            </w:rPr>
          </w:rPrChange>
        </w:rPr>
      </w:pPr>
      <w:r w:rsidRPr="0057718E">
        <w:rPr>
          <w:rPrChange w:id="1814" w:author="Microsoft Office User" w:date="2025-01-28T16:29:00Z">
            <w:rPr>
              <w:lang w:val="fr-SN"/>
            </w:rPr>
          </w:rPrChange>
        </w:rPr>
        <w:t>Entropie</w:t>
      </w:r>
    </w:p>
    <w:p w14:paraId="6619F454" w14:textId="466FB0FD" w:rsidR="005443DF" w:rsidRPr="0057718E" w:rsidRDefault="005443DF" w:rsidP="005443DF">
      <w:pPr>
        <w:rPr>
          <w:rPrChange w:id="1815" w:author="Microsoft Office User" w:date="2025-01-28T16:29:00Z">
            <w:rPr>
              <w:lang w:val="fr-SN"/>
            </w:rPr>
          </w:rPrChange>
        </w:rPr>
      </w:pPr>
      <w:r w:rsidRPr="0057718E">
        <w:rPr>
          <w:rPrChange w:id="1816" w:author="Microsoft Office User" w:date="2025-01-28T16:29:00Z">
            <w:rPr>
              <w:lang w:val="fr-SN"/>
            </w:rPr>
          </w:rPrChange>
        </w:rPr>
        <w:t>L’entropie nous renseigne sur la pureté d’un attribut. Si deux classes sont équitablement représentées dans un attribut, on dit que le nœud est impur. En conséquence, l’entropie est maximale (égale ou proche de 1). Si une seule classe est représentée, le nœud est pur et l’entropie est minimale (égale ou proche de 0).</w:t>
      </w:r>
    </w:p>
    <w:p w14:paraId="1AF37144" w14:textId="74633643" w:rsidR="003F3607" w:rsidRPr="0057718E" w:rsidRDefault="003F3607" w:rsidP="003F3607">
      <w:pPr>
        <w:keepNext/>
        <w:rPr>
          <w:rFonts w:eastAsiaTheme="minorEastAsia"/>
          <w:rPrChange w:id="1817" w:author="Microsoft Office User" w:date="2025-01-28T16:29:00Z">
            <w:rPr>
              <w:rFonts w:eastAsiaTheme="minorEastAsia"/>
              <w:lang w:val="fr-SN"/>
            </w:rPr>
          </w:rPrChange>
        </w:rPr>
      </w:pPr>
      <m:oMathPara>
        <m:oMath>
          <m:r>
            <w:rPr>
              <w:rFonts w:ascii="Cambria Math" w:hAnsi="Cambria Math"/>
              <w:rPrChange w:id="1818" w:author="Microsoft Office User" w:date="2025-01-28T16:29:00Z">
                <w:rPr>
                  <w:rFonts w:ascii="Cambria Math" w:hAnsi="Cambria Math"/>
                  <w:lang w:val="fr-SN"/>
                </w:rPr>
              </w:rPrChange>
            </w:rPr>
            <m:t>Entropy(S)= -</m:t>
          </m:r>
          <m:nary>
            <m:naryPr>
              <m:chr m:val="∑"/>
              <m:limLoc m:val="undOvr"/>
              <m:ctrlPr>
                <w:rPr>
                  <w:rFonts w:ascii="Cambria Math" w:hAnsi="Cambria Math"/>
                  <w:i/>
                  <w:rPrChange w:id="1819" w:author="Microsoft Office User" w:date="2025-01-28T16:29:00Z">
                    <w:rPr>
                      <w:rFonts w:ascii="Cambria Math" w:hAnsi="Cambria Math"/>
                      <w:i/>
                      <w:lang w:val="fr-SN"/>
                    </w:rPr>
                  </w:rPrChange>
                </w:rPr>
              </m:ctrlPr>
            </m:naryPr>
            <m:sub>
              <m:r>
                <w:rPr>
                  <w:rFonts w:ascii="Cambria Math" w:hAnsi="Cambria Math"/>
                  <w:rPrChange w:id="1820" w:author="Microsoft Office User" w:date="2025-01-28T16:29:00Z">
                    <w:rPr>
                      <w:rFonts w:ascii="Cambria Math" w:hAnsi="Cambria Math"/>
                      <w:lang w:val="fr-SN"/>
                    </w:rPr>
                  </w:rPrChange>
                </w:rPr>
                <m:t>i=1</m:t>
              </m:r>
            </m:sub>
            <m:sup>
              <m:r>
                <w:rPr>
                  <w:rFonts w:ascii="Cambria Math" w:hAnsi="Cambria Math"/>
                  <w:rPrChange w:id="1821" w:author="Microsoft Office User" w:date="2025-01-28T16:29:00Z">
                    <w:rPr>
                      <w:rFonts w:ascii="Cambria Math" w:hAnsi="Cambria Math"/>
                      <w:lang w:val="fr-SN"/>
                    </w:rPr>
                  </w:rPrChange>
                </w:rPr>
                <m:t>n</m:t>
              </m:r>
            </m:sup>
            <m:e>
              <m:r>
                <w:rPr>
                  <w:rFonts w:ascii="Cambria Math" w:hAnsi="Cambria Math"/>
                  <w:rPrChange w:id="1822" w:author="Microsoft Office User" w:date="2025-01-28T16:29:00Z">
                    <w:rPr>
                      <w:rFonts w:ascii="Cambria Math" w:hAnsi="Cambria Math"/>
                      <w:lang w:val="fr-SN"/>
                    </w:rPr>
                  </w:rPrChange>
                </w:rPr>
                <m:t>pi*</m:t>
              </m:r>
              <m:sSub>
                <m:sSubPr>
                  <m:ctrlPr>
                    <w:rPr>
                      <w:rFonts w:ascii="Cambria Math" w:hAnsi="Cambria Math"/>
                      <w:i/>
                      <w:rPrChange w:id="1823" w:author="Microsoft Office User" w:date="2025-01-28T16:29:00Z">
                        <w:rPr>
                          <w:rFonts w:ascii="Cambria Math" w:hAnsi="Cambria Math"/>
                          <w:i/>
                          <w:lang w:val="fr-SN"/>
                        </w:rPr>
                      </w:rPrChange>
                    </w:rPr>
                  </m:ctrlPr>
                </m:sSubPr>
                <m:e>
                  <m:r>
                    <w:rPr>
                      <w:rFonts w:ascii="Cambria Math" w:hAnsi="Cambria Math"/>
                      <w:rPrChange w:id="1824" w:author="Microsoft Office User" w:date="2025-01-28T16:29:00Z">
                        <w:rPr>
                          <w:rFonts w:ascii="Cambria Math" w:hAnsi="Cambria Math"/>
                          <w:lang w:val="fr-SN"/>
                        </w:rPr>
                      </w:rPrChange>
                    </w:rPr>
                    <m:t>log</m:t>
                  </m:r>
                </m:e>
                <m:sub>
                  <m:r>
                    <w:rPr>
                      <w:rFonts w:ascii="Cambria Math" w:hAnsi="Cambria Math"/>
                      <w:rPrChange w:id="1825" w:author="Microsoft Office User" w:date="2025-01-28T16:29:00Z">
                        <w:rPr>
                          <w:rFonts w:ascii="Cambria Math" w:hAnsi="Cambria Math"/>
                          <w:lang w:val="fr-SN"/>
                        </w:rPr>
                      </w:rPrChange>
                    </w:rPr>
                    <m:t>2</m:t>
                  </m:r>
                </m:sub>
              </m:sSub>
              <m:r>
                <w:rPr>
                  <w:rFonts w:ascii="Cambria Math" w:hAnsi="Cambria Math"/>
                  <w:rPrChange w:id="1826" w:author="Microsoft Office User" w:date="2025-01-28T16:29:00Z">
                    <w:rPr>
                      <w:rFonts w:ascii="Cambria Math" w:hAnsi="Cambria Math"/>
                      <w:lang w:val="fr-SN"/>
                    </w:rPr>
                  </w:rPrChange>
                </w:rPr>
                <m:t>pi</m:t>
              </m:r>
            </m:e>
          </m:nary>
        </m:oMath>
      </m:oMathPara>
    </w:p>
    <w:p w14:paraId="1D259C42" w14:textId="6F984C45" w:rsidR="00DC12B2" w:rsidRPr="0057718E" w:rsidRDefault="00DC12B2" w:rsidP="00DC12B2">
      <w:pPr>
        <w:pStyle w:val="Lgende"/>
        <w:jc w:val="center"/>
      </w:pPr>
      <w:bookmarkStart w:id="1827" w:name="_Toc188724032"/>
      <w:r w:rsidRPr="0057718E">
        <w:t xml:space="preserve">Équation </w:t>
      </w:r>
      <w:r w:rsidR="00391600" w:rsidRPr="0057718E">
        <w:fldChar w:fldCharType="begin"/>
      </w:r>
      <w:r w:rsidR="00391600" w:rsidRPr="0057718E">
        <w:instrText xml:space="preserve"> SEQ Équation \* ARABIC </w:instrText>
      </w:r>
      <w:r w:rsidR="00391600" w:rsidRPr="0057718E">
        <w:fldChar w:fldCharType="separate"/>
      </w:r>
      <w:r w:rsidR="0016411D" w:rsidRPr="0057718E">
        <w:rPr>
          <w:rPrChange w:id="1828" w:author="Microsoft Office User" w:date="2025-01-28T16:29:00Z">
            <w:rPr>
              <w:noProof/>
            </w:rPr>
          </w:rPrChange>
        </w:rPr>
        <w:t>9</w:t>
      </w:r>
      <w:r w:rsidR="00391600" w:rsidRPr="0057718E">
        <w:rPr>
          <w:rPrChange w:id="1829" w:author="Microsoft Office User" w:date="2025-01-28T16:29:00Z">
            <w:rPr>
              <w:noProof/>
            </w:rPr>
          </w:rPrChange>
        </w:rPr>
        <w:fldChar w:fldCharType="end"/>
      </w:r>
      <w:r w:rsidRPr="0057718E">
        <w:t xml:space="preserve"> : Entropie</w:t>
      </w:r>
      <w:bookmarkEnd w:id="1827"/>
    </w:p>
    <w:p w14:paraId="084D075D" w14:textId="77777777" w:rsidR="003F3607" w:rsidRPr="0057718E" w:rsidRDefault="003F3607" w:rsidP="00B9476C">
      <w:pPr>
        <w:pStyle w:val="Paragraphedeliste"/>
        <w:numPr>
          <w:ilvl w:val="0"/>
          <w:numId w:val="15"/>
        </w:numPr>
        <w:rPr>
          <w:rPrChange w:id="1830" w:author="Microsoft Office User" w:date="2025-01-28T16:29:00Z">
            <w:rPr>
              <w:lang w:val="fr-SN"/>
            </w:rPr>
          </w:rPrChange>
        </w:rPr>
      </w:pPr>
      <w:r w:rsidRPr="0057718E">
        <w:rPr>
          <w:rPrChange w:id="1831" w:author="Microsoft Office User" w:date="2025-01-28T16:29:00Z">
            <w:rPr>
              <w:lang w:val="fr-SN"/>
            </w:rPr>
          </w:rPrChange>
        </w:rPr>
        <w:t>Gain d’information (GI)</w:t>
      </w:r>
    </w:p>
    <w:p w14:paraId="0E201D1B" w14:textId="6E011B0C" w:rsidR="003F3607" w:rsidRPr="0057718E" w:rsidRDefault="003F3607" w:rsidP="003F3607">
      <w:pPr>
        <w:rPr>
          <w:rPrChange w:id="1832" w:author="Microsoft Office User" w:date="2025-01-28T16:29:00Z">
            <w:rPr>
              <w:lang w:val="fr-SN"/>
            </w:rPr>
          </w:rPrChange>
        </w:rPr>
      </w:pPr>
      <w:r w:rsidRPr="0057718E">
        <w:rPr>
          <w:rPrChange w:id="1833" w:author="Microsoft Office User" w:date="2025-01-28T16:29:00Z">
            <w:rPr>
              <w:lang w:val="fr-SN"/>
            </w:rPr>
          </w:rPrChange>
        </w:rPr>
        <w:t xml:space="preserve">La première des choses à faire c’est de calculer le gain d’information c’est-à-dire de tous les attributs, quel est celui qui nous renseigne le plus si l’individu est </w:t>
      </w:r>
      <w:r w:rsidR="004A3B37" w:rsidRPr="0057718E">
        <w:rPr>
          <w:rPrChange w:id="1834" w:author="Microsoft Office User" w:date="2025-01-28T16:29:00Z">
            <w:rPr>
              <w:lang w:val="fr-SN"/>
            </w:rPr>
          </w:rPrChange>
        </w:rPr>
        <w:t>dans une classe ou l’autre</w:t>
      </w:r>
      <w:r w:rsidRPr="0057718E">
        <w:rPr>
          <w:rPrChange w:id="1835" w:author="Microsoft Office User" w:date="2025-01-28T16:29:00Z">
            <w:rPr>
              <w:lang w:val="fr-SN"/>
            </w:rPr>
          </w:rPrChange>
        </w:rPr>
        <w:t>.</w:t>
      </w:r>
    </w:p>
    <w:p w14:paraId="5D409D84" w14:textId="0C187114" w:rsidR="003F3607" w:rsidRPr="0057718E" w:rsidRDefault="003F3607" w:rsidP="003F3607">
      <w:pPr>
        <w:keepNext/>
        <w:rPr>
          <w:rFonts w:eastAsiaTheme="minorEastAsia"/>
          <w:rPrChange w:id="1836" w:author="Microsoft Office User" w:date="2025-01-28T16:29:00Z">
            <w:rPr>
              <w:rFonts w:eastAsiaTheme="minorEastAsia"/>
              <w:lang w:val="fr-SN"/>
            </w:rPr>
          </w:rPrChange>
        </w:rPr>
      </w:pPr>
      <m:oMathPara>
        <m:oMath>
          <m:r>
            <w:rPr>
              <w:rFonts w:ascii="Cambria Math" w:hAnsi="Cambria Math"/>
              <w:rPrChange w:id="1837" w:author="Microsoft Office User" w:date="2025-01-28T16:29:00Z">
                <w:rPr>
                  <w:rFonts w:ascii="Cambria Math" w:hAnsi="Cambria Math"/>
                  <w:lang w:val="fr-SN"/>
                </w:rPr>
              </w:rPrChange>
            </w:rPr>
            <m:t>GI</m:t>
          </m:r>
          <m:d>
            <m:dPr>
              <m:ctrlPr>
                <w:rPr>
                  <w:rFonts w:ascii="Cambria Math" w:hAnsi="Cambria Math"/>
                  <w:i/>
                  <w:rPrChange w:id="1838" w:author="Microsoft Office User" w:date="2025-01-28T16:29:00Z">
                    <w:rPr>
                      <w:rFonts w:ascii="Cambria Math" w:hAnsi="Cambria Math"/>
                      <w:i/>
                      <w:lang w:val="fr-SN"/>
                    </w:rPr>
                  </w:rPrChange>
                </w:rPr>
              </m:ctrlPr>
            </m:dPr>
            <m:e>
              <m:r>
                <w:rPr>
                  <w:rFonts w:ascii="Cambria Math" w:hAnsi="Cambria Math"/>
                  <w:rPrChange w:id="1839" w:author="Microsoft Office User" w:date="2025-01-28T16:29:00Z">
                    <w:rPr>
                      <w:rFonts w:ascii="Cambria Math" w:hAnsi="Cambria Math"/>
                      <w:lang w:val="fr-SN"/>
                    </w:rPr>
                  </w:rPrChange>
                </w:rPr>
                <m:t>S, A</m:t>
              </m:r>
            </m:e>
          </m:d>
          <m:r>
            <w:rPr>
              <w:rFonts w:ascii="Cambria Math" w:hAnsi="Cambria Math"/>
              <w:rPrChange w:id="1840" w:author="Microsoft Office User" w:date="2025-01-28T16:29:00Z">
                <w:rPr>
                  <w:rFonts w:ascii="Cambria Math" w:hAnsi="Cambria Math"/>
                  <w:lang w:val="fr-SN"/>
                </w:rPr>
              </w:rPrChange>
            </w:rPr>
            <m:t>=</m:t>
          </m:r>
          <m:r>
            <w:rPr>
              <w:rFonts w:ascii="Cambria Math" w:eastAsiaTheme="minorEastAsia" w:hAnsi="Cambria Math"/>
              <w:rPrChange w:id="1841" w:author="Microsoft Office User" w:date="2025-01-28T16:29:00Z">
                <w:rPr>
                  <w:rFonts w:ascii="Cambria Math" w:eastAsiaTheme="minorEastAsia" w:hAnsi="Cambria Math"/>
                  <w:lang w:val="fr-SN"/>
                </w:rPr>
              </w:rPrChange>
            </w:rPr>
            <m:t>Entropy</m:t>
          </m:r>
          <m:d>
            <m:dPr>
              <m:ctrlPr>
                <w:rPr>
                  <w:rFonts w:ascii="Cambria Math" w:eastAsiaTheme="minorEastAsia" w:hAnsi="Cambria Math"/>
                  <w:i/>
                  <w:rPrChange w:id="1842" w:author="Microsoft Office User" w:date="2025-01-28T16:29:00Z">
                    <w:rPr>
                      <w:rFonts w:ascii="Cambria Math" w:eastAsiaTheme="minorEastAsia" w:hAnsi="Cambria Math"/>
                      <w:i/>
                      <w:lang w:val="fr-SN"/>
                    </w:rPr>
                  </w:rPrChange>
                </w:rPr>
              </m:ctrlPr>
            </m:dPr>
            <m:e>
              <m:r>
                <w:rPr>
                  <w:rFonts w:ascii="Cambria Math" w:eastAsiaTheme="minorEastAsia" w:hAnsi="Cambria Math"/>
                  <w:rPrChange w:id="1843" w:author="Microsoft Office User" w:date="2025-01-28T16:29:00Z">
                    <w:rPr>
                      <w:rFonts w:ascii="Cambria Math" w:eastAsiaTheme="minorEastAsia" w:hAnsi="Cambria Math"/>
                      <w:lang w:val="fr-SN"/>
                    </w:rPr>
                  </w:rPrChange>
                </w:rPr>
                <m:t>S</m:t>
              </m:r>
            </m:e>
          </m:d>
          <m:r>
            <w:rPr>
              <w:rFonts w:ascii="Cambria Math" w:eastAsiaTheme="minorEastAsia" w:hAnsi="Cambria Math"/>
              <w:rPrChange w:id="1844" w:author="Microsoft Office User" w:date="2025-01-28T16:29:00Z">
                <w:rPr>
                  <w:rFonts w:ascii="Cambria Math" w:eastAsiaTheme="minorEastAsia" w:hAnsi="Cambria Math"/>
                  <w:lang w:val="fr-SN"/>
                </w:rPr>
              </w:rPrChange>
            </w:rPr>
            <m:t>-</m:t>
          </m:r>
          <m:nary>
            <m:naryPr>
              <m:chr m:val="∑"/>
              <m:limLoc m:val="undOvr"/>
              <m:ctrlPr>
                <w:rPr>
                  <w:rFonts w:ascii="Cambria Math" w:eastAsiaTheme="minorEastAsia" w:hAnsi="Cambria Math"/>
                  <w:i/>
                  <w:rPrChange w:id="1845" w:author="Microsoft Office User" w:date="2025-01-28T16:29:00Z">
                    <w:rPr>
                      <w:rFonts w:ascii="Cambria Math" w:eastAsiaTheme="minorEastAsia" w:hAnsi="Cambria Math"/>
                      <w:i/>
                      <w:lang w:val="fr-SN"/>
                    </w:rPr>
                  </w:rPrChange>
                </w:rPr>
              </m:ctrlPr>
            </m:naryPr>
            <m:sub>
              <m:r>
                <w:rPr>
                  <w:rFonts w:ascii="Cambria Math" w:eastAsiaTheme="minorEastAsia" w:hAnsi="Cambria Math"/>
                  <w:rPrChange w:id="1846" w:author="Microsoft Office User" w:date="2025-01-28T16:29:00Z">
                    <w:rPr>
                      <w:rFonts w:ascii="Cambria Math" w:eastAsiaTheme="minorEastAsia" w:hAnsi="Cambria Math"/>
                      <w:lang w:val="fr-SN"/>
                    </w:rPr>
                  </w:rPrChange>
                </w:rPr>
                <m:t>i=1</m:t>
              </m:r>
            </m:sub>
            <m:sup>
              <m:r>
                <w:rPr>
                  <w:rFonts w:ascii="Cambria Math" w:eastAsiaTheme="minorEastAsia" w:hAnsi="Cambria Math"/>
                  <w:rPrChange w:id="1847" w:author="Microsoft Office User" w:date="2025-01-28T16:29:00Z">
                    <w:rPr>
                      <w:rFonts w:ascii="Cambria Math" w:eastAsiaTheme="minorEastAsia" w:hAnsi="Cambria Math"/>
                      <w:lang w:val="fr-SN"/>
                    </w:rPr>
                  </w:rPrChange>
                </w:rPr>
                <m:t>n</m:t>
              </m:r>
            </m:sup>
            <m:e>
              <m:r>
                <w:rPr>
                  <w:rFonts w:ascii="Cambria Math" w:eastAsiaTheme="minorEastAsia" w:hAnsi="Cambria Math"/>
                  <w:rPrChange w:id="1848" w:author="Microsoft Office User" w:date="2025-01-28T16:29:00Z">
                    <w:rPr>
                      <w:rFonts w:ascii="Cambria Math" w:eastAsiaTheme="minorEastAsia" w:hAnsi="Cambria Math"/>
                      <w:lang w:val="fr-SN"/>
                    </w:rPr>
                  </w:rPrChange>
                </w:rPr>
                <m:t>p(</m:t>
              </m:r>
              <m:sSub>
                <m:sSubPr>
                  <m:ctrlPr>
                    <w:rPr>
                      <w:rFonts w:ascii="Cambria Math" w:eastAsiaTheme="minorEastAsia" w:hAnsi="Cambria Math"/>
                      <w:i/>
                      <w:rPrChange w:id="1849" w:author="Microsoft Office User" w:date="2025-01-28T16:29:00Z">
                        <w:rPr>
                          <w:rFonts w:ascii="Cambria Math" w:eastAsiaTheme="minorEastAsia" w:hAnsi="Cambria Math"/>
                          <w:i/>
                          <w:lang w:val="fr-SN"/>
                        </w:rPr>
                      </w:rPrChange>
                    </w:rPr>
                  </m:ctrlPr>
                </m:sSubPr>
                <m:e>
                  <m:r>
                    <w:rPr>
                      <w:rFonts w:ascii="Cambria Math" w:eastAsiaTheme="minorEastAsia" w:hAnsi="Cambria Math"/>
                      <w:rPrChange w:id="1850" w:author="Microsoft Office User" w:date="2025-01-28T16:29:00Z">
                        <w:rPr>
                          <w:rFonts w:ascii="Cambria Math" w:eastAsiaTheme="minorEastAsia" w:hAnsi="Cambria Math"/>
                          <w:lang w:val="fr-SN"/>
                        </w:rPr>
                      </w:rPrChange>
                    </w:rPr>
                    <m:t>S</m:t>
                  </m:r>
                </m:e>
                <m:sub>
                  <m:r>
                    <w:rPr>
                      <w:rFonts w:ascii="Cambria Math" w:eastAsiaTheme="minorEastAsia" w:hAnsi="Cambria Math"/>
                      <w:rPrChange w:id="1851" w:author="Microsoft Office User" w:date="2025-01-28T16:29:00Z">
                        <w:rPr>
                          <w:rFonts w:ascii="Cambria Math" w:eastAsiaTheme="minorEastAsia" w:hAnsi="Cambria Math"/>
                          <w:lang w:val="fr-SN"/>
                        </w:rPr>
                      </w:rPrChange>
                    </w:rPr>
                    <m:t>A</m:t>
                  </m:r>
                </m:sub>
              </m:sSub>
              <m:r>
                <w:rPr>
                  <w:rFonts w:ascii="Cambria Math" w:eastAsiaTheme="minorEastAsia" w:hAnsi="Cambria Math"/>
                  <w:rPrChange w:id="1852" w:author="Microsoft Office User" w:date="2025-01-28T16:29:00Z">
                    <w:rPr>
                      <w:rFonts w:ascii="Cambria Math" w:eastAsiaTheme="minorEastAsia" w:hAnsi="Cambria Math"/>
                      <w:lang w:val="fr-SN"/>
                    </w:rPr>
                  </w:rPrChange>
                </w:rPr>
                <m:t>)*Entropy(</m:t>
              </m:r>
              <m:sSub>
                <m:sSubPr>
                  <m:ctrlPr>
                    <w:rPr>
                      <w:rFonts w:ascii="Cambria Math" w:eastAsiaTheme="minorEastAsia" w:hAnsi="Cambria Math"/>
                      <w:i/>
                      <w:rPrChange w:id="1853" w:author="Microsoft Office User" w:date="2025-01-28T16:29:00Z">
                        <w:rPr>
                          <w:rFonts w:ascii="Cambria Math" w:eastAsiaTheme="minorEastAsia" w:hAnsi="Cambria Math"/>
                          <w:i/>
                          <w:lang w:val="fr-SN"/>
                        </w:rPr>
                      </w:rPrChange>
                    </w:rPr>
                  </m:ctrlPr>
                </m:sSubPr>
                <m:e>
                  <m:r>
                    <w:rPr>
                      <w:rFonts w:ascii="Cambria Math" w:eastAsiaTheme="minorEastAsia" w:hAnsi="Cambria Math"/>
                      <w:rPrChange w:id="1854" w:author="Microsoft Office User" w:date="2025-01-28T16:29:00Z">
                        <w:rPr>
                          <w:rFonts w:ascii="Cambria Math" w:eastAsiaTheme="minorEastAsia" w:hAnsi="Cambria Math"/>
                          <w:lang w:val="fr-SN"/>
                        </w:rPr>
                      </w:rPrChange>
                    </w:rPr>
                    <m:t>S</m:t>
                  </m:r>
                </m:e>
                <m:sub>
                  <m:r>
                    <w:rPr>
                      <w:rFonts w:ascii="Cambria Math" w:eastAsiaTheme="minorEastAsia" w:hAnsi="Cambria Math"/>
                      <w:rPrChange w:id="1855" w:author="Microsoft Office User" w:date="2025-01-28T16:29:00Z">
                        <w:rPr>
                          <w:rFonts w:ascii="Cambria Math" w:eastAsiaTheme="minorEastAsia" w:hAnsi="Cambria Math"/>
                          <w:lang w:val="fr-SN"/>
                        </w:rPr>
                      </w:rPrChange>
                    </w:rPr>
                    <m:t>A</m:t>
                  </m:r>
                </m:sub>
              </m:sSub>
              <m:r>
                <w:rPr>
                  <w:rFonts w:ascii="Cambria Math" w:eastAsiaTheme="minorEastAsia" w:hAnsi="Cambria Math"/>
                  <w:rPrChange w:id="1856" w:author="Microsoft Office User" w:date="2025-01-28T16:29:00Z">
                    <w:rPr>
                      <w:rFonts w:ascii="Cambria Math" w:eastAsiaTheme="minorEastAsia" w:hAnsi="Cambria Math"/>
                      <w:lang w:val="fr-SN"/>
                    </w:rPr>
                  </w:rPrChange>
                </w:rPr>
                <m:t>)</m:t>
              </m:r>
            </m:e>
          </m:nary>
        </m:oMath>
      </m:oMathPara>
    </w:p>
    <w:p w14:paraId="20B6CFA1" w14:textId="0F74B1C0" w:rsidR="004572EC" w:rsidRPr="0057718E" w:rsidRDefault="004572EC" w:rsidP="004572EC">
      <w:pPr>
        <w:pStyle w:val="Lgende"/>
        <w:jc w:val="center"/>
      </w:pPr>
      <w:bookmarkStart w:id="1857" w:name="_Toc188724033"/>
      <w:r w:rsidRPr="0057718E">
        <w:t xml:space="preserve">Équation </w:t>
      </w:r>
      <w:r w:rsidR="00D1791B" w:rsidRPr="0057718E">
        <w:fldChar w:fldCharType="begin"/>
      </w:r>
      <w:r w:rsidR="00D1791B" w:rsidRPr="0057718E">
        <w:instrText xml:space="preserve"> SEQ Équation \* ARABIC </w:instrText>
      </w:r>
      <w:r w:rsidR="00D1791B" w:rsidRPr="0057718E">
        <w:fldChar w:fldCharType="separate"/>
      </w:r>
      <w:r w:rsidR="0016411D" w:rsidRPr="0057718E">
        <w:rPr>
          <w:rPrChange w:id="1858" w:author="Microsoft Office User" w:date="2025-01-28T16:29:00Z">
            <w:rPr>
              <w:noProof/>
            </w:rPr>
          </w:rPrChange>
        </w:rPr>
        <w:t>10</w:t>
      </w:r>
      <w:r w:rsidR="00D1791B" w:rsidRPr="0057718E">
        <w:rPr>
          <w:rPrChange w:id="1859" w:author="Microsoft Office User" w:date="2025-01-28T16:29:00Z">
            <w:rPr>
              <w:noProof/>
            </w:rPr>
          </w:rPrChange>
        </w:rPr>
        <w:fldChar w:fldCharType="end"/>
      </w:r>
      <w:r w:rsidRPr="0057718E">
        <w:t xml:space="preserve"> : Gain d'information</w:t>
      </w:r>
      <w:bookmarkEnd w:id="1857"/>
    </w:p>
    <w:p w14:paraId="325BDDEF" w14:textId="5A80DA77" w:rsidR="00025A6C" w:rsidRPr="0057718E" w:rsidRDefault="003F3607" w:rsidP="00025A6C">
      <w:r w:rsidRPr="0057718E">
        <w:t>Voir annexe 3 pour un exemple de calcul d’un arbre de décision.</w:t>
      </w:r>
      <w:bookmarkEnd w:id="1811"/>
    </w:p>
    <w:p w14:paraId="7B5DB294" w14:textId="1A961113" w:rsidR="00D95CB8" w:rsidRPr="0057718E" w:rsidRDefault="00221328" w:rsidP="00B9476C">
      <w:pPr>
        <w:pStyle w:val="Paragraphedeliste"/>
        <w:numPr>
          <w:ilvl w:val="2"/>
          <w:numId w:val="13"/>
        </w:numPr>
        <w:rPr>
          <w:b/>
          <w:bCs/>
          <w:rPrChange w:id="1860" w:author="Microsoft Office User" w:date="2025-01-28T16:29:00Z">
            <w:rPr>
              <w:b/>
              <w:bCs/>
              <w:lang w:val="fr-SN"/>
            </w:rPr>
          </w:rPrChange>
        </w:rPr>
      </w:pPr>
      <w:proofErr w:type="spellStart"/>
      <w:r w:rsidRPr="0057718E">
        <w:rPr>
          <w:b/>
          <w:bCs/>
          <w:rPrChange w:id="1861" w:author="Microsoft Office User" w:date="2025-01-28T16:29:00Z">
            <w:rPr>
              <w:b/>
              <w:bCs/>
              <w:lang w:val="fr-SN"/>
            </w:rPr>
          </w:rPrChange>
        </w:rPr>
        <w:t>Random</w:t>
      </w:r>
      <w:proofErr w:type="spellEnd"/>
      <w:r w:rsidRPr="0057718E">
        <w:rPr>
          <w:b/>
          <w:bCs/>
          <w:rPrChange w:id="1862" w:author="Microsoft Office User" w:date="2025-01-28T16:29:00Z">
            <w:rPr>
              <w:b/>
              <w:bCs/>
              <w:lang w:val="fr-SN"/>
            </w:rPr>
          </w:rPrChange>
        </w:rPr>
        <w:t xml:space="preserve"> </w:t>
      </w:r>
      <w:proofErr w:type="spellStart"/>
      <w:r w:rsidRPr="0057718E">
        <w:rPr>
          <w:b/>
          <w:bCs/>
          <w:rPrChange w:id="1863" w:author="Microsoft Office User" w:date="2025-01-28T16:29:00Z">
            <w:rPr>
              <w:b/>
              <w:bCs/>
              <w:lang w:val="fr-SN"/>
            </w:rPr>
          </w:rPrChange>
        </w:rPr>
        <w:t>forest</w:t>
      </w:r>
      <w:proofErr w:type="spellEnd"/>
    </w:p>
    <w:p w14:paraId="29C7AEDD" w14:textId="77777777" w:rsidR="009850E1" w:rsidRPr="0057718E" w:rsidRDefault="009850E1" w:rsidP="009850E1">
      <w:pPr>
        <w:rPr>
          <w:rPrChange w:id="1864" w:author="Microsoft Office User" w:date="2025-01-28T16:29:00Z">
            <w:rPr>
              <w:lang w:val="fr-SN"/>
            </w:rPr>
          </w:rPrChange>
        </w:rPr>
      </w:pPr>
      <w:r w:rsidRPr="0057718E">
        <w:rPr>
          <w:rPrChange w:id="1865" w:author="Microsoft Office User" w:date="2025-01-28T16:29:00Z">
            <w:rPr>
              <w:lang w:val="fr-SN"/>
            </w:rPr>
          </w:rPrChange>
        </w:rPr>
        <w:t xml:space="preserve">Nous venons juste de parler du </w:t>
      </w:r>
      <w:proofErr w:type="spellStart"/>
      <w:r w:rsidRPr="0057718E">
        <w:rPr>
          <w:i/>
          <w:iCs/>
          <w:rPrChange w:id="1866" w:author="Microsoft Office User" w:date="2025-01-28T16:29:00Z">
            <w:rPr>
              <w:i/>
              <w:iCs/>
              <w:lang w:val="fr-SN"/>
            </w:rPr>
          </w:rPrChange>
        </w:rPr>
        <w:t>decision</w:t>
      </w:r>
      <w:proofErr w:type="spellEnd"/>
      <w:r w:rsidRPr="0057718E">
        <w:rPr>
          <w:i/>
          <w:iCs/>
          <w:rPrChange w:id="1867" w:author="Microsoft Office User" w:date="2025-01-28T16:29:00Z">
            <w:rPr>
              <w:i/>
              <w:iCs/>
              <w:lang w:val="fr-SN"/>
            </w:rPr>
          </w:rPrChange>
        </w:rPr>
        <w:t xml:space="preserve"> </w:t>
      </w:r>
      <w:proofErr w:type="spellStart"/>
      <w:r w:rsidRPr="0057718E">
        <w:rPr>
          <w:i/>
          <w:iCs/>
          <w:rPrChange w:id="1868" w:author="Microsoft Office User" w:date="2025-01-28T16:29:00Z">
            <w:rPr>
              <w:i/>
              <w:iCs/>
              <w:lang w:val="fr-SN"/>
            </w:rPr>
          </w:rPrChange>
        </w:rPr>
        <w:t>tree</w:t>
      </w:r>
      <w:proofErr w:type="spellEnd"/>
      <w:r w:rsidRPr="0057718E">
        <w:rPr>
          <w:rPrChange w:id="1869" w:author="Microsoft Office User" w:date="2025-01-28T16:29:00Z">
            <w:rPr>
              <w:lang w:val="fr-SN"/>
            </w:rPr>
          </w:rPrChange>
        </w:rPr>
        <w:t xml:space="preserve">, donc nous avons déjà les bases pour comprendre ce qu’est le </w:t>
      </w:r>
      <w:proofErr w:type="spellStart"/>
      <w:r w:rsidRPr="0057718E">
        <w:rPr>
          <w:i/>
          <w:iCs/>
          <w:rPrChange w:id="1870" w:author="Microsoft Office User" w:date="2025-01-28T16:29:00Z">
            <w:rPr>
              <w:i/>
              <w:iCs/>
              <w:lang w:val="fr-SN"/>
            </w:rPr>
          </w:rPrChange>
        </w:rPr>
        <w:t>random</w:t>
      </w:r>
      <w:proofErr w:type="spellEnd"/>
      <w:r w:rsidRPr="0057718E">
        <w:rPr>
          <w:i/>
          <w:iCs/>
          <w:rPrChange w:id="1871" w:author="Microsoft Office User" w:date="2025-01-28T16:29:00Z">
            <w:rPr>
              <w:i/>
              <w:iCs/>
              <w:lang w:val="fr-SN"/>
            </w:rPr>
          </w:rPrChange>
        </w:rPr>
        <w:t xml:space="preserve"> </w:t>
      </w:r>
      <w:proofErr w:type="spellStart"/>
      <w:r w:rsidRPr="0057718E">
        <w:rPr>
          <w:i/>
          <w:iCs/>
          <w:rPrChange w:id="1872" w:author="Microsoft Office User" w:date="2025-01-28T16:29:00Z">
            <w:rPr>
              <w:i/>
              <w:iCs/>
              <w:lang w:val="fr-SN"/>
            </w:rPr>
          </w:rPrChange>
        </w:rPr>
        <w:t>forest</w:t>
      </w:r>
      <w:proofErr w:type="spellEnd"/>
      <w:r w:rsidRPr="0057718E">
        <w:rPr>
          <w:rPrChange w:id="1873" w:author="Microsoft Office User" w:date="2025-01-28T16:29:00Z">
            <w:rPr>
              <w:lang w:val="fr-SN"/>
            </w:rPr>
          </w:rPrChange>
        </w:rPr>
        <w:t xml:space="preserve">, sans les calculs. Ce terme peut être traduit en français par forêt aléatoire. Pour mieux comprendre, considérons un </w:t>
      </w:r>
      <w:proofErr w:type="spellStart"/>
      <w:r w:rsidRPr="0057718E">
        <w:rPr>
          <w:i/>
          <w:iCs/>
          <w:rPrChange w:id="1874" w:author="Microsoft Office User" w:date="2025-01-28T16:29:00Z">
            <w:rPr>
              <w:i/>
              <w:iCs/>
              <w:lang w:val="fr-SN"/>
            </w:rPr>
          </w:rPrChange>
        </w:rPr>
        <w:t>dataset</w:t>
      </w:r>
      <w:proofErr w:type="spellEnd"/>
      <w:r w:rsidRPr="0057718E">
        <w:rPr>
          <w:rPrChange w:id="1875" w:author="Microsoft Office User" w:date="2025-01-28T16:29:00Z">
            <w:rPr>
              <w:lang w:val="fr-SN"/>
            </w:rPr>
          </w:rPrChange>
        </w:rPr>
        <w:t xml:space="preserve">. Pour entraîner le modèle, nous allons utiliser plusieurs modèles de </w:t>
      </w:r>
      <w:proofErr w:type="spellStart"/>
      <w:r w:rsidRPr="0057718E">
        <w:rPr>
          <w:i/>
          <w:iCs/>
          <w:rPrChange w:id="1876" w:author="Microsoft Office User" w:date="2025-01-28T16:29:00Z">
            <w:rPr>
              <w:i/>
              <w:iCs/>
              <w:lang w:val="fr-SN"/>
            </w:rPr>
          </w:rPrChange>
        </w:rPr>
        <w:t>decision</w:t>
      </w:r>
      <w:proofErr w:type="spellEnd"/>
      <w:r w:rsidRPr="0057718E">
        <w:rPr>
          <w:i/>
          <w:iCs/>
          <w:rPrChange w:id="1877" w:author="Microsoft Office User" w:date="2025-01-28T16:29:00Z">
            <w:rPr>
              <w:i/>
              <w:iCs/>
              <w:lang w:val="fr-SN"/>
            </w:rPr>
          </w:rPrChange>
        </w:rPr>
        <w:t xml:space="preserve"> </w:t>
      </w:r>
      <w:proofErr w:type="spellStart"/>
      <w:r w:rsidRPr="0057718E">
        <w:rPr>
          <w:i/>
          <w:iCs/>
          <w:rPrChange w:id="1878" w:author="Microsoft Office User" w:date="2025-01-28T16:29:00Z">
            <w:rPr>
              <w:i/>
              <w:iCs/>
              <w:lang w:val="fr-SN"/>
            </w:rPr>
          </w:rPrChange>
        </w:rPr>
        <w:t>tree</w:t>
      </w:r>
      <w:proofErr w:type="spellEnd"/>
      <w:r w:rsidRPr="0057718E">
        <w:rPr>
          <w:rPrChange w:id="1879" w:author="Microsoft Office User" w:date="2025-01-28T16:29:00Z">
            <w:rPr>
              <w:lang w:val="fr-SN"/>
            </w:rPr>
          </w:rPrChange>
        </w:rPr>
        <w:t xml:space="preserve">, disons cinq (5) modèles. À partir de là, nous allons diviser notre </w:t>
      </w:r>
      <w:proofErr w:type="spellStart"/>
      <w:r w:rsidRPr="0057718E">
        <w:rPr>
          <w:i/>
          <w:iCs/>
          <w:rPrChange w:id="1880" w:author="Microsoft Office User" w:date="2025-01-28T16:29:00Z">
            <w:rPr>
              <w:i/>
              <w:iCs/>
              <w:lang w:val="fr-SN"/>
            </w:rPr>
          </w:rPrChange>
        </w:rPr>
        <w:t>dataset</w:t>
      </w:r>
      <w:proofErr w:type="spellEnd"/>
      <w:r w:rsidRPr="0057718E">
        <w:rPr>
          <w:rPrChange w:id="1881" w:author="Microsoft Office User" w:date="2025-01-28T16:29:00Z">
            <w:rPr>
              <w:lang w:val="fr-SN"/>
            </w:rPr>
          </w:rPrChange>
        </w:rPr>
        <w:t xml:space="preserve"> en cinq (5) parties différentes. À ce moment, nous avons 5 </w:t>
      </w:r>
      <w:proofErr w:type="spellStart"/>
      <w:r w:rsidRPr="0057718E">
        <w:rPr>
          <w:rPrChange w:id="1882" w:author="Microsoft Office User" w:date="2025-01-28T16:29:00Z">
            <w:rPr>
              <w:lang w:val="fr-SN"/>
            </w:rPr>
          </w:rPrChange>
        </w:rPr>
        <w:t>datasets</w:t>
      </w:r>
      <w:proofErr w:type="spellEnd"/>
      <w:r w:rsidRPr="0057718E">
        <w:rPr>
          <w:rPrChange w:id="1883" w:author="Microsoft Office User" w:date="2025-01-28T16:29:00Z">
            <w:rPr>
              <w:lang w:val="fr-SN"/>
            </w:rPr>
          </w:rPrChange>
        </w:rPr>
        <w:t xml:space="preserve"> et 5 modèles de DT. Ce que nous allons faire, c’est entraîner les 5 </w:t>
      </w:r>
      <w:proofErr w:type="spellStart"/>
      <w:r w:rsidRPr="0057718E">
        <w:rPr>
          <w:rPrChange w:id="1884" w:author="Microsoft Office User" w:date="2025-01-28T16:29:00Z">
            <w:rPr>
              <w:lang w:val="fr-SN"/>
            </w:rPr>
          </w:rPrChange>
        </w:rPr>
        <w:t>datasets</w:t>
      </w:r>
      <w:proofErr w:type="spellEnd"/>
      <w:r w:rsidRPr="0057718E">
        <w:rPr>
          <w:rPrChange w:id="1885" w:author="Microsoft Office User" w:date="2025-01-28T16:29:00Z">
            <w:rPr>
              <w:lang w:val="fr-SN"/>
            </w:rPr>
          </w:rPrChange>
        </w:rPr>
        <w:t xml:space="preserve"> avec les 5 modèles de DT.</w:t>
      </w:r>
    </w:p>
    <w:p w14:paraId="27040769" w14:textId="6C8C0D9A" w:rsidR="00DE0AA3" w:rsidRPr="0057718E" w:rsidRDefault="009850E1" w:rsidP="009850E1">
      <w:pPr>
        <w:rPr>
          <w:rPrChange w:id="1886" w:author="Microsoft Office User" w:date="2025-01-28T16:29:00Z">
            <w:rPr>
              <w:lang w:val="fr-SN"/>
            </w:rPr>
          </w:rPrChange>
        </w:rPr>
      </w:pPr>
      <w:r w:rsidRPr="0057718E">
        <w:rPr>
          <w:rPrChange w:id="1887" w:author="Microsoft Office User" w:date="2025-01-28T16:29:00Z">
            <w:rPr>
              <w:lang w:val="fr-SN"/>
            </w:rPr>
          </w:rPrChange>
        </w:rPr>
        <w:t xml:space="preserve">Nous venons juste de créer de manière simple un </w:t>
      </w:r>
      <w:proofErr w:type="spellStart"/>
      <w:r w:rsidRPr="0057718E">
        <w:rPr>
          <w:i/>
          <w:iCs/>
          <w:rPrChange w:id="1888" w:author="Microsoft Office User" w:date="2025-01-28T16:29:00Z">
            <w:rPr>
              <w:i/>
              <w:iCs/>
              <w:lang w:val="fr-SN"/>
            </w:rPr>
          </w:rPrChange>
        </w:rPr>
        <w:t>random</w:t>
      </w:r>
      <w:proofErr w:type="spellEnd"/>
      <w:r w:rsidRPr="0057718E">
        <w:rPr>
          <w:i/>
          <w:iCs/>
          <w:rPrChange w:id="1889" w:author="Microsoft Office User" w:date="2025-01-28T16:29:00Z">
            <w:rPr>
              <w:i/>
              <w:iCs/>
              <w:lang w:val="fr-SN"/>
            </w:rPr>
          </w:rPrChange>
        </w:rPr>
        <w:t xml:space="preserve"> </w:t>
      </w:r>
      <w:proofErr w:type="spellStart"/>
      <w:r w:rsidRPr="0057718E">
        <w:rPr>
          <w:i/>
          <w:iCs/>
          <w:rPrChange w:id="1890" w:author="Microsoft Office User" w:date="2025-01-28T16:29:00Z">
            <w:rPr>
              <w:i/>
              <w:iCs/>
              <w:lang w:val="fr-SN"/>
            </w:rPr>
          </w:rPrChange>
        </w:rPr>
        <w:t>forest</w:t>
      </w:r>
      <w:proofErr w:type="spellEnd"/>
      <w:r w:rsidRPr="0057718E">
        <w:rPr>
          <w:rPrChange w:id="1891" w:author="Microsoft Office User" w:date="2025-01-28T16:29:00Z">
            <w:rPr>
              <w:lang w:val="fr-SN"/>
            </w:rPr>
          </w:rPrChange>
        </w:rPr>
        <w:t>, "</w:t>
      </w:r>
      <w:proofErr w:type="spellStart"/>
      <w:r w:rsidRPr="0057718E">
        <w:rPr>
          <w:i/>
          <w:iCs/>
          <w:rPrChange w:id="1892" w:author="Microsoft Office User" w:date="2025-01-28T16:29:00Z">
            <w:rPr>
              <w:i/>
              <w:iCs/>
              <w:lang w:val="fr-SN"/>
            </w:rPr>
          </w:rPrChange>
        </w:rPr>
        <w:t>random</w:t>
      </w:r>
      <w:proofErr w:type="spellEnd"/>
      <w:r w:rsidRPr="0057718E">
        <w:rPr>
          <w:rPrChange w:id="1893" w:author="Microsoft Office User" w:date="2025-01-28T16:29:00Z">
            <w:rPr>
              <w:lang w:val="fr-SN"/>
            </w:rPr>
          </w:rPrChange>
        </w:rPr>
        <w:t xml:space="preserve">" (aléatoire) car le </w:t>
      </w:r>
      <w:proofErr w:type="spellStart"/>
      <w:r w:rsidRPr="0057718E">
        <w:rPr>
          <w:i/>
          <w:iCs/>
          <w:rPrChange w:id="1894" w:author="Microsoft Office User" w:date="2025-01-28T16:29:00Z">
            <w:rPr>
              <w:i/>
              <w:iCs/>
              <w:lang w:val="fr-SN"/>
            </w:rPr>
          </w:rPrChange>
        </w:rPr>
        <w:t>dataset</w:t>
      </w:r>
      <w:proofErr w:type="spellEnd"/>
      <w:r w:rsidRPr="0057718E">
        <w:rPr>
          <w:rPrChange w:id="1895" w:author="Microsoft Office User" w:date="2025-01-28T16:29:00Z">
            <w:rPr>
              <w:lang w:val="fr-SN"/>
            </w:rPr>
          </w:rPrChange>
        </w:rPr>
        <w:t xml:space="preserve"> initial se voit divisé de manière aléatoire. Cependant, ce n’est pas fini, nous avons un modèle certes, mais vous l’aurez remarqué, ce dernier va avoir 5 sorties. Néanmoins, ceci ne constitue pas un souci. Il va être procédé à un vote, et la majorité va l’emporter. Supposons que trois votent pour une classe et deux pour l’autre. Dans ce cas, nous considérons la classe sortie par les trois : la majorité l’emporte. Le </w:t>
      </w:r>
      <w:proofErr w:type="spellStart"/>
      <w:r w:rsidRPr="0057718E">
        <w:rPr>
          <w:i/>
          <w:iCs/>
          <w:rPrChange w:id="1896" w:author="Microsoft Office User" w:date="2025-01-28T16:29:00Z">
            <w:rPr>
              <w:i/>
              <w:iCs/>
              <w:lang w:val="fr-SN"/>
            </w:rPr>
          </w:rPrChange>
        </w:rPr>
        <w:t>random</w:t>
      </w:r>
      <w:proofErr w:type="spellEnd"/>
      <w:r w:rsidRPr="0057718E">
        <w:rPr>
          <w:i/>
          <w:iCs/>
          <w:rPrChange w:id="1897" w:author="Microsoft Office User" w:date="2025-01-28T16:29:00Z">
            <w:rPr>
              <w:i/>
              <w:iCs/>
              <w:lang w:val="fr-SN"/>
            </w:rPr>
          </w:rPrChange>
        </w:rPr>
        <w:t xml:space="preserve"> </w:t>
      </w:r>
      <w:proofErr w:type="spellStart"/>
      <w:r w:rsidRPr="0057718E">
        <w:rPr>
          <w:i/>
          <w:iCs/>
          <w:rPrChange w:id="1898" w:author="Microsoft Office User" w:date="2025-01-28T16:29:00Z">
            <w:rPr>
              <w:i/>
              <w:iCs/>
              <w:lang w:val="fr-SN"/>
            </w:rPr>
          </w:rPrChange>
        </w:rPr>
        <w:t>forest</w:t>
      </w:r>
      <w:proofErr w:type="spellEnd"/>
      <w:r w:rsidRPr="0057718E">
        <w:rPr>
          <w:rPrChange w:id="1899" w:author="Microsoft Office User" w:date="2025-01-28T16:29:00Z">
            <w:rPr>
              <w:lang w:val="fr-SN"/>
            </w:rPr>
          </w:rPrChange>
        </w:rPr>
        <w:t xml:space="preserve"> va pallier aux deux grands problèmes de l’arbre de décision, comment ? En interrogeant plusieurs d’entre eux. Ces deux problèmes sont le biais et </w:t>
      </w:r>
      <w:r w:rsidRPr="0057718E">
        <w:rPr>
          <w:i/>
          <w:iCs/>
          <w:rPrChange w:id="1900" w:author="Microsoft Office User" w:date="2025-01-28T16:29:00Z">
            <w:rPr>
              <w:i/>
              <w:iCs/>
              <w:lang w:val="fr-SN"/>
            </w:rPr>
          </w:rPrChange>
        </w:rPr>
        <w:t>l’</w:t>
      </w:r>
      <w:proofErr w:type="spellStart"/>
      <w:r w:rsidRPr="0057718E">
        <w:rPr>
          <w:i/>
          <w:iCs/>
          <w:rPrChange w:id="1901" w:author="Microsoft Office User" w:date="2025-01-28T16:29:00Z">
            <w:rPr>
              <w:i/>
              <w:iCs/>
              <w:lang w:val="fr-SN"/>
            </w:rPr>
          </w:rPrChange>
        </w:rPr>
        <w:t>overfitting</w:t>
      </w:r>
      <w:proofErr w:type="spellEnd"/>
      <w:r w:rsidRPr="0057718E">
        <w:rPr>
          <w:rPrChange w:id="1902" w:author="Microsoft Office User" w:date="2025-01-28T16:29:00Z">
            <w:rPr>
              <w:lang w:val="fr-SN"/>
            </w:rPr>
          </w:rPrChange>
        </w:rPr>
        <w:t>.</w:t>
      </w:r>
    </w:p>
    <w:p w14:paraId="47DCE53A" w14:textId="77777777" w:rsidR="001B7132" w:rsidRPr="0057718E" w:rsidRDefault="00F14F22" w:rsidP="001B7132">
      <w:pPr>
        <w:keepNext/>
        <w:jc w:val="center"/>
      </w:pPr>
      <w:r w:rsidRPr="0057718E">
        <w:rPr>
          <w:rPrChange w:id="1903" w:author="Microsoft Office User" w:date="2025-01-28T16:29:00Z">
            <w:rPr>
              <w:noProof/>
              <w:lang w:val="fr-SN"/>
            </w:rPr>
          </w:rPrChange>
        </w:rPr>
        <w:drawing>
          <wp:inline distT="0" distB="0" distL="0" distR="0" wp14:anchorId="4C07E883" wp14:editId="16167B4A">
            <wp:extent cx="3274224" cy="1842868"/>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6185" cy="1855229"/>
                    </a:xfrm>
                    <a:prstGeom prst="rect">
                      <a:avLst/>
                    </a:prstGeom>
                    <a:noFill/>
                    <a:ln>
                      <a:noFill/>
                    </a:ln>
                  </pic:spPr>
                </pic:pic>
              </a:graphicData>
            </a:graphic>
          </wp:inline>
        </w:drawing>
      </w:r>
    </w:p>
    <w:p w14:paraId="23A5965B" w14:textId="73860BF7" w:rsidR="00AB3639" w:rsidRPr="0057718E" w:rsidRDefault="001B7132" w:rsidP="001B7132">
      <w:pPr>
        <w:pStyle w:val="Lgende"/>
        <w:jc w:val="center"/>
        <w:rPr>
          <w:rPrChange w:id="1904" w:author="Microsoft Office User" w:date="2025-01-28T16:29:00Z">
            <w:rPr>
              <w:lang w:val="fr-SN"/>
            </w:rPr>
          </w:rPrChange>
        </w:rPr>
      </w:pPr>
      <w:bookmarkStart w:id="1905" w:name="_Toc188723986"/>
      <w:r w:rsidRPr="0057718E">
        <w:t xml:space="preserve">Figure </w:t>
      </w:r>
      <w:r w:rsidRPr="0057718E">
        <w:fldChar w:fldCharType="begin"/>
      </w:r>
      <w:r w:rsidRPr="0057718E">
        <w:instrText xml:space="preserve"> SEQ Figure \* ARABIC </w:instrText>
      </w:r>
      <w:r w:rsidRPr="0057718E">
        <w:fldChar w:fldCharType="separate"/>
      </w:r>
      <w:r w:rsidR="000163C8" w:rsidRPr="0057718E">
        <w:rPr>
          <w:rPrChange w:id="1906" w:author="Microsoft Office User" w:date="2025-01-28T16:29:00Z">
            <w:rPr>
              <w:noProof/>
            </w:rPr>
          </w:rPrChange>
        </w:rPr>
        <w:t>8</w:t>
      </w:r>
      <w:r w:rsidRPr="0057718E">
        <w:fldChar w:fldCharType="end"/>
      </w:r>
      <w:r w:rsidRPr="0057718E">
        <w:t xml:space="preserve"> :</w:t>
      </w:r>
      <w:r w:rsidRPr="0057718E">
        <w:rPr>
          <w:rPrChange w:id="1907" w:author="Microsoft Office User" w:date="2025-01-28T16:29:00Z">
            <w:rPr>
              <w:noProof/>
            </w:rPr>
          </w:rPrChange>
        </w:rPr>
        <w:t xml:space="preserve"> </w:t>
      </w:r>
      <w:proofErr w:type="gramStart"/>
      <w:r w:rsidRPr="0057718E">
        <w:rPr>
          <w:rPrChange w:id="1908" w:author="Microsoft Office User" w:date="2025-01-28T16:29:00Z">
            <w:rPr>
              <w:noProof/>
            </w:rPr>
          </w:rPrChange>
        </w:rPr>
        <w:t>Une foret</w:t>
      </w:r>
      <w:proofErr w:type="gramEnd"/>
      <w:r w:rsidRPr="0057718E">
        <w:rPr>
          <w:rPrChange w:id="1909" w:author="Microsoft Office User" w:date="2025-01-28T16:29:00Z">
            <w:rPr>
              <w:noProof/>
            </w:rPr>
          </w:rPrChange>
        </w:rPr>
        <w:t xml:space="preserve"> </w:t>
      </w:r>
      <w:proofErr w:type="spellStart"/>
      <w:r w:rsidRPr="0057718E">
        <w:rPr>
          <w:rPrChange w:id="1910" w:author="Microsoft Office User" w:date="2025-01-28T16:29:00Z">
            <w:rPr>
              <w:noProof/>
            </w:rPr>
          </w:rPrChange>
        </w:rPr>
        <w:t>aleatoir</w:t>
      </w:r>
      <w:proofErr w:type="spellEnd"/>
      <w:r w:rsidRPr="0057718E">
        <w:rPr>
          <w:rPrChange w:id="1911" w:author="Microsoft Office User" w:date="2025-01-28T16:29:00Z">
            <w:rPr>
              <w:noProof/>
            </w:rPr>
          </w:rPrChange>
        </w:rPr>
        <w:t xml:space="preserve"> (Source : </w:t>
      </w:r>
      <w:proofErr w:type="spellStart"/>
      <w:r w:rsidRPr="0057718E">
        <w:rPr>
          <w:rPrChange w:id="1912" w:author="Microsoft Office User" w:date="2025-01-28T16:29:00Z">
            <w:rPr>
              <w:noProof/>
            </w:rPr>
          </w:rPrChange>
        </w:rPr>
        <w:t>Montalvo</w:t>
      </w:r>
      <w:proofErr w:type="spellEnd"/>
      <w:r w:rsidRPr="0057718E">
        <w:rPr>
          <w:rPrChange w:id="1913" w:author="Microsoft Office User" w:date="2025-01-28T16:29:00Z">
            <w:rPr>
              <w:noProof/>
            </w:rPr>
          </w:rPrChange>
        </w:rPr>
        <w:t>, 2023)</w:t>
      </w:r>
      <w:bookmarkEnd w:id="1905"/>
    </w:p>
    <w:p w14:paraId="0AFE7068" w14:textId="227B4FDF" w:rsidR="001B158C" w:rsidRPr="0057718E" w:rsidRDefault="001B158C" w:rsidP="00B9476C">
      <w:pPr>
        <w:pStyle w:val="Paragraphedeliste"/>
        <w:numPr>
          <w:ilvl w:val="0"/>
          <w:numId w:val="13"/>
        </w:numPr>
        <w:rPr>
          <w:b/>
          <w:bCs/>
          <w:rPrChange w:id="1914" w:author="Microsoft Office User" w:date="2025-01-28T16:29:00Z">
            <w:rPr>
              <w:b/>
              <w:bCs/>
              <w:lang w:val="fr-SN"/>
            </w:rPr>
          </w:rPrChange>
        </w:rPr>
      </w:pPr>
      <w:proofErr w:type="spellStart"/>
      <w:r w:rsidRPr="0057718E">
        <w:rPr>
          <w:b/>
          <w:bCs/>
          <w:rPrChange w:id="1915" w:author="Microsoft Office User" w:date="2025-01-28T16:29:00Z">
            <w:rPr>
              <w:b/>
              <w:bCs/>
              <w:lang w:val="fr-SN"/>
            </w:rPr>
          </w:rPrChange>
        </w:rPr>
        <w:t>Unsupervised</w:t>
      </w:r>
      <w:proofErr w:type="spellEnd"/>
      <w:r w:rsidRPr="0057718E">
        <w:rPr>
          <w:b/>
          <w:bCs/>
          <w:rPrChange w:id="1916" w:author="Microsoft Office User" w:date="2025-01-28T16:29:00Z">
            <w:rPr>
              <w:b/>
              <w:bCs/>
              <w:lang w:val="fr-SN"/>
            </w:rPr>
          </w:rPrChange>
        </w:rPr>
        <w:t xml:space="preserve"> </w:t>
      </w:r>
      <w:proofErr w:type="spellStart"/>
      <w:r w:rsidRPr="0057718E">
        <w:rPr>
          <w:b/>
          <w:bCs/>
          <w:rPrChange w:id="1917" w:author="Microsoft Office User" w:date="2025-01-28T16:29:00Z">
            <w:rPr>
              <w:b/>
              <w:bCs/>
              <w:lang w:val="fr-SN"/>
            </w:rPr>
          </w:rPrChange>
        </w:rPr>
        <w:t>learning</w:t>
      </w:r>
      <w:proofErr w:type="spellEnd"/>
    </w:p>
    <w:p w14:paraId="337C14C3" w14:textId="77777777" w:rsidR="00E72BD9" w:rsidRPr="0057718E" w:rsidRDefault="00E72BD9" w:rsidP="00E72BD9">
      <w:pPr>
        <w:rPr>
          <w:rPrChange w:id="1918" w:author="Microsoft Office User" w:date="2025-01-28T16:29:00Z">
            <w:rPr>
              <w:lang w:val="fr-SN"/>
            </w:rPr>
          </w:rPrChange>
        </w:rPr>
      </w:pPr>
      <w:r w:rsidRPr="0057718E">
        <w:rPr>
          <w:rPrChange w:id="1919" w:author="Microsoft Office User" w:date="2025-01-28T16:29:00Z">
            <w:rPr>
              <w:lang w:val="fr-SN"/>
            </w:rPr>
          </w:rPrChange>
        </w:rPr>
        <w:t>Pour ce qui est de l’apprentissage non supervisé, 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219F6306" w14:textId="3A3545BF" w:rsidR="00E72BD9" w:rsidRPr="0057718E" w:rsidRDefault="00E72BD9" w:rsidP="00E72BD9">
      <w:pPr>
        <w:rPr>
          <w:rPrChange w:id="1920" w:author="Microsoft Office User" w:date="2025-01-28T16:29:00Z">
            <w:rPr>
              <w:lang w:val="fr-SN"/>
            </w:rPr>
          </w:rPrChange>
        </w:rPr>
      </w:pPr>
      <w:r w:rsidRPr="0057718E">
        <w:rPr>
          <w:rPrChange w:id="1921" w:author="Microsoft Office User" w:date="2025-01-28T16:29:00Z">
            <w:rPr>
              <w:lang w:val="fr-SN"/>
            </w:rPr>
          </w:rPrChange>
        </w:rPr>
        <w:t>Pour ce faire, il y a ce qu’on appelle le clustering : c’est un modèle dans lequel nous allons essayer de regrouper en clusters les individus qui se ressemblent le plus, en utilisant plusieurs variables qui décrivent les données.</w:t>
      </w:r>
    </w:p>
    <w:p w14:paraId="688CE077" w14:textId="07B58189" w:rsidR="008D0991" w:rsidRPr="0057718E" w:rsidRDefault="008D0991" w:rsidP="00B9476C">
      <w:pPr>
        <w:pStyle w:val="Paragraphedeliste"/>
        <w:numPr>
          <w:ilvl w:val="1"/>
          <w:numId w:val="13"/>
        </w:numPr>
        <w:rPr>
          <w:b/>
          <w:bCs/>
          <w:rPrChange w:id="1922" w:author="Microsoft Office User" w:date="2025-01-28T16:29:00Z">
            <w:rPr>
              <w:b/>
              <w:bCs/>
              <w:lang w:val="fr-SN"/>
            </w:rPr>
          </w:rPrChange>
        </w:rPr>
      </w:pPr>
      <w:r w:rsidRPr="0057718E">
        <w:rPr>
          <w:b/>
          <w:bCs/>
          <w:rPrChange w:id="1923" w:author="Microsoft Office User" w:date="2025-01-28T16:29:00Z">
            <w:rPr>
              <w:b/>
              <w:bCs/>
              <w:lang w:val="fr-SN"/>
            </w:rPr>
          </w:rPrChange>
        </w:rPr>
        <w:t>Le clustering</w:t>
      </w:r>
    </w:p>
    <w:p w14:paraId="593727AE" w14:textId="0B089D78" w:rsidR="008D4139" w:rsidRPr="0057718E" w:rsidRDefault="008D4139" w:rsidP="008D4139">
      <w:pPr>
        <w:rPr>
          <w:rPrChange w:id="1924" w:author="Microsoft Office User" w:date="2025-01-28T16:29:00Z">
            <w:rPr>
              <w:lang w:val="fr-SN"/>
            </w:rPr>
          </w:rPrChange>
        </w:rPr>
      </w:pPr>
      <w:r w:rsidRPr="0057718E">
        <w:rPr>
          <w:rPrChange w:id="1925" w:author="Microsoft Office User" w:date="2025-01-28T16:29:00Z">
            <w:rPr>
              <w:lang w:val="fr-SN"/>
            </w:rPr>
          </w:rPrChange>
        </w:rPr>
        <w:t>Le clustering est une méthode d’apprentissage non supervisé dans laquelle le but est de rassembler les individus qui se ressemblent le plus. Le principe est simple : nous avons des données, mais qui ne sont pas étiquetées, donc c’est au modèle de trouver la représentation la plus fidèle des données. Il existe plusieurs algorithmes de clustering, mais nous allons voir le fameux k-</w:t>
      </w:r>
      <w:proofErr w:type="spellStart"/>
      <w:r w:rsidRPr="0057718E">
        <w:rPr>
          <w:rPrChange w:id="1926" w:author="Microsoft Office User" w:date="2025-01-28T16:29:00Z">
            <w:rPr>
              <w:lang w:val="fr-SN"/>
            </w:rPr>
          </w:rPrChange>
        </w:rPr>
        <w:t>means</w:t>
      </w:r>
      <w:proofErr w:type="spellEnd"/>
      <w:r w:rsidRPr="0057718E">
        <w:rPr>
          <w:rPrChange w:id="1927" w:author="Microsoft Office User" w:date="2025-01-28T16:29:00Z">
            <w:rPr>
              <w:lang w:val="fr-SN"/>
            </w:rPr>
          </w:rPrChange>
        </w:rPr>
        <w:t xml:space="preserve"> (le k de k-</w:t>
      </w:r>
      <w:proofErr w:type="spellStart"/>
      <w:r w:rsidRPr="0057718E">
        <w:rPr>
          <w:rPrChange w:id="1928" w:author="Microsoft Office User" w:date="2025-01-28T16:29:00Z">
            <w:rPr>
              <w:lang w:val="fr-SN"/>
            </w:rPr>
          </w:rPrChange>
        </w:rPr>
        <w:t>means</w:t>
      </w:r>
      <w:proofErr w:type="spellEnd"/>
      <w:r w:rsidRPr="0057718E">
        <w:rPr>
          <w:rPrChange w:id="1929" w:author="Microsoft Office User" w:date="2025-01-28T16:29:00Z">
            <w:rPr>
              <w:lang w:val="fr-SN"/>
            </w:rPr>
          </w:rPrChange>
        </w:rPr>
        <w:t xml:space="preserve"> représente le nombre de classes ou clusters).</w:t>
      </w:r>
    </w:p>
    <w:p w14:paraId="4A18A9C3" w14:textId="77777777" w:rsidR="00C16309" w:rsidRPr="0057718E" w:rsidRDefault="00C16309" w:rsidP="00B9476C">
      <w:pPr>
        <w:pStyle w:val="Paragraphedeliste"/>
        <w:numPr>
          <w:ilvl w:val="0"/>
          <w:numId w:val="15"/>
        </w:numPr>
        <w:rPr>
          <w:rPrChange w:id="1930" w:author="Microsoft Office User" w:date="2025-01-28T16:29:00Z">
            <w:rPr>
              <w:lang w:val="fr-SN"/>
            </w:rPr>
          </w:rPrChange>
        </w:rPr>
      </w:pPr>
      <w:r w:rsidRPr="0057718E">
        <w:rPr>
          <w:rPrChange w:id="1931" w:author="Microsoft Office User" w:date="2025-01-28T16:29:00Z">
            <w:rPr>
              <w:lang w:val="fr-SN"/>
            </w:rPr>
          </w:rPrChange>
        </w:rPr>
        <w:t>Définir le nombre de cluster</w:t>
      </w:r>
    </w:p>
    <w:p w14:paraId="2E8D3D2D" w14:textId="2732347D" w:rsidR="008D4139" w:rsidRPr="0057718E" w:rsidRDefault="008D4139" w:rsidP="008D4139">
      <w:pPr>
        <w:rPr>
          <w:rPrChange w:id="1932" w:author="Microsoft Office User" w:date="2025-01-28T16:29:00Z">
            <w:rPr>
              <w:lang w:val="fr-SN"/>
            </w:rPr>
          </w:rPrChange>
        </w:rPr>
      </w:pPr>
      <w:r w:rsidRPr="0057718E">
        <w:rPr>
          <w:rPrChange w:id="1933" w:author="Microsoft Office User" w:date="2025-01-28T16:29:00Z">
            <w:rPr>
              <w:lang w:val="fr-SN"/>
            </w:rPr>
          </w:rPrChange>
        </w:rPr>
        <w:t>En premier lieu, il faut définir le nombre de clusters. Ce choix peut relever du libre arbitre de l’ingénieur ou peut être défini en fonction de méthodes spécifiques.</w:t>
      </w:r>
    </w:p>
    <w:p w14:paraId="34425D18" w14:textId="648DCA0D" w:rsidR="00C16309" w:rsidRPr="0057718E" w:rsidRDefault="00C16309" w:rsidP="00B9476C">
      <w:pPr>
        <w:pStyle w:val="Paragraphedeliste"/>
        <w:numPr>
          <w:ilvl w:val="0"/>
          <w:numId w:val="15"/>
        </w:numPr>
        <w:rPr>
          <w:rPrChange w:id="1934" w:author="Microsoft Office User" w:date="2025-01-28T16:29:00Z">
            <w:rPr>
              <w:lang w:val="fr-SN"/>
            </w:rPr>
          </w:rPrChange>
        </w:rPr>
      </w:pPr>
      <w:r w:rsidRPr="0057718E">
        <w:rPr>
          <w:rPrChange w:id="1935" w:author="Microsoft Office User" w:date="2025-01-28T16:29:00Z">
            <w:rPr>
              <w:lang w:val="fr-SN"/>
            </w:rPr>
          </w:rPrChange>
        </w:rPr>
        <w:t>Le centre de gravité</w:t>
      </w:r>
    </w:p>
    <w:p w14:paraId="501D69B8" w14:textId="546BC957" w:rsidR="001869D8" w:rsidRPr="0057718E" w:rsidRDefault="001869D8" w:rsidP="001869D8">
      <w:pPr>
        <w:rPr>
          <w:rPrChange w:id="1936" w:author="Microsoft Office User" w:date="2025-01-28T16:29:00Z">
            <w:rPr>
              <w:lang w:val="fr-SN"/>
            </w:rPr>
          </w:rPrChange>
        </w:rPr>
      </w:pPr>
      <w:r w:rsidRPr="0057718E">
        <w:rPr>
          <w:rPrChange w:id="1937" w:author="Microsoft Office User" w:date="2025-01-28T16:29:00Z">
            <w:rPr>
              <w:lang w:val="fr-SN"/>
            </w:rPr>
          </w:rPrChange>
        </w:rPr>
        <w:t>Pour chaque cluster, il faut calculer son centre de gravité et affecter chaque point de la base de données à la classe la plus proche. De là, tous les individus appartiennent à une classe et c’est là que le travail commence.</w:t>
      </w:r>
    </w:p>
    <w:p w14:paraId="4B52C88B" w14:textId="61B0A100" w:rsidR="00C16309" w:rsidRPr="0057718E" w:rsidRDefault="00C16309" w:rsidP="00B9476C">
      <w:pPr>
        <w:pStyle w:val="Paragraphedeliste"/>
        <w:numPr>
          <w:ilvl w:val="0"/>
          <w:numId w:val="15"/>
        </w:numPr>
        <w:rPr>
          <w:rPrChange w:id="1938" w:author="Microsoft Office User" w:date="2025-01-28T16:29:00Z">
            <w:rPr>
              <w:lang w:val="fr-SN"/>
            </w:rPr>
          </w:rPrChange>
        </w:rPr>
      </w:pPr>
      <w:r w:rsidRPr="0057718E">
        <w:rPr>
          <w:rPrChange w:id="1939" w:author="Microsoft Office User" w:date="2025-01-28T16:29:00Z">
            <w:rPr>
              <w:lang w:val="fr-SN"/>
            </w:rPr>
          </w:rPrChange>
        </w:rPr>
        <w:t>Calcul de distance</w:t>
      </w:r>
    </w:p>
    <w:p w14:paraId="04456C79" w14:textId="1F1104D8" w:rsidR="001869D8" w:rsidRPr="0057718E" w:rsidRDefault="001869D8" w:rsidP="001869D8">
      <w:pPr>
        <w:rPr>
          <w:rPrChange w:id="1940" w:author="Microsoft Office User" w:date="2025-01-28T16:29:00Z">
            <w:rPr>
              <w:lang w:val="fr-SN"/>
            </w:rPr>
          </w:rPrChange>
        </w:rPr>
      </w:pPr>
      <w:r w:rsidRPr="0057718E">
        <w:rPr>
          <w:rPrChange w:id="1941" w:author="Microsoft Office User" w:date="2025-01-28T16:29:00Z">
            <w:rPr>
              <w:lang w:val="fr-SN"/>
            </w:rPr>
          </w:rPrChange>
        </w:rPr>
        <w:t>Maintenant, nous allons calculer toutes les distances de tous les individus par rapport à tous les centres de gravité de chaque cluster. Nous allons nous apercevoir que certains individus sont mal classés, car ils sont plus proches d’un autre cluster que celui auquel ils appartiennent. Il suffit de les mettre à jour. Cette étape va être répétée autant de fois que nécessaire pour avoir des clusters les plus représentatifs des données possibles.</w:t>
      </w:r>
    </w:p>
    <w:p w14:paraId="1D545990" w14:textId="765F04FE" w:rsidR="001869D8" w:rsidRPr="0057718E" w:rsidRDefault="001869D8" w:rsidP="001869D8">
      <w:pPr>
        <w:rPr>
          <w:rPrChange w:id="1942" w:author="Microsoft Office User" w:date="2025-01-28T16:29:00Z">
            <w:rPr>
              <w:lang w:val="fr-SN"/>
            </w:rPr>
          </w:rPrChange>
        </w:rPr>
      </w:pPr>
      <w:r w:rsidRPr="0057718E">
        <w:rPr>
          <w:rPrChange w:id="1943" w:author="Microsoft Office User" w:date="2025-01-28T16:29:00Z">
            <w:rPr>
              <w:lang w:val="fr-SN"/>
            </w:rPr>
          </w:rPrChange>
        </w:rPr>
        <w:t>Voir annexe 4 pour un exemple de calcul de clustering.</w:t>
      </w:r>
    </w:p>
    <w:p w14:paraId="0DBB5738" w14:textId="7D8CA8EA" w:rsidR="008D0991" w:rsidRPr="0057718E" w:rsidRDefault="008D0991" w:rsidP="00B9476C">
      <w:pPr>
        <w:pStyle w:val="Paragraphedeliste"/>
        <w:numPr>
          <w:ilvl w:val="1"/>
          <w:numId w:val="13"/>
        </w:numPr>
        <w:rPr>
          <w:b/>
          <w:bCs/>
          <w:rPrChange w:id="1944" w:author="Microsoft Office User" w:date="2025-01-28T16:29:00Z">
            <w:rPr>
              <w:b/>
              <w:bCs/>
              <w:lang w:val="fr-SN"/>
            </w:rPr>
          </w:rPrChange>
        </w:rPr>
      </w:pPr>
      <w:r w:rsidRPr="0057718E">
        <w:rPr>
          <w:b/>
          <w:bCs/>
          <w:rPrChange w:id="1945" w:author="Microsoft Office User" w:date="2025-01-28T16:29:00Z">
            <w:rPr>
              <w:b/>
              <w:bCs/>
              <w:lang w:val="fr-SN"/>
            </w:rPr>
          </w:rPrChange>
        </w:rPr>
        <w:t>Les règles d’associations</w:t>
      </w:r>
    </w:p>
    <w:p w14:paraId="183912EB" w14:textId="0965D202" w:rsidR="001E2999" w:rsidRPr="0057718E" w:rsidRDefault="001E2999" w:rsidP="001E2999">
      <w:pPr>
        <w:rPr>
          <w:rPrChange w:id="1946" w:author="Microsoft Office User" w:date="2025-01-28T16:29:00Z">
            <w:rPr>
              <w:lang w:val="fr-SN"/>
            </w:rPr>
          </w:rPrChange>
        </w:rPr>
      </w:pPr>
      <w:r w:rsidRPr="0057718E">
        <w:rPr>
          <w:rPrChange w:id="1947" w:author="Microsoft Office User" w:date="2025-01-28T16:29:00Z">
            <w:rPr>
              <w:lang w:val="fr-SN"/>
            </w:rPr>
          </w:rPrChange>
        </w:rPr>
        <w:t>Les règles d’association, ou en anglais "</w:t>
      </w:r>
      <w:r w:rsidRPr="0057718E">
        <w:rPr>
          <w:i/>
          <w:iCs/>
          <w:rPrChange w:id="1948" w:author="Microsoft Office User" w:date="2025-01-28T16:29:00Z">
            <w:rPr>
              <w:i/>
              <w:iCs/>
              <w:lang w:val="fr-SN"/>
            </w:rPr>
          </w:rPrChange>
        </w:rPr>
        <w:t xml:space="preserve">association </w:t>
      </w:r>
      <w:proofErr w:type="spellStart"/>
      <w:r w:rsidRPr="0057718E">
        <w:rPr>
          <w:i/>
          <w:iCs/>
          <w:rPrChange w:id="1949" w:author="Microsoft Office User" w:date="2025-01-28T16:29:00Z">
            <w:rPr>
              <w:i/>
              <w:iCs/>
              <w:lang w:val="fr-SN"/>
            </w:rPr>
          </w:rPrChange>
        </w:rPr>
        <w:t>rules</w:t>
      </w:r>
      <w:proofErr w:type="spellEnd"/>
      <w:r w:rsidRPr="0057718E">
        <w:rPr>
          <w:i/>
          <w:iCs/>
          <w:rPrChange w:id="1950" w:author="Microsoft Office User" w:date="2025-01-28T16:29:00Z">
            <w:rPr>
              <w:i/>
              <w:iCs/>
              <w:lang w:val="fr-SN"/>
            </w:rPr>
          </w:rPrChange>
        </w:rPr>
        <w:t xml:space="preserve"> </w:t>
      </w:r>
      <w:proofErr w:type="spellStart"/>
      <w:r w:rsidRPr="0057718E">
        <w:rPr>
          <w:i/>
          <w:iCs/>
          <w:rPrChange w:id="1951" w:author="Microsoft Office User" w:date="2025-01-28T16:29:00Z">
            <w:rPr>
              <w:i/>
              <w:iCs/>
              <w:lang w:val="fr-SN"/>
            </w:rPr>
          </w:rPrChange>
        </w:rPr>
        <w:t>mining</w:t>
      </w:r>
      <w:proofErr w:type="spellEnd"/>
      <w:r w:rsidRPr="0057718E">
        <w:rPr>
          <w:rPrChange w:id="1952" w:author="Microsoft Office User" w:date="2025-01-28T16:29:00Z">
            <w:rPr>
              <w:lang w:val="fr-SN"/>
            </w:rPr>
          </w:rPrChange>
        </w:rPr>
        <w:t xml:space="preserve">", sont des méthodes non supervisées qui nous permettent de trouver la corrélation entre une donnée et les autres. Ces règles permettent de répondre à des questions comme : dans quelle mesure B et C vont apparaître sachant que A est apparu ? Ces calculs vont se faire avec un ensemble de sous-ensembles. Nous allons parler ici de </w:t>
      </w:r>
      <w:proofErr w:type="spellStart"/>
      <w:r w:rsidRPr="0057718E">
        <w:rPr>
          <w:rPrChange w:id="1953" w:author="Microsoft Office User" w:date="2025-01-28T16:29:00Z">
            <w:rPr>
              <w:lang w:val="fr-SN"/>
            </w:rPr>
          </w:rPrChange>
        </w:rPr>
        <w:t>itemset</w:t>
      </w:r>
      <w:proofErr w:type="spellEnd"/>
      <w:r w:rsidRPr="0057718E">
        <w:rPr>
          <w:rPrChange w:id="1954" w:author="Microsoft Office User" w:date="2025-01-28T16:29:00Z">
            <w:rPr>
              <w:lang w:val="fr-SN"/>
            </w:rPr>
          </w:rPrChange>
        </w:rPr>
        <w:t xml:space="preserve"> pour désigner les sous-ensembles. Les règles d’association sont très fréquentes dans les marchés et supermarchés pour déceler les produits qui sont souvent achetés en même temps par les clients. Une fois que nous avons des règles intéressantes, les dirigeants peuvent prendre de bonnes décisions.</w:t>
      </w:r>
    </w:p>
    <w:p w14:paraId="786BE43B" w14:textId="1CE5CAC1" w:rsidR="00AA6886" w:rsidRPr="0057718E" w:rsidRDefault="00AA6886" w:rsidP="00B9476C">
      <w:pPr>
        <w:pStyle w:val="Titre5"/>
        <w:numPr>
          <w:ilvl w:val="1"/>
          <w:numId w:val="3"/>
        </w:numPr>
        <w:rPr>
          <w:rPrChange w:id="1955" w:author="Microsoft Office User" w:date="2025-01-28T16:29:00Z">
            <w:rPr>
              <w:lang w:val="fr-SN"/>
            </w:rPr>
          </w:rPrChange>
        </w:rPr>
      </w:pPr>
      <w:bookmarkStart w:id="1956" w:name="_Toc188723916"/>
      <w:proofErr w:type="spellStart"/>
      <w:r w:rsidRPr="0057718E">
        <w:rPr>
          <w:rPrChange w:id="1957" w:author="Microsoft Office User" w:date="2025-01-28T16:29:00Z">
            <w:rPr>
              <w:lang w:val="fr-SN"/>
            </w:rPr>
          </w:rPrChange>
        </w:rPr>
        <w:t>Deep</w:t>
      </w:r>
      <w:proofErr w:type="spellEnd"/>
      <w:r w:rsidRPr="0057718E">
        <w:rPr>
          <w:rPrChange w:id="1958" w:author="Microsoft Office User" w:date="2025-01-28T16:29:00Z">
            <w:rPr>
              <w:lang w:val="fr-SN"/>
            </w:rPr>
          </w:rPrChange>
        </w:rPr>
        <w:t xml:space="preserve"> Learning</w:t>
      </w:r>
      <w:bookmarkEnd w:id="1956"/>
    </w:p>
    <w:p w14:paraId="36A0111A" w14:textId="16EFD429" w:rsidR="007561B6" w:rsidRPr="0057718E" w:rsidRDefault="007561B6" w:rsidP="007561B6">
      <w:pPr>
        <w:rPr>
          <w:rPrChange w:id="1959" w:author="Microsoft Office User" w:date="2025-01-28T16:29:00Z">
            <w:rPr>
              <w:lang w:val="fr-SN"/>
            </w:rPr>
          </w:rPrChange>
        </w:rPr>
      </w:pPr>
      <w:r w:rsidRPr="0057718E">
        <w:rPr>
          <w:rPrChange w:id="1960" w:author="Microsoft Office User" w:date="2025-01-28T16:29:00Z">
            <w:rPr>
              <w:lang w:val="fr-SN"/>
            </w:rPr>
          </w:rPrChange>
        </w:rPr>
        <w:t xml:space="preserve">Frank </w:t>
      </w:r>
      <w:proofErr w:type="spellStart"/>
      <w:r w:rsidRPr="0057718E">
        <w:rPr>
          <w:rPrChange w:id="1961" w:author="Microsoft Office User" w:date="2025-01-28T16:29:00Z">
            <w:rPr>
              <w:lang w:val="fr-SN"/>
            </w:rPr>
          </w:rPrChange>
        </w:rPr>
        <w:t>Rosenblatt</w:t>
      </w:r>
      <w:proofErr w:type="spellEnd"/>
      <w:r w:rsidRPr="0057718E">
        <w:rPr>
          <w:rPrChange w:id="1962" w:author="Microsoft Office User" w:date="2025-01-28T16:29:00Z">
            <w:rPr>
              <w:lang w:val="fr-SN"/>
            </w:rPr>
          </w:rPrChange>
        </w:rPr>
        <w:t xml:space="preserve"> a créé le perceptron qui nous a permis de résoudre des problèmes, notamment le OU et le ET logiques, mais quand ils l’ont essayé pour le XOR, ils se sont rendus compte que le perceptron ne convergeait pas. Le problème était simple : un perceptron traçait des séparateurs linéaires, or ce n’était pas possible pour le problème du XOR.</w:t>
      </w:r>
    </w:p>
    <w:p w14:paraId="401352D8" w14:textId="77777777" w:rsidR="004E7D2C" w:rsidRPr="0057718E" w:rsidRDefault="00C84713" w:rsidP="00F95790">
      <w:pPr>
        <w:keepNext/>
        <w:jc w:val="center"/>
      </w:pPr>
      <w:r w:rsidRPr="0057718E">
        <w:rPr>
          <w:rPrChange w:id="1963" w:author="Microsoft Office User" w:date="2025-01-28T16:29:00Z">
            <w:rPr>
              <w:noProof/>
            </w:rPr>
          </w:rPrChange>
        </w:rPr>
        <w:drawing>
          <wp:inline distT="0" distB="0" distL="0" distR="0" wp14:anchorId="61C412C0" wp14:editId="3A1046A9">
            <wp:extent cx="2339340" cy="210593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52991" cy="2118224"/>
                    </a:xfrm>
                    <a:prstGeom prst="rect">
                      <a:avLst/>
                    </a:prstGeom>
                    <a:noFill/>
                    <a:ln>
                      <a:noFill/>
                    </a:ln>
                  </pic:spPr>
                </pic:pic>
              </a:graphicData>
            </a:graphic>
          </wp:inline>
        </w:drawing>
      </w:r>
    </w:p>
    <w:p w14:paraId="64F35ED4" w14:textId="2AA4B887" w:rsidR="00C84713" w:rsidRPr="0057718E" w:rsidRDefault="004E7D2C" w:rsidP="004E7D2C">
      <w:pPr>
        <w:pStyle w:val="Lgende"/>
        <w:jc w:val="center"/>
      </w:pPr>
      <w:bookmarkStart w:id="1964" w:name="_Toc188723987"/>
      <w:r w:rsidRPr="0057718E">
        <w:t xml:space="preserve">Figure </w:t>
      </w:r>
      <w:r w:rsidRPr="0057718E">
        <w:fldChar w:fldCharType="begin"/>
      </w:r>
      <w:r w:rsidRPr="0057718E">
        <w:instrText xml:space="preserve"> SEQ Figure \* ARABIC </w:instrText>
      </w:r>
      <w:r w:rsidRPr="0057718E">
        <w:fldChar w:fldCharType="separate"/>
      </w:r>
      <w:r w:rsidR="000163C8" w:rsidRPr="0057718E">
        <w:rPr>
          <w:rPrChange w:id="1965" w:author="Microsoft Office User" w:date="2025-01-28T16:29:00Z">
            <w:rPr>
              <w:noProof/>
            </w:rPr>
          </w:rPrChange>
        </w:rPr>
        <w:t>9</w:t>
      </w:r>
      <w:r w:rsidRPr="0057718E">
        <w:fldChar w:fldCharType="end"/>
      </w:r>
      <w:r w:rsidRPr="0057718E">
        <w:t xml:space="preserve"> : </w:t>
      </w:r>
      <w:proofErr w:type="spellStart"/>
      <w:r w:rsidRPr="0057718E">
        <w:t>Representation</w:t>
      </w:r>
      <w:proofErr w:type="spellEnd"/>
      <w:r w:rsidRPr="0057718E">
        <w:t xml:space="preserve"> de la fonction XOR (Source : Oman, 2016)</w:t>
      </w:r>
      <w:bookmarkEnd w:id="1964"/>
    </w:p>
    <w:p w14:paraId="02B71710" w14:textId="4148BB13" w:rsidR="007561B6" w:rsidRPr="0057718E" w:rsidRDefault="007561B6" w:rsidP="007561B6">
      <w:pPr>
        <w:rPr>
          <w:rPrChange w:id="1966" w:author="Microsoft Office User" w:date="2025-01-28T16:29:00Z">
            <w:rPr>
              <w:lang w:val="fr-SN"/>
            </w:rPr>
          </w:rPrChange>
        </w:rPr>
      </w:pPr>
      <w:r w:rsidRPr="0057718E">
        <w:rPr>
          <w:rPrChange w:id="1967" w:author="Microsoft Office User" w:date="2025-01-28T16:29:00Z">
            <w:rPr>
              <w:lang w:val="fr-SN"/>
            </w:rPr>
          </w:rPrChange>
        </w:rPr>
        <w:t>Allez-y ! Essayez de tracer une seule droite qui soit capable de séparer les 0 et les 1, une droite, ce n’est pas possible. Bienvenue dans le monde du non linéaire, un monde qui fut un casse-tête pour les chercheurs pendant longtemps, jusqu’à ce qu’ils découvrent les solutions qui vont être présentées ici.</w:t>
      </w:r>
    </w:p>
    <w:p w14:paraId="57C800A7" w14:textId="534EC511" w:rsidR="00A37482" w:rsidRPr="0057718E" w:rsidRDefault="00B21A09" w:rsidP="00B9476C">
      <w:pPr>
        <w:pStyle w:val="Paragraphedeliste"/>
        <w:numPr>
          <w:ilvl w:val="0"/>
          <w:numId w:val="14"/>
        </w:numPr>
        <w:rPr>
          <w:b/>
          <w:bCs/>
          <w:rPrChange w:id="1968" w:author="Microsoft Office User" w:date="2025-01-28T16:29:00Z">
            <w:rPr>
              <w:b/>
              <w:bCs/>
              <w:lang w:val="fr-SN"/>
            </w:rPr>
          </w:rPrChange>
        </w:rPr>
      </w:pPr>
      <w:proofErr w:type="spellStart"/>
      <w:r w:rsidRPr="0057718E">
        <w:rPr>
          <w:b/>
          <w:bCs/>
          <w:rPrChange w:id="1969" w:author="Microsoft Office User" w:date="2025-01-28T16:29:00Z">
            <w:rPr>
              <w:b/>
              <w:bCs/>
              <w:lang w:val="fr-SN"/>
            </w:rPr>
          </w:rPrChange>
        </w:rPr>
        <w:t>Artificial</w:t>
      </w:r>
      <w:proofErr w:type="spellEnd"/>
      <w:r w:rsidRPr="0057718E">
        <w:rPr>
          <w:b/>
          <w:bCs/>
          <w:rPrChange w:id="1970" w:author="Microsoft Office User" w:date="2025-01-28T16:29:00Z">
            <w:rPr>
              <w:b/>
              <w:bCs/>
              <w:lang w:val="fr-SN"/>
            </w:rPr>
          </w:rPrChange>
        </w:rPr>
        <w:t xml:space="preserve"> </w:t>
      </w:r>
      <w:proofErr w:type="spellStart"/>
      <w:r w:rsidRPr="0057718E">
        <w:rPr>
          <w:b/>
          <w:bCs/>
          <w:rPrChange w:id="1971" w:author="Microsoft Office User" w:date="2025-01-28T16:29:00Z">
            <w:rPr>
              <w:b/>
              <w:bCs/>
              <w:lang w:val="fr-SN"/>
            </w:rPr>
          </w:rPrChange>
        </w:rPr>
        <w:t>neuron</w:t>
      </w:r>
      <w:proofErr w:type="spellEnd"/>
      <w:r w:rsidRPr="0057718E">
        <w:rPr>
          <w:b/>
          <w:bCs/>
          <w:rPrChange w:id="1972" w:author="Microsoft Office User" w:date="2025-01-28T16:29:00Z">
            <w:rPr>
              <w:b/>
              <w:bCs/>
              <w:lang w:val="fr-SN"/>
            </w:rPr>
          </w:rPrChange>
        </w:rPr>
        <w:t xml:space="preserve"> network (ANN)</w:t>
      </w:r>
    </w:p>
    <w:p w14:paraId="0FEAFAC4" w14:textId="0606FF80" w:rsidR="00C535E0" w:rsidRPr="0057718E" w:rsidRDefault="00C535E0" w:rsidP="00C535E0">
      <w:pPr>
        <w:rPr>
          <w:rPrChange w:id="1973" w:author="Microsoft Office User" w:date="2025-01-28T16:29:00Z">
            <w:rPr>
              <w:lang w:val="fr-SN"/>
            </w:rPr>
          </w:rPrChange>
        </w:rPr>
      </w:pPr>
      <w:r w:rsidRPr="0057718E">
        <w:rPr>
          <w:rPrChange w:id="1974" w:author="Microsoft Office User" w:date="2025-01-28T16:29:00Z">
            <w:rPr>
              <w:lang w:val="fr-SN"/>
            </w:rPr>
          </w:rPrChange>
        </w:rPr>
        <w:t>Si vous vous rappelez la partie portant sur la régression logistique, vous avez déjà quelques notions sur les ANN. Là-bas, nous faisions un apprentissage avec une couche d’entrée et la couche de sortie, mais ici, il sera question d’une couche d’entrée, une ou plusieurs couches cachées et la sortie. Plus il y a de couches cachées, plus c’est profond : apprentissage profond (</w:t>
      </w:r>
      <w:proofErr w:type="spellStart"/>
      <w:r w:rsidRPr="0057718E">
        <w:rPr>
          <w:rPrChange w:id="1975" w:author="Microsoft Office User" w:date="2025-01-28T16:29:00Z">
            <w:rPr>
              <w:lang w:val="fr-SN"/>
            </w:rPr>
          </w:rPrChange>
        </w:rPr>
        <w:t>Deep</w:t>
      </w:r>
      <w:proofErr w:type="spellEnd"/>
      <w:r w:rsidRPr="0057718E">
        <w:rPr>
          <w:rPrChange w:id="1976" w:author="Microsoft Office User" w:date="2025-01-28T16:29:00Z">
            <w:rPr>
              <w:lang w:val="fr-SN"/>
            </w:rPr>
          </w:rPrChange>
        </w:rPr>
        <w:t xml:space="preserve"> Learning).</w:t>
      </w:r>
    </w:p>
    <w:p w14:paraId="77C296A5" w14:textId="77777777" w:rsidR="00062B54" w:rsidRPr="0057718E" w:rsidRDefault="00D1283C" w:rsidP="00062B54">
      <w:pPr>
        <w:keepNext/>
        <w:jc w:val="center"/>
      </w:pPr>
      <w:r w:rsidRPr="0057718E">
        <w:rPr>
          <w:rPrChange w:id="1977" w:author="Microsoft Office User" w:date="2025-01-28T16:29:00Z">
            <w:rPr>
              <w:noProof/>
            </w:rPr>
          </w:rPrChange>
        </w:rPr>
        <w:drawing>
          <wp:inline distT="0" distB="0" distL="0" distR="0" wp14:anchorId="68004138" wp14:editId="7C81AEA9">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74943311" w14:textId="20439C9B" w:rsidR="00025A6C" w:rsidRPr="0057718E" w:rsidRDefault="00062B54" w:rsidP="00062B54">
      <w:pPr>
        <w:pStyle w:val="Lgende"/>
        <w:jc w:val="center"/>
      </w:pPr>
      <w:bookmarkStart w:id="1978" w:name="_Toc188723988"/>
      <w:r w:rsidRPr="0057718E">
        <w:t xml:space="preserve">Figure </w:t>
      </w:r>
      <w:r w:rsidRPr="0057718E">
        <w:fldChar w:fldCharType="begin"/>
      </w:r>
      <w:r w:rsidRPr="0057718E">
        <w:instrText xml:space="preserve"> SEQ Figure \* ARABIC </w:instrText>
      </w:r>
      <w:r w:rsidRPr="0057718E">
        <w:fldChar w:fldCharType="separate"/>
      </w:r>
      <w:r w:rsidR="000163C8" w:rsidRPr="0057718E">
        <w:rPr>
          <w:rPrChange w:id="1979" w:author="Microsoft Office User" w:date="2025-01-28T16:29:00Z">
            <w:rPr>
              <w:noProof/>
            </w:rPr>
          </w:rPrChange>
        </w:rPr>
        <w:t>10</w:t>
      </w:r>
      <w:r w:rsidRPr="0057718E">
        <w:fldChar w:fldCharType="end"/>
      </w:r>
      <w:r w:rsidRPr="0057718E">
        <w:t xml:space="preserve"> : Structure de réseau de neurones (Source : Ahmad, 2020)</w:t>
      </w:r>
      <w:bookmarkEnd w:id="1978"/>
    </w:p>
    <w:p w14:paraId="6DE3C3C3" w14:textId="25CF3630" w:rsidR="00025A6C" w:rsidRPr="0057718E" w:rsidRDefault="00B21A09" w:rsidP="00B9476C">
      <w:pPr>
        <w:pStyle w:val="Paragraphedeliste"/>
        <w:numPr>
          <w:ilvl w:val="0"/>
          <w:numId w:val="14"/>
        </w:numPr>
        <w:rPr>
          <w:b/>
          <w:bCs/>
          <w:rPrChange w:id="1980" w:author="Microsoft Office User" w:date="2025-01-28T16:29:00Z">
            <w:rPr>
              <w:b/>
              <w:bCs/>
              <w:lang w:val="fr-SN"/>
            </w:rPr>
          </w:rPrChange>
        </w:rPr>
      </w:pPr>
      <w:proofErr w:type="spellStart"/>
      <w:r w:rsidRPr="0057718E">
        <w:rPr>
          <w:b/>
          <w:bCs/>
          <w:rPrChange w:id="1981" w:author="Microsoft Office User" w:date="2025-01-28T16:29:00Z">
            <w:rPr>
              <w:b/>
              <w:bCs/>
              <w:lang w:val="fr-SN"/>
            </w:rPr>
          </w:rPrChange>
        </w:rPr>
        <w:t>Convolutional</w:t>
      </w:r>
      <w:proofErr w:type="spellEnd"/>
      <w:r w:rsidRPr="0057718E">
        <w:rPr>
          <w:b/>
          <w:bCs/>
          <w:rPrChange w:id="1982" w:author="Microsoft Office User" w:date="2025-01-28T16:29:00Z">
            <w:rPr>
              <w:b/>
              <w:bCs/>
              <w:lang w:val="fr-SN"/>
            </w:rPr>
          </w:rPrChange>
        </w:rPr>
        <w:t xml:space="preserve"> </w:t>
      </w:r>
      <w:proofErr w:type="spellStart"/>
      <w:r w:rsidRPr="0057718E">
        <w:rPr>
          <w:b/>
          <w:bCs/>
          <w:rPrChange w:id="1983" w:author="Microsoft Office User" w:date="2025-01-28T16:29:00Z">
            <w:rPr>
              <w:b/>
              <w:bCs/>
              <w:lang w:val="fr-SN"/>
            </w:rPr>
          </w:rPrChange>
        </w:rPr>
        <w:t>neuron</w:t>
      </w:r>
      <w:proofErr w:type="spellEnd"/>
      <w:r w:rsidRPr="0057718E">
        <w:rPr>
          <w:b/>
          <w:bCs/>
          <w:rPrChange w:id="1984" w:author="Microsoft Office User" w:date="2025-01-28T16:29:00Z">
            <w:rPr>
              <w:b/>
              <w:bCs/>
              <w:lang w:val="fr-SN"/>
            </w:rPr>
          </w:rPrChange>
        </w:rPr>
        <w:t xml:space="preserve"> network (CNN)</w:t>
      </w:r>
    </w:p>
    <w:p w14:paraId="195EA8FB" w14:textId="4D464802" w:rsidR="00CD2667" w:rsidRPr="0057718E" w:rsidRDefault="00CD2667" w:rsidP="00CD2667">
      <w:pPr>
        <w:rPr>
          <w:rPrChange w:id="1985" w:author="Microsoft Office User" w:date="2025-01-28T16:29:00Z">
            <w:rPr>
              <w:lang w:val="fr-SN"/>
            </w:rPr>
          </w:rPrChange>
        </w:rPr>
      </w:pPr>
      <w:r w:rsidRPr="0057718E">
        <w:rPr>
          <w:rPrChange w:id="1986" w:author="Microsoft Office User" w:date="2025-01-28T16:29:00Z">
            <w:rPr>
              <w:lang w:val="fr-SN"/>
            </w:rPr>
          </w:rPrChange>
        </w:rPr>
        <w:t>S’il y a un domaine où l’humain a toujours dépassé la machine, c’est la vision : reconnaître des choses, des éléments de la nature et les classer. Mais depuis quelque temps, les scientifiques ont réalisé d’énormes avancées dans le domaine appelé Computer Vision (ou vision par ordinateur). Et l’un des premiers algorithmes qui a permis de réaliser cela reste le CNN que l’on va voir tout de suite.</w:t>
      </w:r>
    </w:p>
    <w:p w14:paraId="681477EE" w14:textId="77777777" w:rsidR="00536B1C" w:rsidRPr="0057718E" w:rsidRDefault="00CB7F97" w:rsidP="00536B1C">
      <w:pPr>
        <w:keepNext/>
        <w:jc w:val="center"/>
      </w:pPr>
      <w:r w:rsidRPr="0057718E">
        <w:rPr>
          <w:rPrChange w:id="1987" w:author="Microsoft Office User" w:date="2025-01-28T16:29:00Z">
            <w:rPr>
              <w:noProof/>
            </w:rPr>
          </w:rPrChange>
        </w:rPr>
        <w:drawing>
          <wp:inline distT="0" distB="0" distL="0" distR="0" wp14:anchorId="19EBCA0C" wp14:editId="05B30069">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356A4476" w14:textId="684903DD" w:rsidR="00025A6C" w:rsidRPr="0057718E" w:rsidRDefault="00536B1C" w:rsidP="00DB5FE4">
      <w:pPr>
        <w:pStyle w:val="Lgende"/>
        <w:jc w:val="center"/>
      </w:pPr>
      <w:bookmarkStart w:id="1988" w:name="_Toc188723989"/>
      <w:r w:rsidRPr="0057718E">
        <w:t xml:space="preserve">Figure </w:t>
      </w:r>
      <w:r w:rsidRPr="0057718E">
        <w:fldChar w:fldCharType="begin"/>
      </w:r>
      <w:r w:rsidRPr="0057718E">
        <w:instrText xml:space="preserve"> SEQ Figure \* ARABIC </w:instrText>
      </w:r>
      <w:r w:rsidRPr="0057718E">
        <w:fldChar w:fldCharType="separate"/>
      </w:r>
      <w:r w:rsidR="000163C8" w:rsidRPr="0057718E">
        <w:rPr>
          <w:rPrChange w:id="1989" w:author="Microsoft Office User" w:date="2025-01-28T16:29:00Z">
            <w:rPr>
              <w:noProof/>
            </w:rPr>
          </w:rPrChange>
        </w:rPr>
        <w:t>11</w:t>
      </w:r>
      <w:r w:rsidRPr="0057718E">
        <w:fldChar w:fldCharType="end"/>
      </w:r>
      <w:r w:rsidRPr="0057718E">
        <w:t xml:space="preserve"> : </w:t>
      </w:r>
      <w:proofErr w:type="spellStart"/>
      <w:r w:rsidRPr="0057718E">
        <w:t>Reseau</w:t>
      </w:r>
      <w:proofErr w:type="spellEnd"/>
      <w:r w:rsidRPr="0057718E">
        <w:t xml:space="preserve"> d'un CNN (Source : </w:t>
      </w:r>
      <w:proofErr w:type="spellStart"/>
      <w:r w:rsidRPr="0057718E">
        <w:t>Shahriar</w:t>
      </w:r>
      <w:proofErr w:type="spellEnd"/>
      <w:r w:rsidRPr="0057718E">
        <w:t>, 2023)</w:t>
      </w:r>
      <w:bookmarkEnd w:id="1988"/>
    </w:p>
    <w:p w14:paraId="090CC173" w14:textId="6AE40177" w:rsidR="00B21A09" w:rsidRPr="0057718E" w:rsidRDefault="00B21A09" w:rsidP="00B9476C">
      <w:pPr>
        <w:pStyle w:val="Paragraphedeliste"/>
        <w:numPr>
          <w:ilvl w:val="0"/>
          <w:numId w:val="14"/>
        </w:numPr>
        <w:rPr>
          <w:b/>
          <w:bCs/>
          <w:rPrChange w:id="1990" w:author="Microsoft Office User" w:date="2025-01-28T16:29:00Z">
            <w:rPr>
              <w:b/>
              <w:bCs/>
              <w:lang w:val="fr-SN"/>
            </w:rPr>
          </w:rPrChange>
        </w:rPr>
      </w:pPr>
      <w:proofErr w:type="spellStart"/>
      <w:r w:rsidRPr="0057718E">
        <w:rPr>
          <w:b/>
          <w:bCs/>
          <w:rPrChange w:id="1991" w:author="Microsoft Office User" w:date="2025-01-28T16:29:00Z">
            <w:rPr>
              <w:b/>
              <w:bCs/>
              <w:lang w:val="fr-SN"/>
            </w:rPr>
          </w:rPrChange>
        </w:rPr>
        <w:t>Recurrent</w:t>
      </w:r>
      <w:proofErr w:type="spellEnd"/>
      <w:r w:rsidRPr="0057718E">
        <w:rPr>
          <w:b/>
          <w:bCs/>
          <w:rPrChange w:id="1992" w:author="Microsoft Office User" w:date="2025-01-28T16:29:00Z">
            <w:rPr>
              <w:b/>
              <w:bCs/>
              <w:lang w:val="fr-SN"/>
            </w:rPr>
          </w:rPrChange>
        </w:rPr>
        <w:t xml:space="preserve"> </w:t>
      </w:r>
      <w:proofErr w:type="spellStart"/>
      <w:r w:rsidRPr="0057718E">
        <w:rPr>
          <w:b/>
          <w:bCs/>
          <w:rPrChange w:id="1993" w:author="Microsoft Office User" w:date="2025-01-28T16:29:00Z">
            <w:rPr>
              <w:b/>
              <w:bCs/>
              <w:lang w:val="fr-SN"/>
            </w:rPr>
          </w:rPrChange>
        </w:rPr>
        <w:t>neuron</w:t>
      </w:r>
      <w:proofErr w:type="spellEnd"/>
      <w:r w:rsidRPr="0057718E">
        <w:rPr>
          <w:b/>
          <w:bCs/>
          <w:rPrChange w:id="1994" w:author="Microsoft Office User" w:date="2025-01-28T16:29:00Z">
            <w:rPr>
              <w:b/>
              <w:bCs/>
              <w:lang w:val="fr-SN"/>
            </w:rPr>
          </w:rPrChange>
        </w:rPr>
        <w:t xml:space="preserve"> network (RNN)</w:t>
      </w:r>
    </w:p>
    <w:p w14:paraId="3CBD4692" w14:textId="77777777" w:rsidR="00EF631D" w:rsidRPr="0057718E" w:rsidRDefault="00EF631D" w:rsidP="00EF631D">
      <w:pPr>
        <w:rPr>
          <w:rPrChange w:id="1995" w:author="Microsoft Office User" w:date="2025-01-28T16:29:00Z">
            <w:rPr>
              <w:lang w:val="fr-SN"/>
            </w:rPr>
          </w:rPrChange>
        </w:rPr>
      </w:pPr>
      <w:r w:rsidRPr="0057718E">
        <w:rPr>
          <w:rPrChange w:id="1996" w:author="Microsoft Office User" w:date="2025-01-28T16:29:00Z">
            <w:rPr>
              <w:lang w:val="fr-SN"/>
            </w:rPr>
          </w:rPrChange>
        </w:rPr>
        <w:t xml:space="preserve">Nous venons juste de parler des ANN et de leurs utilités, mais dans tout domaine, il y a toujours des limites. Le principal reproche que l’on peut faire aux ANN, c’est qu’ils n’ont pas de mémoire. Imaginons un jeu de données avec 60 000 inputs. De la première ligne du premier </w:t>
      </w:r>
      <w:proofErr w:type="spellStart"/>
      <w:r w:rsidRPr="0057718E">
        <w:rPr>
          <w:rPrChange w:id="1997" w:author="Microsoft Office User" w:date="2025-01-28T16:29:00Z">
            <w:rPr>
              <w:lang w:val="fr-SN"/>
            </w:rPr>
          </w:rPrChange>
        </w:rPr>
        <w:t>epoch</w:t>
      </w:r>
      <w:proofErr w:type="spellEnd"/>
      <w:r w:rsidRPr="0057718E">
        <w:rPr>
          <w:rPrChange w:id="1998" w:author="Microsoft Office User" w:date="2025-01-28T16:29:00Z">
            <w:rPr>
              <w:lang w:val="fr-SN"/>
            </w:rPr>
          </w:rPrChange>
        </w:rPr>
        <w:t xml:space="preserve"> jusqu’à la dernière ligne du dernier </w:t>
      </w:r>
      <w:proofErr w:type="spellStart"/>
      <w:r w:rsidRPr="0057718E">
        <w:rPr>
          <w:rPrChange w:id="1999" w:author="Microsoft Office User" w:date="2025-01-28T16:29:00Z">
            <w:rPr>
              <w:lang w:val="fr-SN"/>
            </w:rPr>
          </w:rPrChange>
        </w:rPr>
        <w:t>epoch</w:t>
      </w:r>
      <w:proofErr w:type="spellEnd"/>
      <w:r w:rsidRPr="0057718E">
        <w:rPr>
          <w:rPrChange w:id="2000" w:author="Microsoft Office User" w:date="2025-01-28T16:29:00Z">
            <w:rPr>
              <w:lang w:val="fr-SN"/>
            </w:rPr>
          </w:rPrChange>
        </w:rPr>
        <w:t>, le modèle va oublier tout ce qui s’est passé et se concentrer seulement sur les caractéristiques principales. Mais très souvent, il est nécessaire de savoir ce qui s’est passé pour décider de ce que l’on va prédire.</w:t>
      </w:r>
    </w:p>
    <w:p w14:paraId="44492488" w14:textId="77777777" w:rsidR="00EF631D" w:rsidRPr="0057718E" w:rsidRDefault="00EF631D" w:rsidP="00EF631D">
      <w:pPr>
        <w:rPr>
          <w:rPrChange w:id="2001" w:author="Microsoft Office User" w:date="2025-01-28T16:29:00Z">
            <w:rPr>
              <w:lang w:val="fr-SN"/>
            </w:rPr>
          </w:rPrChange>
        </w:rPr>
      </w:pPr>
      <w:r w:rsidRPr="0057718E">
        <w:rPr>
          <w:rPrChange w:id="2002" w:author="Microsoft Office User" w:date="2025-01-28T16:29:00Z">
            <w:rPr>
              <w:lang w:val="fr-SN"/>
            </w:rPr>
          </w:rPrChange>
        </w:rPr>
        <w:t>Exemple : Le Sénégal est un pays qui se trouve en Afrique et dont l’ethnie principale est composée de …</w:t>
      </w:r>
    </w:p>
    <w:p w14:paraId="48192DA3" w14:textId="450B58E9" w:rsidR="00EF631D" w:rsidRPr="0057718E" w:rsidRDefault="00EF631D" w:rsidP="00EF631D">
      <w:pPr>
        <w:rPr>
          <w:rPrChange w:id="2003" w:author="Microsoft Office User" w:date="2025-01-28T16:29:00Z">
            <w:rPr>
              <w:lang w:val="fr-SN"/>
            </w:rPr>
          </w:rPrChange>
        </w:rPr>
      </w:pPr>
      <w:r w:rsidRPr="0057718E">
        <w:rPr>
          <w:rPrChange w:id="2004" w:author="Microsoft Office User" w:date="2025-01-28T16:29:00Z">
            <w:rPr>
              <w:lang w:val="fr-SN"/>
            </w:rPr>
          </w:rPrChange>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1E4A7A82" w14:textId="77777777" w:rsidR="001B389A" w:rsidRPr="0057718E" w:rsidRDefault="00410AB7" w:rsidP="001B389A">
      <w:pPr>
        <w:keepNext/>
        <w:jc w:val="center"/>
      </w:pPr>
      <w:r w:rsidRPr="0057718E">
        <w:rPr>
          <w:rPrChange w:id="2005" w:author="Microsoft Office User" w:date="2025-01-28T16:29:00Z">
            <w:rPr>
              <w:noProof/>
            </w:rPr>
          </w:rPrChange>
        </w:rPr>
        <w:drawing>
          <wp:inline distT="0" distB="0" distL="0" distR="0" wp14:anchorId="55FAA0D1" wp14:editId="0AF85E20">
            <wp:extent cx="3886200" cy="1433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4690" cy="1436375"/>
                    </a:xfrm>
                    <a:prstGeom prst="rect">
                      <a:avLst/>
                    </a:prstGeom>
                  </pic:spPr>
                </pic:pic>
              </a:graphicData>
            </a:graphic>
          </wp:inline>
        </w:drawing>
      </w:r>
    </w:p>
    <w:p w14:paraId="2568A1A8" w14:textId="56F0B979" w:rsidR="00410AB7" w:rsidRPr="0057718E" w:rsidRDefault="001B389A" w:rsidP="001B389A">
      <w:pPr>
        <w:pStyle w:val="Lgende"/>
        <w:jc w:val="center"/>
      </w:pPr>
      <w:bookmarkStart w:id="2006" w:name="_Toc188723990"/>
      <w:r w:rsidRPr="0057718E">
        <w:t xml:space="preserve">Figure </w:t>
      </w:r>
      <w:r w:rsidRPr="0057718E">
        <w:fldChar w:fldCharType="begin"/>
      </w:r>
      <w:r w:rsidRPr="0057718E">
        <w:instrText xml:space="preserve"> SEQ Figure \* ARABIC </w:instrText>
      </w:r>
      <w:r w:rsidRPr="0057718E">
        <w:fldChar w:fldCharType="separate"/>
      </w:r>
      <w:r w:rsidR="000163C8" w:rsidRPr="0057718E">
        <w:rPr>
          <w:rPrChange w:id="2007" w:author="Microsoft Office User" w:date="2025-01-28T16:29:00Z">
            <w:rPr>
              <w:noProof/>
            </w:rPr>
          </w:rPrChange>
        </w:rPr>
        <w:t>12</w:t>
      </w:r>
      <w:r w:rsidRPr="0057718E">
        <w:fldChar w:fldCharType="end"/>
      </w:r>
      <w:r w:rsidRPr="0057718E">
        <w:t xml:space="preserve"> : Réseau d'un RNN (Source : </w:t>
      </w:r>
      <w:proofErr w:type="spellStart"/>
      <w:r w:rsidRPr="0057718E">
        <w:t>Poudel</w:t>
      </w:r>
      <w:proofErr w:type="spellEnd"/>
      <w:r w:rsidRPr="0057718E">
        <w:t>, 2023)</w:t>
      </w:r>
      <w:bookmarkEnd w:id="2006"/>
    </w:p>
    <w:p w14:paraId="5CEE960A" w14:textId="2C0D3D53" w:rsidR="00410AB7" w:rsidRPr="0057718E" w:rsidRDefault="00EF631D" w:rsidP="00410AB7">
      <w:r w:rsidRPr="0057718E">
        <w:t xml:space="preserve">Voici la structure générale d’un RNN. Il y a, en fait, une seule couche et il représente l’évolution dans le temps. Pour ce qui est de l’erreur et du </w:t>
      </w:r>
      <w:proofErr w:type="spellStart"/>
      <w:r w:rsidRPr="0057718E">
        <w:t>backpropagation</w:t>
      </w:r>
      <w:proofErr w:type="spellEnd"/>
      <w:r w:rsidRPr="0057718E">
        <w:t>, ce sera la même chose que pour les ANN que nous avons déjà vues.</w:t>
      </w:r>
    </w:p>
    <w:p w14:paraId="1E0CFDB0" w14:textId="119DCEF1" w:rsidR="00025A6C" w:rsidRPr="0057718E" w:rsidRDefault="00025A6C" w:rsidP="00025A6C"/>
    <w:p w14:paraId="6E189BEF" w14:textId="41231C5B" w:rsidR="00410AB7" w:rsidRPr="0057718E" w:rsidRDefault="00410AB7" w:rsidP="00025A6C"/>
    <w:p w14:paraId="7B03A4B3" w14:textId="5E196C7A" w:rsidR="00410AB7" w:rsidRPr="0057718E" w:rsidRDefault="00410AB7" w:rsidP="00025A6C"/>
    <w:p w14:paraId="10637398" w14:textId="4E2EADF2" w:rsidR="00410AB7" w:rsidRPr="0057718E" w:rsidRDefault="00410AB7" w:rsidP="00025A6C"/>
    <w:p w14:paraId="6FD40091" w14:textId="3326AAD8" w:rsidR="008F5A6D" w:rsidRPr="0057718E" w:rsidRDefault="008F5A6D" w:rsidP="00025A6C"/>
    <w:p w14:paraId="6D74F729" w14:textId="55848533" w:rsidR="008F5A6D" w:rsidRPr="0057718E" w:rsidRDefault="008F5A6D" w:rsidP="00025A6C"/>
    <w:p w14:paraId="57F6DC1A" w14:textId="3466C4D6" w:rsidR="0086009A" w:rsidRPr="0057718E" w:rsidRDefault="0086009A" w:rsidP="00025A6C"/>
    <w:p w14:paraId="659A1517" w14:textId="6327FAE8" w:rsidR="0086009A" w:rsidRPr="0057718E" w:rsidRDefault="0086009A" w:rsidP="00025A6C"/>
    <w:p w14:paraId="0FD1712C" w14:textId="70EF651F" w:rsidR="0086009A" w:rsidRPr="0057718E" w:rsidRDefault="0086009A" w:rsidP="00025A6C"/>
    <w:p w14:paraId="2B0742AF" w14:textId="5096071E" w:rsidR="0086009A" w:rsidRPr="0057718E" w:rsidRDefault="0086009A" w:rsidP="00025A6C"/>
    <w:p w14:paraId="269BF80B" w14:textId="77777777" w:rsidR="0086009A" w:rsidRPr="0057718E" w:rsidRDefault="0086009A" w:rsidP="00025A6C"/>
    <w:p w14:paraId="57DD087E" w14:textId="559BAEA0" w:rsidR="008F5A6D" w:rsidRPr="0057718E" w:rsidRDefault="008F5A6D" w:rsidP="00025A6C"/>
    <w:p w14:paraId="02A7B7C8" w14:textId="77777777" w:rsidR="00792AD9" w:rsidRPr="0057718E" w:rsidRDefault="00792AD9" w:rsidP="00025A6C"/>
    <w:p w14:paraId="127883FE" w14:textId="11D26CC0" w:rsidR="003152FC" w:rsidRPr="0057718E" w:rsidRDefault="003152FC" w:rsidP="001C6EF1">
      <w:pPr>
        <w:pStyle w:val="Titre2"/>
        <w:numPr>
          <w:ilvl w:val="0"/>
          <w:numId w:val="0"/>
        </w:numPr>
        <w:rPr>
          <w:rPrChange w:id="2008" w:author="Microsoft Office User" w:date="2025-01-28T16:29:00Z">
            <w:rPr>
              <w:lang w:val="fr-SN"/>
            </w:rPr>
          </w:rPrChange>
        </w:rPr>
      </w:pPr>
      <w:bookmarkStart w:id="2009" w:name="_Toc187844217"/>
      <w:bookmarkStart w:id="2010" w:name="_Toc188723917"/>
      <w:bookmarkStart w:id="2011" w:name="_Toc188723967"/>
      <w:r w:rsidRPr="0057718E">
        <w:rPr>
          <w:rPrChange w:id="2012" w:author="Microsoft Office User" w:date="2025-01-28T16:29:00Z">
            <w:rPr>
              <w:lang w:val="fr-SN"/>
            </w:rPr>
          </w:rPrChange>
        </w:rPr>
        <w:t xml:space="preserve">Chapitre 2 : </w:t>
      </w:r>
      <w:bookmarkEnd w:id="2009"/>
      <w:r w:rsidR="00EC14B0" w:rsidRPr="0057718E">
        <w:rPr>
          <w:rPrChange w:id="2013" w:author="Microsoft Office User" w:date="2025-01-28T16:29:00Z">
            <w:rPr>
              <w:lang w:val="fr-SN"/>
            </w:rPr>
          </w:rPrChange>
        </w:rPr>
        <w:t xml:space="preserve">Revue des travaux de recherche de </w:t>
      </w:r>
      <w:r w:rsidR="002E0A40" w:rsidRPr="0057718E">
        <w:rPr>
          <w:rPrChange w:id="2014" w:author="Microsoft Office User" w:date="2025-01-28T16:29:00Z">
            <w:rPr>
              <w:lang w:val="fr-SN"/>
            </w:rPr>
          </w:rPrChange>
        </w:rPr>
        <w:t>l’IA</w:t>
      </w:r>
      <w:r w:rsidR="00EC14B0" w:rsidRPr="0057718E">
        <w:rPr>
          <w:rPrChange w:id="2015" w:author="Microsoft Office User" w:date="2025-01-28T16:29:00Z">
            <w:rPr>
              <w:lang w:val="fr-SN"/>
            </w:rPr>
          </w:rPrChange>
        </w:rPr>
        <w:t xml:space="preserve"> appliquée à la finance</w:t>
      </w:r>
      <w:bookmarkEnd w:id="2010"/>
      <w:bookmarkEnd w:id="2011"/>
    </w:p>
    <w:p w14:paraId="159C813A" w14:textId="1B7E0FB2" w:rsidR="004F3336" w:rsidRPr="0057718E" w:rsidRDefault="004F3336" w:rsidP="004F3336">
      <w:pPr>
        <w:rPr>
          <w:rPrChange w:id="2016" w:author="Microsoft Office User" w:date="2025-01-28T16:29:00Z">
            <w:rPr>
              <w:lang w:val="fr-SN"/>
            </w:rPr>
          </w:rPrChange>
        </w:rPr>
      </w:pPr>
      <w:r w:rsidRPr="0057718E">
        <w:rPr>
          <w:rPrChange w:id="2017" w:author="Microsoft Office User" w:date="2025-01-28T16:29:00Z">
            <w:rPr>
              <w:lang w:val="fr-SN"/>
            </w:rPr>
          </w:rPrChange>
        </w:rPr>
        <w:t xml:space="preserve">Ce chapitre va constituer la revue de la littérature scientifique des travaux de l’IA appliquée à la finance. La finance fait partie des sciences qui font le plus appel à l’application de l’IA, car la finance travaille sur des chiffres et l’IA </w:t>
      </w:r>
      <w:r w:rsidR="00CD0FA9" w:rsidRPr="0057718E">
        <w:rPr>
          <w:rPrChange w:id="2018" w:author="Microsoft Office User" w:date="2025-01-28T16:29:00Z">
            <w:rPr>
              <w:lang w:val="fr-SN"/>
            </w:rPr>
          </w:rPrChange>
        </w:rPr>
        <w:t>apprécie</w:t>
      </w:r>
      <w:r w:rsidRPr="0057718E">
        <w:rPr>
          <w:rPrChange w:id="2019" w:author="Microsoft Office User" w:date="2025-01-28T16:29:00Z">
            <w:rPr>
              <w:lang w:val="fr-SN"/>
            </w:rPr>
          </w:rPrChange>
        </w:rPr>
        <w:t xml:space="preserve"> les chiffres. Beaucoup d’entreprises de finance utilisent les technologies intelligentes pour faciliter leur travail. En outre, les scientifiques s’illustrent aussi à travers leurs recherches et nous allons ici en voir certains.</w:t>
      </w:r>
    </w:p>
    <w:p w14:paraId="46C96C31" w14:textId="48F6E6C5" w:rsidR="003152FC" w:rsidRPr="0057718E" w:rsidRDefault="003152FC" w:rsidP="001C6EF1">
      <w:pPr>
        <w:pStyle w:val="Titre3"/>
        <w:numPr>
          <w:ilvl w:val="0"/>
          <w:numId w:val="0"/>
        </w:numPr>
        <w:rPr>
          <w:rPrChange w:id="2020" w:author="Microsoft Office User" w:date="2025-01-28T16:29:00Z">
            <w:rPr>
              <w:lang w:val="fr-SN"/>
            </w:rPr>
          </w:rPrChange>
        </w:rPr>
      </w:pPr>
      <w:bookmarkStart w:id="2021" w:name="_Toc188723918"/>
      <w:r w:rsidRPr="0057718E">
        <w:rPr>
          <w:rPrChange w:id="2022" w:author="Microsoft Office User" w:date="2025-01-28T16:29:00Z">
            <w:rPr>
              <w:lang w:val="fr-SN"/>
            </w:rPr>
          </w:rPrChange>
        </w:rPr>
        <w:t xml:space="preserve">Section 1 : Application générale de </w:t>
      </w:r>
      <w:r w:rsidR="00702FEA" w:rsidRPr="0057718E">
        <w:rPr>
          <w:rPrChange w:id="2023" w:author="Microsoft Office User" w:date="2025-01-28T16:29:00Z">
            <w:rPr>
              <w:lang w:val="fr-SN"/>
            </w:rPr>
          </w:rPrChange>
        </w:rPr>
        <w:t>l’intelligence artificielle</w:t>
      </w:r>
      <w:r w:rsidRPr="0057718E">
        <w:rPr>
          <w:rPrChange w:id="2024" w:author="Microsoft Office User" w:date="2025-01-28T16:29:00Z">
            <w:rPr>
              <w:lang w:val="fr-SN"/>
            </w:rPr>
          </w:rPrChange>
        </w:rPr>
        <w:t xml:space="preserve"> sur la finance</w:t>
      </w:r>
      <w:bookmarkEnd w:id="2021"/>
    </w:p>
    <w:p w14:paraId="42FFF187" w14:textId="36BC47FC" w:rsidR="00B775B2" w:rsidRPr="0057718E" w:rsidRDefault="00B775B2" w:rsidP="00B775B2">
      <w:pPr>
        <w:rPr>
          <w:rPrChange w:id="2025" w:author="Microsoft Office User" w:date="2025-01-28T16:29:00Z">
            <w:rPr>
              <w:lang w:val="fr-SN"/>
            </w:rPr>
          </w:rPrChange>
        </w:rPr>
      </w:pPr>
      <w:r w:rsidRPr="0057718E">
        <w:rPr>
          <w:rPrChange w:id="2026" w:author="Microsoft Office User" w:date="2025-01-28T16:29:00Z">
            <w:rPr>
              <w:lang w:val="fr-SN"/>
            </w:rPr>
          </w:rPrChange>
        </w:rPr>
        <w:t xml:space="preserve">Pour ce qui est de cette section, la chose qui sera faite est une présentation des domaines financiers et de gestion que l’IA est en train de révolutionner. Comme déjà dit, la finance fait partie des plus belles applications de l’IA et cette dernière peut aider à parfaire la finance à bien des égards. De l’analyse prédictive à l’analyse des tendances boursières, nous allons voir plusieurs </w:t>
      </w:r>
      <w:r w:rsidR="00CC2ED2" w:rsidRPr="0057718E">
        <w:rPr>
          <w:rPrChange w:id="2027" w:author="Microsoft Office User" w:date="2025-01-28T16:29:00Z">
            <w:rPr>
              <w:lang w:val="fr-SN"/>
            </w:rPr>
          </w:rPrChange>
        </w:rPr>
        <w:t>domaines d’application</w:t>
      </w:r>
      <w:r w:rsidRPr="0057718E">
        <w:rPr>
          <w:rPrChange w:id="2028" w:author="Microsoft Office User" w:date="2025-01-28T16:29:00Z">
            <w:rPr>
              <w:lang w:val="fr-SN"/>
            </w:rPr>
          </w:rPrChange>
        </w:rPr>
        <w:t xml:space="preserve"> de l’IA en finance.</w:t>
      </w:r>
    </w:p>
    <w:p w14:paraId="32A26472" w14:textId="4D0BAC7C" w:rsidR="008B18C8" w:rsidRPr="0057718E" w:rsidRDefault="005E0632" w:rsidP="00B9476C">
      <w:pPr>
        <w:pStyle w:val="Titre4"/>
        <w:numPr>
          <w:ilvl w:val="0"/>
          <w:numId w:val="4"/>
        </w:numPr>
        <w:ind w:left="432" w:hanging="432"/>
        <w:rPr>
          <w:rFonts w:eastAsia="Times New Roman"/>
          <w:rPrChange w:id="2029" w:author="Microsoft Office User" w:date="2025-01-28T16:29:00Z">
            <w:rPr>
              <w:rFonts w:eastAsia="Times New Roman"/>
              <w:lang w:val="fr-SN"/>
            </w:rPr>
          </w:rPrChange>
        </w:rPr>
      </w:pPr>
      <w:bookmarkStart w:id="2030" w:name="_Toc188723919"/>
      <w:r w:rsidRPr="0057718E">
        <w:rPr>
          <w:rFonts w:eastAsia="Times New Roman"/>
          <w:rPrChange w:id="2031" w:author="Microsoft Office User" w:date="2025-01-28T16:29:00Z">
            <w:rPr>
              <w:rFonts w:eastAsia="Times New Roman"/>
              <w:lang w:val="fr-SN"/>
            </w:rPr>
          </w:rPrChange>
        </w:rPr>
        <w:t>A</w:t>
      </w:r>
      <w:r w:rsidR="00086FDC" w:rsidRPr="0057718E">
        <w:rPr>
          <w:rFonts w:eastAsia="Times New Roman"/>
          <w:rPrChange w:id="2032" w:author="Microsoft Office User" w:date="2025-01-28T16:29:00Z">
            <w:rPr>
              <w:rFonts w:eastAsia="Times New Roman"/>
              <w:lang w:val="fr-SN"/>
            </w:rPr>
          </w:rPrChange>
        </w:rPr>
        <w:t xml:space="preserve">nalyse </w:t>
      </w:r>
      <w:r w:rsidR="00220E34" w:rsidRPr="0057718E">
        <w:rPr>
          <w:rFonts w:eastAsia="Times New Roman"/>
          <w:rPrChange w:id="2033" w:author="Microsoft Office User" w:date="2025-01-28T16:29:00Z">
            <w:rPr>
              <w:rFonts w:eastAsia="Times New Roman"/>
              <w:lang w:val="fr-SN"/>
            </w:rPr>
          </w:rPrChange>
        </w:rPr>
        <w:t>prédictive</w:t>
      </w:r>
      <w:bookmarkEnd w:id="2030"/>
    </w:p>
    <w:p w14:paraId="2D70FC9E" w14:textId="77777777" w:rsidR="002F0FD9" w:rsidRPr="0057718E" w:rsidRDefault="002F0FD9" w:rsidP="002F0FD9">
      <w:pPr>
        <w:rPr>
          <w:rPrChange w:id="2034" w:author="Microsoft Office User" w:date="2025-01-28T16:29:00Z">
            <w:rPr>
              <w:lang w:val="fr-SN"/>
            </w:rPr>
          </w:rPrChange>
        </w:rPr>
      </w:pPr>
      <w:r w:rsidRPr="0057718E">
        <w:rPr>
          <w:rPrChange w:id="2035" w:author="Microsoft Office User" w:date="2025-01-28T16:29:00Z">
            <w:rPr>
              <w:lang w:val="fr-SN"/>
            </w:rPr>
          </w:rPrChange>
        </w:rPr>
        <w:t>L’analyse prédictive regroupe l’ensemble des méthodes que les financiers peuvent utiliser pour avoir un aperçu de leurs données futures en corrélation avec leurs données historiques grâce à l’aide de l’IA. Ces analyses peuvent prendre plusieurs formes et s’appliquent dans plusieurs domaines de la finance.</w:t>
      </w:r>
    </w:p>
    <w:p w14:paraId="6298036D" w14:textId="77777777" w:rsidR="002F0FD9" w:rsidRPr="0057718E" w:rsidRDefault="002F0FD9" w:rsidP="002F0FD9">
      <w:pPr>
        <w:rPr>
          <w:rPrChange w:id="2036" w:author="Microsoft Office User" w:date="2025-01-28T16:29:00Z">
            <w:rPr>
              <w:lang w:val="fr-SN"/>
            </w:rPr>
          </w:rPrChange>
        </w:rPr>
      </w:pPr>
      <w:r w:rsidRPr="0057718E">
        <w:rPr>
          <w:rPrChange w:id="2037" w:author="Microsoft Office User" w:date="2025-01-28T16:29:00Z">
            <w:rPr>
              <w:lang w:val="fr-SN"/>
            </w:rPr>
          </w:rPrChange>
        </w:rPr>
        <w:t xml:space="preserve">Dans ce passage, nous allons avoir une vue d’ensemble des analyses prédictives à base d’IA afin de traiter chaque cas de manière individuelle. C’est dans cette optique que le scientifique Daniel </w:t>
      </w:r>
      <w:proofErr w:type="spellStart"/>
      <w:r w:rsidRPr="0057718E">
        <w:rPr>
          <w:rPrChange w:id="2038" w:author="Microsoft Office User" w:date="2025-01-28T16:29:00Z">
            <w:rPr>
              <w:lang w:val="fr-SN"/>
            </w:rPr>
          </w:rPrChange>
        </w:rPr>
        <w:t>Broby</w:t>
      </w:r>
      <w:proofErr w:type="spellEnd"/>
      <w:r w:rsidRPr="0057718E">
        <w:rPr>
          <w:rPrChange w:id="2039" w:author="Microsoft Office User" w:date="2025-01-28T16:29:00Z">
            <w:rPr>
              <w:lang w:val="fr-SN"/>
            </w:rPr>
          </w:rPrChange>
        </w:rPr>
        <w:t xml:space="preserve">, en 2022, a publié un article où il fait l’inventaire des algorithmes pour les différents domaines de la finance. L’objet de cet article est de présenter une revue des méthodes basées sur la littérature scientifique en se focalisant sur les domaines d’application de l’analyse prédictive. Pour y parvenir, il a fait une étude comparative de différents modèles tels que la classification, la régression, le clustering, les règles d’association, et les modèles de time </w:t>
      </w:r>
      <w:proofErr w:type="spellStart"/>
      <w:r w:rsidRPr="0057718E">
        <w:rPr>
          <w:rPrChange w:id="2040" w:author="Microsoft Office User" w:date="2025-01-28T16:29:00Z">
            <w:rPr>
              <w:lang w:val="fr-SN"/>
            </w:rPr>
          </w:rPrChange>
        </w:rPr>
        <w:t>series</w:t>
      </w:r>
      <w:proofErr w:type="spellEnd"/>
      <w:r w:rsidRPr="0057718E">
        <w:rPr>
          <w:rPrChange w:id="2041" w:author="Microsoft Office User" w:date="2025-01-28T16:29:00Z">
            <w:rPr>
              <w:lang w:val="fr-SN"/>
            </w:rPr>
          </w:rPrChange>
        </w:rPr>
        <w:t xml:space="preserve">. Les résultats étaient les suivants : pour les prédictions sur l’économie, les time </w:t>
      </w:r>
      <w:proofErr w:type="spellStart"/>
      <w:r w:rsidRPr="0057718E">
        <w:rPr>
          <w:rPrChange w:id="2042" w:author="Microsoft Office User" w:date="2025-01-28T16:29:00Z">
            <w:rPr>
              <w:lang w:val="fr-SN"/>
            </w:rPr>
          </w:rPrChange>
        </w:rPr>
        <w:t>series</w:t>
      </w:r>
      <w:proofErr w:type="spellEnd"/>
      <w:r w:rsidRPr="0057718E">
        <w:rPr>
          <w:rPrChange w:id="2043" w:author="Microsoft Office User" w:date="2025-01-28T16:29:00Z">
            <w:rPr>
              <w:lang w:val="fr-SN"/>
            </w:rPr>
          </w:rPrChange>
        </w:rPr>
        <w:t xml:space="preserve"> sont les plus performants ; pour les prédictions sur des gains potentiels, plusieurs modèles offrent de bonnes performances, notamment le </w:t>
      </w:r>
      <w:proofErr w:type="spellStart"/>
      <w:r w:rsidRPr="0057718E">
        <w:rPr>
          <w:rPrChange w:id="2044" w:author="Microsoft Office User" w:date="2025-01-28T16:29:00Z">
            <w:rPr>
              <w:lang w:val="fr-SN"/>
            </w:rPr>
          </w:rPrChange>
        </w:rPr>
        <w:t>Naive</w:t>
      </w:r>
      <w:proofErr w:type="spellEnd"/>
      <w:r w:rsidRPr="0057718E">
        <w:rPr>
          <w:rPrChange w:id="2045" w:author="Microsoft Office User" w:date="2025-01-28T16:29:00Z">
            <w:rPr>
              <w:lang w:val="fr-SN"/>
            </w:rPr>
          </w:rPrChange>
        </w:rPr>
        <w:t xml:space="preserve"> Bayes, les ANN, les modèles non linéaires et enfin, pour l’optimisation de portfolio, ce sont les modèles de ML. Cependant, son travail ne s’arrête pas là, il a utilisé d’autres algorithmes sur d’autres domaines.</w:t>
      </w:r>
    </w:p>
    <w:p w14:paraId="53E4E424" w14:textId="7CC8581E" w:rsidR="002F0FD9" w:rsidRPr="0057718E" w:rsidRDefault="002F0FD9" w:rsidP="002F0FD9">
      <w:pPr>
        <w:rPr>
          <w:rPrChange w:id="2046" w:author="Microsoft Office User" w:date="2025-01-28T16:29:00Z">
            <w:rPr>
              <w:lang w:val="fr-SN"/>
            </w:rPr>
          </w:rPrChange>
        </w:rPr>
      </w:pPr>
      <w:r w:rsidRPr="0057718E">
        <w:rPr>
          <w:rPrChange w:id="2047" w:author="Microsoft Office User" w:date="2025-01-28T16:29:00Z">
            <w:rPr>
              <w:lang w:val="fr-SN"/>
            </w:rPr>
          </w:rPrChange>
        </w:rPr>
        <w:t>Nous avons constaté que dans cet article, il y a plusieurs modèles qui peuvent être intéressants pour une analyse prédictive. Néanmoins, le plus important est d’être à l’écoute des données dont nous disposons et de choisir le modèle le plus adapté.</w:t>
      </w:r>
    </w:p>
    <w:p w14:paraId="3AB5B89E" w14:textId="439A9962" w:rsidR="00205D8E" w:rsidRPr="0057718E" w:rsidRDefault="00205D8E" w:rsidP="00B9476C">
      <w:pPr>
        <w:pStyle w:val="Titre4"/>
        <w:numPr>
          <w:ilvl w:val="0"/>
          <w:numId w:val="4"/>
        </w:numPr>
        <w:rPr>
          <w:rFonts w:eastAsia="Times New Roman"/>
          <w:rPrChange w:id="2048" w:author="Microsoft Office User" w:date="2025-01-28T16:29:00Z">
            <w:rPr>
              <w:rFonts w:eastAsia="Times New Roman"/>
              <w:lang w:val="fr-SN"/>
            </w:rPr>
          </w:rPrChange>
        </w:rPr>
      </w:pPr>
      <w:bookmarkStart w:id="2049" w:name="_Toc188723920"/>
      <w:r w:rsidRPr="0057718E">
        <w:rPr>
          <w:rFonts w:eastAsia="Times New Roman"/>
          <w:rPrChange w:id="2050" w:author="Microsoft Office User" w:date="2025-01-28T16:29:00Z">
            <w:rPr>
              <w:rFonts w:eastAsia="Times New Roman"/>
              <w:lang w:val="fr-SN"/>
            </w:rPr>
          </w:rPrChange>
        </w:rPr>
        <w:t>Gestion des risques</w:t>
      </w:r>
      <w:bookmarkEnd w:id="2049"/>
    </w:p>
    <w:p w14:paraId="0CFD539B" w14:textId="77777777" w:rsidR="00966E03" w:rsidRPr="0057718E" w:rsidRDefault="00966E03" w:rsidP="00966E03">
      <w:pPr>
        <w:rPr>
          <w:rPrChange w:id="2051" w:author="Microsoft Office User" w:date="2025-01-28T16:29:00Z">
            <w:rPr>
              <w:lang w:val="fr-SN"/>
            </w:rPr>
          </w:rPrChange>
        </w:rPr>
      </w:pPr>
      <w:r w:rsidRPr="0057718E">
        <w:rPr>
          <w:rPrChange w:id="2052" w:author="Microsoft Office User" w:date="2025-01-28T16:29:00Z">
            <w:rPr>
              <w:lang w:val="fr-SN"/>
            </w:rPr>
          </w:rPrChange>
        </w:rPr>
        <w:t>De manière simple, le risque peut être considéré comme une probabilité de perte. Dans le domaine financier, il est d’autant plus pertinent de le considérer et de réagir en conséquence, c’est ce qu'on appelle la gestion des risques. En finance, nous avons plusieurs types de risques : le risque de défaut, qui se produit lorsqu'un emprunteur ne respecte pas ses obligations de paiement. Il existe aussi des risques liés au marché, dans le cas d’achat d'actions, d'obligations ou d'autres produits financiers, où il y a toujours une part d’incertitude dans ce genre de transactions. Il y a également le risque inhérent, qui n’est pas spécifique mais lié à l’exécution de l’activité en tant que telle : il y a un risque dès qu'il y a une activité.</w:t>
      </w:r>
    </w:p>
    <w:p w14:paraId="6D7D1D2D" w14:textId="77777777" w:rsidR="00966E03" w:rsidRPr="0057718E" w:rsidRDefault="00966E03" w:rsidP="00966E03">
      <w:pPr>
        <w:rPr>
          <w:rPrChange w:id="2053" w:author="Microsoft Office User" w:date="2025-01-28T16:29:00Z">
            <w:rPr>
              <w:lang w:val="fr-SN"/>
            </w:rPr>
          </w:rPrChange>
        </w:rPr>
      </w:pPr>
      <w:r w:rsidRPr="0057718E">
        <w:rPr>
          <w:rPrChange w:id="2054" w:author="Microsoft Office User" w:date="2025-01-28T16:29:00Z">
            <w:rPr>
              <w:lang w:val="fr-SN"/>
            </w:rPr>
          </w:rPrChange>
        </w:rPr>
        <w:t>De là, les modèles de ML, de DL, de NLP, voire même de BI, vont nous permettre soit de pallier, contrecarrer ou même prévenir ces risques. Les modèles de ML peuvent nous aider à trouver les relations qui existent entre les données des clients et la potentialité de comportements licites ou douteux à travers les calculs mathématiques. Le NLP peut nous permettre de comprendre et de traiter les données de type financier, comme les rapports d'activité, les contrats financiers, etc. Ce domaine nous intéressera particulièrement ici, car nous allons développer un modèle NLP dans ce document.</w:t>
      </w:r>
    </w:p>
    <w:p w14:paraId="1CFB2CC1" w14:textId="73D52634" w:rsidR="00966E03" w:rsidRPr="0057718E" w:rsidRDefault="00966E03" w:rsidP="00966E03">
      <w:pPr>
        <w:rPr>
          <w:rPrChange w:id="2055" w:author="Microsoft Office User" w:date="2025-01-28T16:29:00Z">
            <w:rPr>
              <w:lang w:val="fr-SN"/>
            </w:rPr>
          </w:rPrChange>
        </w:rPr>
      </w:pPr>
      <w:r w:rsidRPr="0057718E">
        <w:rPr>
          <w:rPrChange w:id="2056" w:author="Microsoft Office User" w:date="2025-01-28T16:29:00Z">
            <w:rPr>
              <w:lang w:val="fr-SN"/>
            </w:rPr>
          </w:rPrChange>
        </w:rPr>
        <w:t>Nous pouvons poursuivre en donnant des exemples d’application de l’IA dans la finance : ALLADIN (</w:t>
      </w:r>
      <w:proofErr w:type="spellStart"/>
      <w:r w:rsidRPr="0057718E">
        <w:rPr>
          <w:rPrChange w:id="2057" w:author="Microsoft Office User" w:date="2025-01-28T16:29:00Z">
            <w:rPr>
              <w:lang w:val="fr-SN"/>
            </w:rPr>
          </w:rPrChange>
        </w:rPr>
        <w:t>BlackRock</w:t>
      </w:r>
      <w:proofErr w:type="spellEnd"/>
      <w:r w:rsidRPr="0057718E">
        <w:rPr>
          <w:rPrChange w:id="2058" w:author="Microsoft Office User" w:date="2025-01-28T16:29:00Z">
            <w:rPr>
              <w:lang w:val="fr-SN"/>
            </w:rPr>
          </w:rPrChange>
        </w:rPr>
        <w:t xml:space="preserve">), Bloomberg AIM (Bloomberg), Marcus AI (Goldman Sachs), </w:t>
      </w:r>
      <w:proofErr w:type="spellStart"/>
      <w:r w:rsidRPr="0057718E">
        <w:rPr>
          <w:rPrChange w:id="2059" w:author="Microsoft Office User" w:date="2025-01-28T16:29:00Z">
            <w:rPr>
              <w:lang w:val="fr-SN"/>
            </w:rPr>
          </w:rPrChange>
        </w:rPr>
        <w:t>COiN</w:t>
      </w:r>
      <w:proofErr w:type="spellEnd"/>
      <w:r w:rsidRPr="0057718E">
        <w:rPr>
          <w:rPrChange w:id="2060" w:author="Microsoft Office User" w:date="2025-01-28T16:29:00Z">
            <w:rPr>
              <w:lang w:val="fr-SN"/>
            </w:rPr>
          </w:rPrChange>
        </w:rPr>
        <w:t xml:space="preserve"> (J.P. Morgan).</w:t>
      </w:r>
    </w:p>
    <w:p w14:paraId="3396EC0B" w14:textId="478102E5" w:rsidR="00C347BF" w:rsidRPr="0057718E" w:rsidRDefault="00C347BF" w:rsidP="00B9476C">
      <w:pPr>
        <w:pStyle w:val="Titre4"/>
        <w:numPr>
          <w:ilvl w:val="0"/>
          <w:numId w:val="4"/>
        </w:numPr>
        <w:rPr>
          <w:rFonts w:eastAsia="Times New Roman"/>
          <w:rPrChange w:id="2061" w:author="Microsoft Office User" w:date="2025-01-28T16:29:00Z">
            <w:rPr>
              <w:rFonts w:eastAsia="Times New Roman"/>
              <w:lang w:val="fr-SN"/>
            </w:rPr>
          </w:rPrChange>
        </w:rPr>
      </w:pPr>
      <w:bookmarkStart w:id="2062" w:name="_Toc188723921"/>
      <w:r w:rsidRPr="0057718E">
        <w:rPr>
          <w:rFonts w:eastAsia="Times New Roman"/>
          <w:rPrChange w:id="2063" w:author="Microsoft Office User" w:date="2025-01-28T16:29:00Z">
            <w:rPr>
              <w:rFonts w:eastAsia="Times New Roman"/>
              <w:lang w:val="fr-SN"/>
            </w:rPr>
          </w:rPrChange>
        </w:rPr>
        <w:t>Services clients</w:t>
      </w:r>
      <w:bookmarkEnd w:id="2062"/>
    </w:p>
    <w:p w14:paraId="240D34C5" w14:textId="77777777" w:rsidR="00C572A3" w:rsidRPr="0057718E" w:rsidRDefault="00C572A3" w:rsidP="00C572A3">
      <w:pPr>
        <w:rPr>
          <w:rPrChange w:id="2064" w:author="Microsoft Office User" w:date="2025-01-28T16:29:00Z">
            <w:rPr>
              <w:lang w:val="fr-SN"/>
            </w:rPr>
          </w:rPrChange>
        </w:rPr>
      </w:pPr>
      <w:r w:rsidRPr="0057718E">
        <w:rPr>
          <w:rPrChange w:id="2065" w:author="Microsoft Office User" w:date="2025-01-28T16:29:00Z">
            <w:rPr>
              <w:lang w:val="fr-SN"/>
            </w:rPr>
          </w:rPrChange>
        </w:rPr>
        <w:t>Est-ce que les IA vont remplacer les humains dans les services des entreprises ? Voilà l’une des questions qui se posent le plus dans le domaine. Les services clients ou services après-vente sont très coûteux pour les organisations et demandent des ressources humaines et financières. Or, l’IA peut aider à améliorer cela d’une manière plus qu’efficace, et nous allons voir comment.</w:t>
      </w:r>
    </w:p>
    <w:p w14:paraId="29AE3CE3" w14:textId="77777777" w:rsidR="00C572A3" w:rsidRPr="0057718E" w:rsidRDefault="00C572A3" w:rsidP="00C572A3">
      <w:pPr>
        <w:rPr>
          <w:rPrChange w:id="2066" w:author="Microsoft Office User" w:date="2025-01-28T16:29:00Z">
            <w:rPr>
              <w:lang w:val="fr-SN"/>
            </w:rPr>
          </w:rPrChange>
        </w:rPr>
      </w:pPr>
      <w:r w:rsidRPr="0057718E">
        <w:rPr>
          <w:rPrChange w:id="2067" w:author="Microsoft Office User" w:date="2025-01-28T16:29:00Z">
            <w:rPr>
              <w:lang w:val="fr-SN"/>
            </w:rPr>
          </w:rPrChange>
        </w:rPr>
        <w:t xml:space="preserve">Dans un article de 2022, </w:t>
      </w:r>
      <w:proofErr w:type="spellStart"/>
      <w:r w:rsidRPr="0057718E">
        <w:rPr>
          <w:rPrChange w:id="2068" w:author="Microsoft Office User" w:date="2025-01-28T16:29:00Z">
            <w:rPr>
              <w:lang w:val="fr-SN"/>
            </w:rPr>
          </w:rPrChange>
        </w:rPr>
        <w:t>Mengmeng</w:t>
      </w:r>
      <w:proofErr w:type="spellEnd"/>
      <w:r w:rsidRPr="0057718E">
        <w:rPr>
          <w:rPrChange w:id="2069" w:author="Microsoft Office User" w:date="2025-01-28T16:29:00Z">
            <w:rPr>
              <w:lang w:val="fr-SN"/>
            </w:rPr>
          </w:rPrChange>
        </w:rPr>
        <w:t xml:space="preserve"> Song, Xinyu Xing, </w:t>
      </w:r>
      <w:proofErr w:type="spellStart"/>
      <w:r w:rsidRPr="0057718E">
        <w:rPr>
          <w:rPrChange w:id="2070" w:author="Microsoft Office User" w:date="2025-01-28T16:29:00Z">
            <w:rPr>
              <w:lang w:val="fr-SN"/>
            </w:rPr>
          </w:rPrChange>
        </w:rPr>
        <w:t>Yucong</w:t>
      </w:r>
      <w:proofErr w:type="spellEnd"/>
      <w:r w:rsidRPr="0057718E">
        <w:rPr>
          <w:rPrChange w:id="2071" w:author="Microsoft Office User" w:date="2025-01-28T16:29:00Z">
            <w:rPr>
              <w:lang w:val="fr-SN"/>
            </w:rPr>
          </w:rPrChange>
        </w:rPr>
        <w:t xml:space="preserve"> Duan, Jason Cohen et Jian Mou ont essayé d’apporter des réponses à ces questionnements. Ils nous parlent dans leur article des impacts que l’IA pourrait avoir dans les services clients. Ils ont fait différentes expérimentations, des tests, des comparaisons et des hypothèses pour aboutir aux résultats. Et ces résultats étaient que les technologies d’IA allaient sans doute prendre une grande place dans les services clients, mais il ne faut pas complètement supprimer l’interaction humaine.</w:t>
      </w:r>
    </w:p>
    <w:p w14:paraId="3B58F5E4" w14:textId="1C62A9B5" w:rsidR="00C572A3" w:rsidRPr="0057718E" w:rsidRDefault="00C572A3" w:rsidP="00C572A3">
      <w:pPr>
        <w:rPr>
          <w:rPrChange w:id="2072" w:author="Microsoft Office User" w:date="2025-01-28T16:29:00Z">
            <w:rPr>
              <w:lang w:val="fr-SN"/>
            </w:rPr>
          </w:rPrChange>
        </w:rPr>
      </w:pPr>
      <w:r w:rsidRPr="0057718E">
        <w:rPr>
          <w:rPrChange w:id="2073" w:author="Microsoft Office User" w:date="2025-01-28T16:29:00Z">
            <w:rPr>
              <w:lang w:val="fr-SN"/>
            </w:rPr>
          </w:rPrChange>
        </w:rPr>
        <w:t xml:space="preserve">Dans le même cadre, d’autres études ont été faites sur le domaine, comme celle de 2022 de </w:t>
      </w:r>
      <w:proofErr w:type="spellStart"/>
      <w:r w:rsidRPr="0057718E">
        <w:rPr>
          <w:rPrChange w:id="2074" w:author="Microsoft Office User" w:date="2025-01-28T16:29:00Z">
            <w:rPr>
              <w:lang w:val="fr-SN"/>
            </w:rPr>
          </w:rPrChange>
        </w:rPr>
        <w:t>Dimitrios</w:t>
      </w:r>
      <w:proofErr w:type="spellEnd"/>
      <w:r w:rsidRPr="0057718E">
        <w:rPr>
          <w:rPrChange w:id="2075" w:author="Microsoft Office User" w:date="2025-01-28T16:29:00Z">
            <w:rPr>
              <w:lang w:val="fr-SN"/>
            </w:rPr>
          </w:rPrChange>
        </w:rPr>
        <w:t xml:space="preserve"> </w:t>
      </w:r>
      <w:proofErr w:type="spellStart"/>
      <w:r w:rsidRPr="0057718E">
        <w:rPr>
          <w:rPrChange w:id="2076" w:author="Microsoft Office User" w:date="2025-01-28T16:29:00Z">
            <w:rPr>
              <w:lang w:val="fr-SN"/>
            </w:rPr>
          </w:rPrChange>
        </w:rPr>
        <w:t>Buhalis</w:t>
      </w:r>
      <w:proofErr w:type="spellEnd"/>
      <w:r w:rsidRPr="0057718E">
        <w:rPr>
          <w:rPrChange w:id="2077" w:author="Microsoft Office User" w:date="2025-01-28T16:29:00Z">
            <w:rPr>
              <w:lang w:val="fr-SN"/>
            </w:rPr>
          </w:rPrChange>
        </w:rPr>
        <w:t xml:space="preserve"> et </w:t>
      </w:r>
      <w:proofErr w:type="spellStart"/>
      <w:r w:rsidRPr="0057718E">
        <w:rPr>
          <w:rPrChange w:id="2078" w:author="Microsoft Office User" w:date="2025-01-28T16:29:00Z">
            <w:rPr>
              <w:lang w:val="fr-SN"/>
            </w:rPr>
          </w:rPrChange>
        </w:rPr>
        <w:t>Iuliia</w:t>
      </w:r>
      <w:proofErr w:type="spellEnd"/>
      <w:r w:rsidRPr="0057718E">
        <w:rPr>
          <w:rPrChange w:id="2079" w:author="Microsoft Office User" w:date="2025-01-28T16:29:00Z">
            <w:rPr>
              <w:lang w:val="fr-SN"/>
            </w:rPr>
          </w:rPrChange>
        </w:rPr>
        <w:t xml:space="preserve"> </w:t>
      </w:r>
      <w:proofErr w:type="spellStart"/>
      <w:r w:rsidRPr="0057718E">
        <w:rPr>
          <w:rPrChange w:id="2080" w:author="Microsoft Office User" w:date="2025-01-28T16:29:00Z">
            <w:rPr>
              <w:lang w:val="fr-SN"/>
            </w:rPr>
          </w:rPrChange>
        </w:rPr>
        <w:t>Moldavska</w:t>
      </w:r>
      <w:proofErr w:type="spellEnd"/>
      <w:r w:rsidRPr="0057718E">
        <w:rPr>
          <w:rPrChange w:id="2081" w:author="Microsoft Office User" w:date="2025-01-28T16:29:00Z">
            <w:rPr>
              <w:lang w:val="fr-SN"/>
            </w:rPr>
          </w:rPrChange>
        </w:rPr>
        <w:t xml:space="preserve"> dans le </w:t>
      </w:r>
      <w:r w:rsidRPr="0057718E">
        <w:rPr>
          <w:i/>
          <w:iCs/>
          <w:rPrChange w:id="2082" w:author="Microsoft Office User" w:date="2025-01-28T16:29:00Z">
            <w:rPr>
              <w:i/>
              <w:iCs/>
              <w:lang w:val="fr-SN"/>
            </w:rPr>
          </w:rPrChange>
        </w:rPr>
        <w:t xml:space="preserve">Journal of </w:t>
      </w:r>
      <w:proofErr w:type="spellStart"/>
      <w:r w:rsidRPr="0057718E">
        <w:rPr>
          <w:i/>
          <w:iCs/>
          <w:rPrChange w:id="2083" w:author="Microsoft Office User" w:date="2025-01-28T16:29:00Z">
            <w:rPr>
              <w:i/>
              <w:iCs/>
              <w:lang w:val="fr-SN"/>
            </w:rPr>
          </w:rPrChange>
        </w:rPr>
        <w:t>Hospitality</w:t>
      </w:r>
      <w:proofErr w:type="spellEnd"/>
      <w:r w:rsidRPr="0057718E">
        <w:rPr>
          <w:i/>
          <w:iCs/>
          <w:rPrChange w:id="2084" w:author="Microsoft Office User" w:date="2025-01-28T16:29:00Z">
            <w:rPr>
              <w:i/>
              <w:iCs/>
              <w:lang w:val="fr-SN"/>
            </w:rPr>
          </w:rPrChange>
        </w:rPr>
        <w:t xml:space="preserve"> and </w:t>
      </w:r>
      <w:proofErr w:type="spellStart"/>
      <w:r w:rsidRPr="0057718E">
        <w:rPr>
          <w:i/>
          <w:iCs/>
          <w:rPrChange w:id="2085" w:author="Microsoft Office User" w:date="2025-01-28T16:29:00Z">
            <w:rPr>
              <w:i/>
              <w:iCs/>
              <w:lang w:val="fr-SN"/>
            </w:rPr>
          </w:rPrChange>
        </w:rPr>
        <w:t>Tourism</w:t>
      </w:r>
      <w:proofErr w:type="spellEnd"/>
      <w:r w:rsidRPr="0057718E">
        <w:rPr>
          <w:i/>
          <w:iCs/>
          <w:rPrChange w:id="2086" w:author="Microsoft Office User" w:date="2025-01-28T16:29:00Z">
            <w:rPr>
              <w:i/>
              <w:iCs/>
              <w:lang w:val="fr-SN"/>
            </w:rPr>
          </w:rPrChange>
        </w:rPr>
        <w:t xml:space="preserve"> </w:t>
      </w:r>
      <w:proofErr w:type="spellStart"/>
      <w:r w:rsidRPr="0057718E">
        <w:rPr>
          <w:i/>
          <w:iCs/>
          <w:rPrChange w:id="2087" w:author="Microsoft Office User" w:date="2025-01-28T16:29:00Z">
            <w:rPr>
              <w:i/>
              <w:iCs/>
              <w:lang w:val="fr-SN"/>
            </w:rPr>
          </w:rPrChange>
        </w:rPr>
        <w:t>Technology</w:t>
      </w:r>
      <w:proofErr w:type="spellEnd"/>
      <w:r w:rsidRPr="0057718E">
        <w:rPr>
          <w:rPrChange w:id="2088" w:author="Microsoft Office User" w:date="2025-01-28T16:29:00Z">
            <w:rPr>
              <w:lang w:val="fr-SN"/>
            </w:rPr>
          </w:rPrChange>
        </w:rPr>
        <w:t xml:space="preserve">. Cet article se donnait pour objectif d’investiguer les interactions entre les hôtels et les hôtes dans le contexte de « l’hospitalité ». La méthodologie que cette étude a suivie a consisté à faire des entretiens avec le personnel des hôtels sur l’utilisation des assistantes vocales dans ces structures. Ce qu’ils ont trouvé, c’est que l’utilisation de ces technologies est d’un grand apport autant pour le personnel que pour les clients. Selon les auteurs, cela peut leur permettre d’explorer les domaines du "smart </w:t>
      </w:r>
      <w:proofErr w:type="spellStart"/>
      <w:r w:rsidRPr="0057718E">
        <w:rPr>
          <w:rPrChange w:id="2089" w:author="Microsoft Office User" w:date="2025-01-28T16:29:00Z">
            <w:rPr>
              <w:lang w:val="fr-SN"/>
            </w:rPr>
          </w:rPrChange>
        </w:rPr>
        <w:t>hospitality</w:t>
      </w:r>
      <w:proofErr w:type="spellEnd"/>
      <w:r w:rsidRPr="0057718E">
        <w:rPr>
          <w:rPrChange w:id="2090" w:author="Microsoft Office User" w:date="2025-01-28T16:29:00Z">
            <w:rPr>
              <w:lang w:val="fr-SN"/>
            </w:rPr>
          </w:rPrChange>
        </w:rPr>
        <w:t>" et de l’écosystème du tourisme avec l’IA.</w:t>
      </w:r>
    </w:p>
    <w:p w14:paraId="7ABC8B8D" w14:textId="6D18D06B" w:rsidR="00205D8E" w:rsidRPr="0057718E" w:rsidRDefault="00205D8E" w:rsidP="00B9476C">
      <w:pPr>
        <w:pStyle w:val="Titre4"/>
        <w:numPr>
          <w:ilvl w:val="0"/>
          <w:numId w:val="4"/>
        </w:numPr>
        <w:rPr>
          <w:rFonts w:eastAsia="Times New Roman"/>
          <w:rPrChange w:id="2091" w:author="Microsoft Office User" w:date="2025-01-28T16:29:00Z">
            <w:rPr>
              <w:rFonts w:eastAsia="Times New Roman"/>
              <w:lang w:val="fr-SN"/>
            </w:rPr>
          </w:rPrChange>
        </w:rPr>
      </w:pPr>
      <w:bookmarkStart w:id="2092" w:name="_Toc188723922"/>
      <w:r w:rsidRPr="0057718E">
        <w:rPr>
          <w:rFonts w:eastAsia="Times New Roman"/>
          <w:rPrChange w:id="2093" w:author="Microsoft Office User" w:date="2025-01-28T16:29:00Z">
            <w:rPr>
              <w:rFonts w:eastAsia="Times New Roman"/>
              <w:lang w:val="fr-SN"/>
            </w:rPr>
          </w:rPrChange>
        </w:rPr>
        <w:t>Détection de fraudes</w:t>
      </w:r>
      <w:bookmarkEnd w:id="2092"/>
    </w:p>
    <w:p w14:paraId="693CDEFB" w14:textId="77777777" w:rsidR="00C572A3" w:rsidRPr="0057718E" w:rsidRDefault="00C572A3" w:rsidP="00C572A3">
      <w:pPr>
        <w:rPr>
          <w:rPrChange w:id="2094" w:author="Microsoft Office User" w:date="2025-01-28T16:29:00Z">
            <w:rPr>
              <w:lang w:val="fr-SN"/>
            </w:rPr>
          </w:rPrChange>
        </w:rPr>
      </w:pPr>
      <w:r w:rsidRPr="0057718E">
        <w:rPr>
          <w:rPrChange w:id="2095" w:author="Microsoft Office User" w:date="2025-01-28T16:29:00Z">
            <w:rPr>
              <w:lang w:val="fr-SN"/>
            </w:rPr>
          </w:rPrChange>
        </w:rPr>
        <w:t>La détection de fraude est un procédé qui nous permet d’identifier des activités frauduleuses exécutées ou tentées au sein d’une organisation. Les fraudes, si elles ne sont pas identifiées et réglées, peuvent être un cauchemar pour les organisations. C’est là que l’IA peut intervenir avec ses algorithmes.</w:t>
      </w:r>
    </w:p>
    <w:p w14:paraId="5F432D0E" w14:textId="77777777" w:rsidR="00C572A3" w:rsidRPr="0057718E" w:rsidRDefault="00C572A3" w:rsidP="00C572A3">
      <w:pPr>
        <w:rPr>
          <w:rPrChange w:id="2096" w:author="Microsoft Office User" w:date="2025-01-28T16:29:00Z">
            <w:rPr>
              <w:lang w:val="fr-SN"/>
            </w:rPr>
          </w:rPrChange>
        </w:rPr>
      </w:pPr>
      <w:r w:rsidRPr="0057718E">
        <w:rPr>
          <w:rPrChange w:id="2097" w:author="Microsoft Office User" w:date="2025-01-28T16:29:00Z">
            <w:rPr>
              <w:lang w:val="fr-SN"/>
            </w:rPr>
          </w:rPrChange>
        </w:rPr>
        <w:t xml:space="preserve">Pour mettre en évidence l’aide non négligeable que l’IA peut apporter dans la détection de fraude, Muhammad Farman et </w:t>
      </w:r>
      <w:proofErr w:type="spellStart"/>
      <w:r w:rsidRPr="0057718E">
        <w:rPr>
          <w:rPrChange w:id="2098" w:author="Microsoft Office User" w:date="2025-01-28T16:29:00Z">
            <w:rPr>
              <w:lang w:val="fr-SN"/>
            </w:rPr>
          </w:rPrChange>
        </w:rPr>
        <w:t>Muzamil</w:t>
      </w:r>
      <w:proofErr w:type="spellEnd"/>
      <w:r w:rsidRPr="0057718E">
        <w:rPr>
          <w:rPrChange w:id="2099" w:author="Microsoft Office User" w:date="2025-01-28T16:29:00Z">
            <w:rPr>
              <w:lang w:val="fr-SN"/>
            </w:rPr>
          </w:rPrChange>
        </w:rPr>
        <w:t xml:space="preserve"> Abbas ont très récemment publié un article sur le sujet intitulé "</w:t>
      </w:r>
      <w:proofErr w:type="spellStart"/>
      <w:r w:rsidRPr="0057718E">
        <w:rPr>
          <w:i/>
          <w:iCs/>
          <w:rPrChange w:id="2100" w:author="Microsoft Office User" w:date="2025-01-28T16:29:00Z">
            <w:rPr>
              <w:i/>
              <w:iCs/>
              <w:lang w:val="fr-SN"/>
            </w:rPr>
          </w:rPrChange>
        </w:rPr>
        <w:t>Artificial</w:t>
      </w:r>
      <w:proofErr w:type="spellEnd"/>
      <w:r w:rsidRPr="0057718E">
        <w:rPr>
          <w:i/>
          <w:iCs/>
          <w:rPrChange w:id="2101" w:author="Microsoft Office User" w:date="2025-01-28T16:29:00Z">
            <w:rPr>
              <w:i/>
              <w:iCs/>
              <w:lang w:val="fr-SN"/>
            </w:rPr>
          </w:rPrChange>
        </w:rPr>
        <w:t xml:space="preserve"> Intelligence for </w:t>
      </w:r>
      <w:proofErr w:type="spellStart"/>
      <w:r w:rsidRPr="0057718E">
        <w:rPr>
          <w:i/>
          <w:iCs/>
          <w:rPrChange w:id="2102" w:author="Microsoft Office User" w:date="2025-01-28T16:29:00Z">
            <w:rPr>
              <w:i/>
              <w:iCs/>
              <w:lang w:val="fr-SN"/>
            </w:rPr>
          </w:rPrChange>
        </w:rPr>
        <w:t>Fraud</w:t>
      </w:r>
      <w:proofErr w:type="spellEnd"/>
      <w:r w:rsidRPr="0057718E">
        <w:rPr>
          <w:i/>
          <w:iCs/>
          <w:rPrChange w:id="2103" w:author="Microsoft Office User" w:date="2025-01-28T16:29:00Z">
            <w:rPr>
              <w:i/>
              <w:iCs/>
              <w:lang w:val="fr-SN"/>
            </w:rPr>
          </w:rPrChange>
        </w:rPr>
        <w:t xml:space="preserve"> </w:t>
      </w:r>
      <w:proofErr w:type="spellStart"/>
      <w:r w:rsidRPr="0057718E">
        <w:rPr>
          <w:i/>
          <w:iCs/>
          <w:rPrChange w:id="2104" w:author="Microsoft Office User" w:date="2025-01-28T16:29:00Z">
            <w:rPr>
              <w:i/>
              <w:iCs/>
              <w:lang w:val="fr-SN"/>
            </w:rPr>
          </w:rPrChange>
        </w:rPr>
        <w:t>Detection</w:t>
      </w:r>
      <w:proofErr w:type="spellEnd"/>
      <w:r w:rsidRPr="0057718E">
        <w:rPr>
          <w:i/>
          <w:iCs/>
          <w:rPrChange w:id="2105" w:author="Microsoft Office User" w:date="2025-01-28T16:29:00Z">
            <w:rPr>
              <w:i/>
              <w:iCs/>
              <w:lang w:val="fr-SN"/>
            </w:rPr>
          </w:rPrChange>
        </w:rPr>
        <w:t xml:space="preserve"> and Prevention</w:t>
      </w:r>
      <w:r w:rsidRPr="0057718E">
        <w:rPr>
          <w:rPrChange w:id="2106" w:author="Microsoft Office User" w:date="2025-01-28T16:29:00Z">
            <w:rPr>
              <w:lang w:val="fr-SN"/>
            </w:rPr>
          </w:rPrChange>
        </w:rPr>
        <w:t>". L’objet de cette étude était de révéler l’apport de l’IA sur la détection de fraude, mais aussi sur la prévention. Pour ce faire, ils ont d’abord présenté les algorithmes d’IA et leur fonctionnement spécifique dans la détection de fraude, puis ils ont abordé l’IA dans la finance. Les résultats de cette étude ont été conséquents, car ils ont pu prouver l’apport considérable de l’IA dans ce domaine sans rien implémenter.</w:t>
      </w:r>
    </w:p>
    <w:p w14:paraId="6C008118" w14:textId="2F24652D" w:rsidR="00C572A3" w:rsidRPr="0057718E" w:rsidRDefault="00C572A3" w:rsidP="00C572A3">
      <w:pPr>
        <w:rPr>
          <w:rPrChange w:id="2107" w:author="Microsoft Office User" w:date="2025-01-28T16:29:00Z">
            <w:rPr>
              <w:lang w:val="fr-SN"/>
            </w:rPr>
          </w:rPrChange>
        </w:rPr>
      </w:pPr>
      <w:r w:rsidRPr="0057718E">
        <w:rPr>
          <w:rPrChange w:id="2108" w:author="Microsoft Office User" w:date="2025-01-28T16:29:00Z">
            <w:rPr>
              <w:lang w:val="fr-SN"/>
            </w:rPr>
          </w:rPrChange>
        </w:rPr>
        <w:t>Un peu plus tôt, en 2018, deux chercheurs (</w:t>
      </w:r>
      <w:proofErr w:type="spellStart"/>
      <w:r w:rsidRPr="0057718E">
        <w:rPr>
          <w:rPrChange w:id="2109" w:author="Microsoft Office User" w:date="2025-01-28T16:29:00Z">
            <w:rPr>
              <w:lang w:val="fr-SN"/>
            </w:rPr>
          </w:rPrChange>
        </w:rPr>
        <w:t>Dahee</w:t>
      </w:r>
      <w:proofErr w:type="spellEnd"/>
      <w:r w:rsidRPr="0057718E">
        <w:rPr>
          <w:rPrChange w:id="2110" w:author="Microsoft Office User" w:date="2025-01-28T16:29:00Z">
            <w:rPr>
              <w:lang w:val="fr-SN"/>
            </w:rPr>
          </w:rPrChange>
        </w:rPr>
        <w:t xml:space="preserve"> Choi, </w:t>
      </w:r>
      <w:proofErr w:type="spellStart"/>
      <w:r w:rsidRPr="0057718E">
        <w:rPr>
          <w:rPrChange w:id="2111" w:author="Microsoft Office User" w:date="2025-01-28T16:29:00Z">
            <w:rPr>
              <w:lang w:val="fr-SN"/>
            </w:rPr>
          </w:rPrChange>
        </w:rPr>
        <w:t>Kyungho</w:t>
      </w:r>
      <w:proofErr w:type="spellEnd"/>
      <w:r w:rsidRPr="0057718E">
        <w:rPr>
          <w:rPrChange w:id="2112" w:author="Microsoft Office User" w:date="2025-01-28T16:29:00Z">
            <w:rPr>
              <w:lang w:val="fr-SN"/>
            </w:rPr>
          </w:rPrChange>
        </w:rPr>
        <w:t xml:space="preserve"> Lee) avaient fait une étude similaire mais plus pratique sur la détection de fraude. Ici, l’étude se voulait non seulement théorique mais aussi pratique en implémentant des modèles qui allaient fonctionner pour la détection. Pour ce qui est des modèles, ils ont utilisé dans un premier temps des algorithmes de Machine Learning, puis de </w:t>
      </w:r>
      <w:proofErr w:type="spellStart"/>
      <w:r w:rsidRPr="0057718E">
        <w:rPr>
          <w:rPrChange w:id="2113" w:author="Microsoft Office User" w:date="2025-01-28T16:29:00Z">
            <w:rPr>
              <w:lang w:val="fr-SN"/>
            </w:rPr>
          </w:rPrChange>
        </w:rPr>
        <w:t>Deep</w:t>
      </w:r>
      <w:proofErr w:type="spellEnd"/>
      <w:r w:rsidRPr="0057718E">
        <w:rPr>
          <w:rPrChange w:id="2114" w:author="Microsoft Office User" w:date="2025-01-28T16:29:00Z">
            <w:rPr>
              <w:lang w:val="fr-SN"/>
            </w:rPr>
          </w:rPrChange>
        </w:rPr>
        <w:t xml:space="preserve"> Learning. Les observations faites à la suite des expérimentations sont claires : les modèles de ML ont été plus performants que les modèles de DL, comme quoi parfois le simple est plus efficace.</w:t>
      </w:r>
    </w:p>
    <w:p w14:paraId="44877080" w14:textId="267B2DEF" w:rsidR="00DF6F4F" w:rsidRPr="0057718E" w:rsidRDefault="00DF6F4F" w:rsidP="00B9476C">
      <w:pPr>
        <w:pStyle w:val="Titre4"/>
        <w:numPr>
          <w:ilvl w:val="0"/>
          <w:numId w:val="4"/>
        </w:numPr>
        <w:ind w:left="432" w:hanging="432"/>
        <w:rPr>
          <w:rFonts w:eastAsia="Times New Roman"/>
          <w:rPrChange w:id="2115" w:author="Microsoft Office User" w:date="2025-01-28T16:29:00Z">
            <w:rPr>
              <w:rFonts w:eastAsia="Times New Roman"/>
              <w:lang w:val="fr-SN"/>
            </w:rPr>
          </w:rPrChange>
        </w:rPr>
      </w:pPr>
      <w:bookmarkStart w:id="2116" w:name="_Toc188723923"/>
      <w:r w:rsidRPr="0057718E">
        <w:rPr>
          <w:rFonts w:eastAsia="Times New Roman"/>
          <w:rPrChange w:id="2117" w:author="Microsoft Office User" w:date="2025-01-28T16:29:00Z">
            <w:rPr>
              <w:rFonts w:eastAsia="Times New Roman"/>
              <w:lang w:val="fr-SN"/>
            </w:rPr>
          </w:rPrChange>
        </w:rPr>
        <w:t>La bourse</w:t>
      </w:r>
      <w:r w:rsidR="008363C3" w:rsidRPr="0057718E">
        <w:rPr>
          <w:rFonts w:eastAsia="Times New Roman"/>
          <w:rPrChange w:id="2118" w:author="Microsoft Office User" w:date="2025-01-28T16:29:00Z">
            <w:rPr>
              <w:rFonts w:eastAsia="Times New Roman"/>
              <w:lang w:val="fr-SN"/>
            </w:rPr>
          </w:rPrChange>
        </w:rPr>
        <w:t xml:space="preserve"> et les marchés financiers</w:t>
      </w:r>
      <w:bookmarkEnd w:id="2116"/>
    </w:p>
    <w:p w14:paraId="751BA910" w14:textId="77777777" w:rsidR="00C572A3" w:rsidRPr="0057718E" w:rsidRDefault="00C572A3" w:rsidP="00C572A3">
      <w:pPr>
        <w:rPr>
          <w:rPrChange w:id="2119" w:author="Microsoft Office User" w:date="2025-01-28T16:29:00Z">
            <w:rPr>
              <w:lang w:val="fr-SN"/>
            </w:rPr>
          </w:rPrChange>
        </w:rPr>
      </w:pPr>
      <w:r w:rsidRPr="0057718E">
        <w:rPr>
          <w:rPrChange w:id="2120" w:author="Microsoft Office User" w:date="2025-01-28T16:29:00Z">
            <w:rPr>
              <w:lang w:val="fr-SN"/>
            </w:rPr>
          </w:rPrChange>
        </w:rPr>
        <w:t xml:space="preserve">La bourse et les marchés financiers n’échappent pas à l’IA, c’est l’une des applications les plus </w:t>
      </w:r>
      <w:proofErr w:type="spellStart"/>
      <w:r w:rsidRPr="0057718E">
        <w:rPr>
          <w:rPrChange w:id="2121" w:author="Microsoft Office User" w:date="2025-01-28T16:29:00Z">
            <w:rPr>
              <w:lang w:val="fr-SN"/>
            </w:rPr>
          </w:rPrChange>
        </w:rPr>
        <w:t>challengeantes</w:t>
      </w:r>
      <w:proofErr w:type="spellEnd"/>
      <w:r w:rsidRPr="0057718E">
        <w:rPr>
          <w:rPrChange w:id="2122" w:author="Microsoft Office User" w:date="2025-01-28T16:29:00Z">
            <w:rPr>
              <w:lang w:val="fr-SN"/>
            </w:rPr>
          </w:rPrChange>
        </w:rPr>
        <w:t xml:space="preserve"> de l’IA dans la finance, du fait de la volatilité des marchés financiers et de l’incertitude qui y règne. Mais une telle chose n’a pas empêché les scientifiques de s’y aventurer.</w:t>
      </w:r>
    </w:p>
    <w:p w14:paraId="4131CC10" w14:textId="661D0F2F" w:rsidR="00C572A3" w:rsidRPr="0057718E" w:rsidRDefault="00C572A3" w:rsidP="00C572A3">
      <w:pPr>
        <w:rPr>
          <w:rPrChange w:id="2123" w:author="Microsoft Office User" w:date="2025-01-28T16:29:00Z">
            <w:rPr>
              <w:lang w:val="fr-SN"/>
            </w:rPr>
          </w:rPrChange>
        </w:rPr>
      </w:pPr>
      <w:r w:rsidRPr="0057718E">
        <w:rPr>
          <w:rPrChange w:id="2124" w:author="Microsoft Office User" w:date="2025-01-28T16:29:00Z">
            <w:rPr>
              <w:lang w:val="fr-SN"/>
            </w:rPr>
          </w:rPrChange>
        </w:rPr>
        <w:t xml:space="preserve">C’est en l’occurrence le cas de </w:t>
      </w:r>
      <w:proofErr w:type="spellStart"/>
      <w:r w:rsidRPr="0057718E">
        <w:rPr>
          <w:rPrChange w:id="2125" w:author="Microsoft Office User" w:date="2025-01-28T16:29:00Z">
            <w:rPr>
              <w:lang w:val="fr-SN"/>
            </w:rPr>
          </w:rPrChange>
        </w:rPr>
        <w:t>Mahinda</w:t>
      </w:r>
      <w:proofErr w:type="spellEnd"/>
      <w:r w:rsidRPr="0057718E">
        <w:rPr>
          <w:rPrChange w:id="2126" w:author="Microsoft Office User" w:date="2025-01-28T16:29:00Z">
            <w:rPr>
              <w:lang w:val="fr-SN"/>
            </w:rPr>
          </w:rPrChange>
        </w:rPr>
        <w:t xml:space="preserve"> </w:t>
      </w:r>
      <w:proofErr w:type="spellStart"/>
      <w:r w:rsidRPr="0057718E">
        <w:rPr>
          <w:rPrChange w:id="2127" w:author="Microsoft Office User" w:date="2025-01-28T16:29:00Z">
            <w:rPr>
              <w:lang w:val="fr-SN"/>
            </w:rPr>
          </w:rPrChange>
        </w:rPr>
        <w:t>Mailagaha</w:t>
      </w:r>
      <w:proofErr w:type="spellEnd"/>
      <w:r w:rsidRPr="0057718E">
        <w:rPr>
          <w:rPrChange w:id="2128" w:author="Microsoft Office User" w:date="2025-01-28T16:29:00Z">
            <w:rPr>
              <w:lang w:val="fr-SN"/>
            </w:rPr>
          </w:rPrChange>
        </w:rPr>
        <w:t xml:space="preserve"> </w:t>
      </w:r>
      <w:proofErr w:type="spellStart"/>
      <w:r w:rsidRPr="0057718E">
        <w:rPr>
          <w:rPrChange w:id="2129" w:author="Microsoft Office User" w:date="2025-01-28T16:29:00Z">
            <w:rPr>
              <w:lang w:val="fr-SN"/>
            </w:rPr>
          </w:rPrChange>
        </w:rPr>
        <w:t>Kumbure</w:t>
      </w:r>
      <w:proofErr w:type="spellEnd"/>
      <w:r w:rsidRPr="0057718E">
        <w:rPr>
          <w:rPrChange w:id="2130" w:author="Microsoft Office User" w:date="2025-01-28T16:29:00Z">
            <w:rPr>
              <w:lang w:val="fr-SN"/>
            </w:rPr>
          </w:rPrChange>
        </w:rPr>
        <w:t xml:space="preserve">, Christoph </w:t>
      </w:r>
      <w:proofErr w:type="spellStart"/>
      <w:r w:rsidRPr="0057718E">
        <w:rPr>
          <w:rPrChange w:id="2131" w:author="Microsoft Office User" w:date="2025-01-28T16:29:00Z">
            <w:rPr>
              <w:lang w:val="fr-SN"/>
            </w:rPr>
          </w:rPrChange>
        </w:rPr>
        <w:t>Lohrmann</w:t>
      </w:r>
      <w:proofErr w:type="spellEnd"/>
      <w:r w:rsidRPr="0057718E">
        <w:rPr>
          <w:rPrChange w:id="2132" w:author="Microsoft Office User" w:date="2025-01-28T16:29:00Z">
            <w:rPr>
              <w:lang w:val="fr-SN"/>
            </w:rPr>
          </w:rPrChange>
        </w:rPr>
        <w:t xml:space="preserve">, </w:t>
      </w:r>
      <w:proofErr w:type="spellStart"/>
      <w:r w:rsidRPr="0057718E">
        <w:rPr>
          <w:rPrChange w:id="2133" w:author="Microsoft Office User" w:date="2025-01-28T16:29:00Z">
            <w:rPr>
              <w:lang w:val="fr-SN"/>
            </w:rPr>
          </w:rPrChange>
        </w:rPr>
        <w:t>Pasi</w:t>
      </w:r>
      <w:proofErr w:type="spellEnd"/>
      <w:r w:rsidRPr="0057718E">
        <w:rPr>
          <w:rPrChange w:id="2134" w:author="Microsoft Office User" w:date="2025-01-28T16:29:00Z">
            <w:rPr>
              <w:lang w:val="fr-SN"/>
            </w:rPr>
          </w:rPrChange>
        </w:rPr>
        <w:t xml:space="preserve"> </w:t>
      </w:r>
      <w:proofErr w:type="spellStart"/>
      <w:r w:rsidRPr="0057718E">
        <w:rPr>
          <w:rPrChange w:id="2135" w:author="Microsoft Office User" w:date="2025-01-28T16:29:00Z">
            <w:rPr>
              <w:lang w:val="fr-SN"/>
            </w:rPr>
          </w:rPrChange>
        </w:rPr>
        <w:t>Luukka</w:t>
      </w:r>
      <w:proofErr w:type="spellEnd"/>
      <w:r w:rsidRPr="0057718E">
        <w:rPr>
          <w:rPrChange w:id="2136" w:author="Microsoft Office User" w:date="2025-01-28T16:29:00Z">
            <w:rPr>
              <w:lang w:val="fr-SN"/>
            </w:rPr>
          </w:rPrChange>
        </w:rPr>
        <w:t xml:space="preserve"> et </w:t>
      </w:r>
      <w:proofErr w:type="spellStart"/>
      <w:r w:rsidRPr="0057718E">
        <w:rPr>
          <w:rPrChange w:id="2137" w:author="Microsoft Office User" w:date="2025-01-28T16:29:00Z">
            <w:rPr>
              <w:lang w:val="fr-SN"/>
            </w:rPr>
          </w:rPrChange>
        </w:rPr>
        <w:t>Jari</w:t>
      </w:r>
      <w:proofErr w:type="spellEnd"/>
      <w:r w:rsidRPr="0057718E">
        <w:rPr>
          <w:rPrChange w:id="2138" w:author="Microsoft Office User" w:date="2025-01-28T16:29:00Z">
            <w:rPr>
              <w:lang w:val="fr-SN"/>
            </w:rPr>
          </w:rPrChange>
        </w:rPr>
        <w:t xml:space="preserve"> </w:t>
      </w:r>
      <w:proofErr w:type="spellStart"/>
      <w:r w:rsidRPr="0057718E">
        <w:rPr>
          <w:rPrChange w:id="2139" w:author="Microsoft Office User" w:date="2025-01-28T16:29:00Z">
            <w:rPr>
              <w:lang w:val="fr-SN"/>
            </w:rPr>
          </w:rPrChange>
        </w:rPr>
        <w:t>Porras</w:t>
      </w:r>
      <w:proofErr w:type="spellEnd"/>
      <w:r w:rsidRPr="0057718E">
        <w:rPr>
          <w:rPrChange w:id="2140" w:author="Microsoft Office User" w:date="2025-01-28T16:29:00Z">
            <w:rPr>
              <w:lang w:val="fr-SN"/>
            </w:rPr>
          </w:rPrChange>
        </w:rPr>
        <w:t xml:space="preserve"> qui ont collaboré à la rédaction d’un article qui se voulait être une revue des techniques de ML dans la prédiction du cours boursier. Cet article avait pour objectif principal de faire une investigation sur la littérature, mais aussi d’avoir connaissance des types de variables utilisées pour cette tâche. Une fois ceci fait, il a été procédé à l’application de ces variables sur le ML afin de prédire les cours boursiers des marchés financiers. Les données qu’ils ont exploitées proviennent d’articles de presse de 2000 à 2019. Ils ont adapté la méthodologie suivante : d’abord la collecte de données boursières sur les marchés financiers du monde entier avec </w:t>
      </w:r>
      <w:proofErr w:type="gramStart"/>
      <w:r w:rsidRPr="0057718E">
        <w:rPr>
          <w:rPrChange w:id="2141" w:author="Microsoft Office User" w:date="2025-01-28T16:29:00Z">
            <w:rPr>
              <w:lang w:val="fr-SN"/>
            </w:rPr>
          </w:rPrChange>
        </w:rPr>
        <w:t xml:space="preserve">les </w:t>
      </w:r>
      <w:r w:rsidRPr="0057718E">
        <w:rPr>
          <w:i/>
          <w:iCs/>
          <w:rPrChange w:id="2142" w:author="Microsoft Office User" w:date="2025-01-28T16:29:00Z">
            <w:rPr>
              <w:i/>
              <w:iCs/>
              <w:lang w:val="fr-SN"/>
            </w:rPr>
          </w:rPrChange>
        </w:rPr>
        <w:t>time</w:t>
      </w:r>
      <w:proofErr w:type="gramEnd"/>
      <w:r w:rsidRPr="0057718E">
        <w:rPr>
          <w:i/>
          <w:iCs/>
          <w:rPrChange w:id="2143" w:author="Microsoft Office User" w:date="2025-01-28T16:29:00Z">
            <w:rPr>
              <w:i/>
              <w:iCs/>
              <w:lang w:val="fr-SN"/>
            </w:rPr>
          </w:rPrChange>
        </w:rPr>
        <w:t xml:space="preserve"> </w:t>
      </w:r>
      <w:proofErr w:type="spellStart"/>
      <w:r w:rsidRPr="0057718E">
        <w:rPr>
          <w:i/>
          <w:iCs/>
          <w:rPrChange w:id="2144" w:author="Microsoft Office User" w:date="2025-01-28T16:29:00Z">
            <w:rPr>
              <w:i/>
              <w:iCs/>
              <w:lang w:val="fr-SN"/>
            </w:rPr>
          </w:rPrChange>
        </w:rPr>
        <w:t>series</w:t>
      </w:r>
      <w:proofErr w:type="spellEnd"/>
      <w:r w:rsidRPr="0057718E">
        <w:rPr>
          <w:rPrChange w:id="2145" w:author="Microsoft Office User" w:date="2025-01-28T16:29:00Z">
            <w:rPr>
              <w:lang w:val="fr-SN"/>
            </w:rPr>
          </w:rPrChange>
        </w:rPr>
        <w:t>, ensuite le traitement, enfin l’étude comparative des modèles. Le résultat le plus frappant était que les ANN ont été très performants par rapport aux autres, surtout sur les marchés comme le S&amp;P 500 (86,81 %) et le DJIA (88,98 %).</w:t>
      </w:r>
    </w:p>
    <w:p w14:paraId="03DC5A17" w14:textId="1CE6AABB" w:rsidR="00596F44" w:rsidRPr="0057718E" w:rsidRDefault="00596F44" w:rsidP="00C572A3">
      <w:pPr>
        <w:rPr>
          <w:rPrChange w:id="2146" w:author="Microsoft Office User" w:date="2025-01-28T16:29:00Z">
            <w:rPr>
              <w:lang w:val="fr-SN"/>
            </w:rPr>
          </w:rPrChange>
        </w:rPr>
      </w:pPr>
      <w:r w:rsidRPr="0057718E">
        <w:rPr>
          <w:rPrChange w:id="2147" w:author="Microsoft Office User" w:date="2025-01-28T16:29:00Z">
            <w:rPr>
              <w:lang w:val="fr-SN"/>
            </w:rPr>
          </w:rPrChange>
        </w:rPr>
        <w:t xml:space="preserve">Il y a beaucoup d’autres recherches dans le domaine, elles sont toutes aussi intéressantes les unes que les autres. Cependant, faisons un tour chez les professionnels, ils s’illustrent mieux car disposant de plus de fonds, mais aussi il y a une meilleure praticabilité de leur produit. Parlant des produits provenant des professionnels, nous pouvons notamment parler de </w:t>
      </w:r>
      <w:r w:rsidR="00000000" w:rsidRPr="0057718E">
        <w:fldChar w:fldCharType="begin"/>
      </w:r>
      <w:r w:rsidR="00000000" w:rsidRPr="0057718E">
        <w:rPr>
          <w:rPrChange w:id="2148" w:author="Microsoft Office User" w:date="2025-01-28T16:29:00Z">
            <w:rPr>
              <w:lang w:val="fr-SN"/>
            </w:rPr>
          </w:rPrChange>
        </w:rPr>
        <w:instrText>HYPERLINK "https://equbot.com/"</w:instrText>
      </w:r>
      <w:r w:rsidR="00000000" w:rsidRPr="0057718E">
        <w:fldChar w:fldCharType="separate"/>
      </w:r>
      <w:proofErr w:type="spellStart"/>
      <w:r w:rsidRPr="0057718E">
        <w:rPr>
          <w:rStyle w:val="Lienhypertexte"/>
          <w:i/>
          <w:iCs/>
          <w:rPrChange w:id="2149" w:author="Microsoft Office User" w:date="2025-01-28T16:29:00Z">
            <w:rPr>
              <w:rStyle w:val="Lienhypertexte"/>
              <w:i/>
              <w:iCs/>
              <w:lang w:val="fr-SN"/>
            </w:rPr>
          </w:rPrChange>
        </w:rPr>
        <w:t>EquBot</w:t>
      </w:r>
      <w:proofErr w:type="spellEnd"/>
      <w:r w:rsidR="00000000" w:rsidRPr="0057718E">
        <w:rPr>
          <w:rStyle w:val="Lienhypertexte"/>
          <w:i/>
          <w:iCs/>
          <w:rPrChange w:id="2150" w:author="Microsoft Office User" w:date="2025-01-28T16:29:00Z">
            <w:rPr>
              <w:rStyle w:val="Lienhypertexte"/>
              <w:i/>
              <w:iCs/>
              <w:lang w:val="fr-SN"/>
            </w:rPr>
          </w:rPrChange>
        </w:rPr>
        <w:fldChar w:fldCharType="end"/>
      </w:r>
      <w:r w:rsidRPr="0057718E">
        <w:rPr>
          <w:rPrChange w:id="2151" w:author="Microsoft Office User" w:date="2025-01-28T16:29:00Z">
            <w:rPr>
              <w:lang w:val="fr-SN"/>
            </w:rPr>
          </w:rPrChange>
        </w:rPr>
        <w:t xml:space="preserve"> qui est un </w:t>
      </w:r>
      <w:proofErr w:type="spellStart"/>
      <w:r w:rsidRPr="0057718E">
        <w:rPr>
          <w:rPrChange w:id="2152" w:author="Microsoft Office User" w:date="2025-01-28T16:29:00Z">
            <w:rPr>
              <w:lang w:val="fr-SN"/>
            </w:rPr>
          </w:rPrChange>
        </w:rPr>
        <w:t>Chatbot</w:t>
      </w:r>
      <w:proofErr w:type="spellEnd"/>
      <w:r w:rsidRPr="0057718E">
        <w:rPr>
          <w:rPrChange w:id="2153" w:author="Microsoft Office User" w:date="2025-01-28T16:29:00Z">
            <w:rPr>
              <w:lang w:val="fr-SN"/>
            </w:rPr>
          </w:rPrChange>
        </w:rPr>
        <w:t xml:space="preserve"> qui prodigue des informations boursières sur les marchés financiers, il y a aussi </w:t>
      </w:r>
      <w:r w:rsidR="00000000" w:rsidRPr="0057718E">
        <w:fldChar w:fldCharType="begin"/>
      </w:r>
      <w:r w:rsidR="00000000" w:rsidRPr="0057718E">
        <w:rPr>
          <w:rPrChange w:id="2154" w:author="Microsoft Office User" w:date="2025-01-28T16:29:00Z">
            <w:rPr>
              <w:lang w:val="fr-SN"/>
            </w:rPr>
          </w:rPrChange>
        </w:rPr>
        <w:instrText>HYPERLINK "https://www.trade-ideas.com/"</w:instrText>
      </w:r>
      <w:r w:rsidR="00000000" w:rsidRPr="0057718E">
        <w:fldChar w:fldCharType="separate"/>
      </w:r>
      <w:r w:rsidRPr="00D04BD8">
        <w:rPr>
          <w:rStyle w:val="Lienhypertexte"/>
          <w:i/>
          <w:iCs/>
        </w:rPr>
        <w:t xml:space="preserve">Trade </w:t>
      </w:r>
      <w:proofErr w:type="spellStart"/>
      <w:r w:rsidRPr="00D04BD8">
        <w:rPr>
          <w:rStyle w:val="Lienhypertexte"/>
          <w:i/>
          <w:iCs/>
        </w:rPr>
        <w:t>Ideas</w:t>
      </w:r>
      <w:proofErr w:type="spellEnd"/>
      <w:r w:rsidR="00000000" w:rsidRPr="0057718E">
        <w:rPr>
          <w:rStyle w:val="Lienhypertexte"/>
          <w:i/>
          <w:iCs/>
          <w:rPrChange w:id="2155" w:author="Microsoft Office User" w:date="2025-01-28T16:29:00Z">
            <w:rPr>
              <w:rStyle w:val="Lienhypertexte"/>
              <w:i/>
              <w:iCs/>
              <w:lang w:val="fr-SN"/>
            </w:rPr>
          </w:rPrChange>
        </w:rPr>
        <w:fldChar w:fldCharType="end"/>
      </w:r>
      <w:r w:rsidRPr="0057718E">
        <w:rPr>
          <w:rPrChange w:id="2156" w:author="Microsoft Office User" w:date="2025-01-28T16:29:00Z">
            <w:rPr>
              <w:lang w:val="fr-SN"/>
            </w:rPr>
          </w:rPrChange>
        </w:rPr>
        <w:t xml:space="preserve"> qui, comme son nom l'indique, est utilisé pour des conseils en investissement sur les marchés financiers, </w:t>
      </w:r>
      <w:r w:rsidR="00000000" w:rsidRPr="0057718E">
        <w:fldChar w:fldCharType="begin"/>
      </w:r>
      <w:r w:rsidR="00000000" w:rsidRPr="0057718E">
        <w:rPr>
          <w:rPrChange w:id="2157" w:author="Microsoft Office User" w:date="2025-01-28T16:29:00Z">
            <w:rPr>
              <w:lang w:val="fr-SN"/>
            </w:rPr>
          </w:rPrChange>
        </w:rPr>
        <w:instrText>HYPERLINK "https://trendspider.com/"</w:instrText>
      </w:r>
      <w:r w:rsidR="00000000" w:rsidRPr="0057718E">
        <w:fldChar w:fldCharType="separate"/>
      </w:r>
      <w:proofErr w:type="spellStart"/>
      <w:r w:rsidRPr="0057718E">
        <w:rPr>
          <w:rStyle w:val="Lienhypertexte"/>
          <w:i/>
          <w:iCs/>
          <w:rPrChange w:id="2158" w:author="Microsoft Office User" w:date="2025-01-28T16:29:00Z">
            <w:rPr>
              <w:rStyle w:val="Lienhypertexte"/>
              <w:i/>
              <w:iCs/>
              <w:lang w:val="fr-SN"/>
            </w:rPr>
          </w:rPrChange>
        </w:rPr>
        <w:t>TrendSpider</w:t>
      </w:r>
      <w:proofErr w:type="spellEnd"/>
      <w:r w:rsidR="00000000" w:rsidRPr="0057718E">
        <w:rPr>
          <w:rStyle w:val="Lienhypertexte"/>
          <w:i/>
          <w:iCs/>
          <w:rPrChange w:id="2159" w:author="Microsoft Office User" w:date="2025-01-28T16:29:00Z">
            <w:rPr>
              <w:rStyle w:val="Lienhypertexte"/>
              <w:i/>
              <w:iCs/>
              <w:lang w:val="fr-SN"/>
            </w:rPr>
          </w:rPrChange>
        </w:rPr>
        <w:fldChar w:fldCharType="end"/>
      </w:r>
      <w:r w:rsidRPr="0057718E">
        <w:rPr>
          <w:rPrChange w:id="2160" w:author="Microsoft Office User" w:date="2025-01-28T16:29:00Z">
            <w:rPr>
              <w:lang w:val="fr-SN"/>
            </w:rPr>
          </w:rPrChange>
        </w:rPr>
        <w:t xml:space="preserve"> quant à lui est utilisé pour faire la prédiction des prix de titres financiers</w:t>
      </w:r>
      <w:r w:rsidR="006C2342" w:rsidRPr="0057718E">
        <w:rPr>
          <w:rPrChange w:id="2161" w:author="Microsoft Office User" w:date="2025-01-28T16:29:00Z">
            <w:rPr>
              <w:lang w:val="fr-SN"/>
            </w:rPr>
          </w:rPrChange>
        </w:rPr>
        <w:t xml:space="preserve"> et bien évidemment il y a d’autres applications</w:t>
      </w:r>
      <w:r w:rsidRPr="0057718E">
        <w:rPr>
          <w:rPrChange w:id="2162" w:author="Microsoft Office User" w:date="2025-01-28T16:29:00Z">
            <w:rPr>
              <w:lang w:val="fr-SN"/>
            </w:rPr>
          </w:rPrChange>
        </w:rPr>
        <w:t>. Néanmoins, toutes ces applications ne sont pas des produits miracles, elles viennent avec leur lot de qualités et de défauts.</w:t>
      </w:r>
    </w:p>
    <w:p w14:paraId="5CC6842C" w14:textId="2B3FE0B5" w:rsidR="003152FC" w:rsidRPr="0057718E" w:rsidRDefault="003152FC" w:rsidP="001C6EF1">
      <w:pPr>
        <w:pStyle w:val="Titre3"/>
        <w:numPr>
          <w:ilvl w:val="0"/>
          <w:numId w:val="0"/>
        </w:numPr>
        <w:rPr>
          <w:rPrChange w:id="2163" w:author="Microsoft Office User" w:date="2025-01-28T16:29:00Z">
            <w:rPr>
              <w:lang w:val="fr-SN"/>
            </w:rPr>
          </w:rPrChange>
        </w:rPr>
      </w:pPr>
      <w:bookmarkStart w:id="2164" w:name="_Toc188723924"/>
      <w:r w:rsidRPr="0057718E">
        <w:rPr>
          <w:rPrChange w:id="2165" w:author="Microsoft Office User" w:date="2025-01-28T16:29:00Z">
            <w:rPr>
              <w:lang w:val="fr-SN"/>
            </w:rPr>
          </w:rPrChange>
        </w:rPr>
        <w:t>Section 2 :</w:t>
      </w:r>
      <w:r w:rsidR="00702FEA" w:rsidRPr="0057718E">
        <w:rPr>
          <w:rPrChange w:id="2166" w:author="Microsoft Office User" w:date="2025-01-28T16:29:00Z">
            <w:rPr>
              <w:lang w:val="fr-SN"/>
            </w:rPr>
          </w:rPrChange>
        </w:rPr>
        <w:t xml:space="preserve"> L’intelligence artificielle </w:t>
      </w:r>
      <w:r w:rsidR="00602E65" w:rsidRPr="0057718E">
        <w:rPr>
          <w:rPrChange w:id="2167" w:author="Microsoft Office User" w:date="2025-01-28T16:29:00Z">
            <w:rPr>
              <w:lang w:val="fr-SN"/>
            </w:rPr>
          </w:rPrChange>
        </w:rPr>
        <w:t>dans l’analyse des états financiers</w:t>
      </w:r>
      <w:bookmarkEnd w:id="2164"/>
    </w:p>
    <w:p w14:paraId="4C9C45D0" w14:textId="5EECBE9D" w:rsidR="00C572A3" w:rsidRPr="0057718E" w:rsidRDefault="00C572A3" w:rsidP="00C572A3">
      <w:pPr>
        <w:rPr>
          <w:rPrChange w:id="2168" w:author="Microsoft Office User" w:date="2025-01-28T16:29:00Z">
            <w:rPr>
              <w:lang w:val="fr-SN"/>
            </w:rPr>
          </w:rPrChange>
        </w:rPr>
      </w:pPr>
      <w:r w:rsidRPr="0057718E">
        <w:rPr>
          <w:rPrChange w:id="2169" w:author="Microsoft Office User" w:date="2025-01-28T16:29:00Z">
            <w:rPr>
              <w:lang w:val="fr-SN"/>
            </w:rPr>
          </w:rPrChange>
        </w:rPr>
        <w:t>Ici, nous allons entrer dans le vif du sujet. Il y a un certain nombre de travaux scientifiques sur l’analyse des états financiers. Il existe trois principaux états financiers que nous allons voir dans la partie 2 (bilan, compte de résultat et tableau des flux de trésorerie). La principale difficulté sera la modélisation des états financiers en un format compréhensible par les modèles que nous avons déjà vus.</w:t>
      </w:r>
      <w:del w:id="2170" w:author="Microsoft Office User" w:date="2025-01-28T16:52:00Z">
        <w:r w:rsidRPr="0057718E" w:rsidDel="00D04BD8">
          <w:rPr>
            <w:rPrChange w:id="2171" w:author="Microsoft Office User" w:date="2025-01-28T16:29:00Z">
              <w:rPr>
                <w:lang w:val="fr-SN"/>
              </w:rPr>
            </w:rPrChange>
          </w:rPr>
          <w:delText xml:space="preserve"> Ensuite, va s’opérer la magie de l’IA et nous verrons comment les scientifiques procèdent</w:delText>
        </w:r>
      </w:del>
      <w:r w:rsidRPr="0057718E">
        <w:rPr>
          <w:rPrChange w:id="2172" w:author="Microsoft Office User" w:date="2025-01-28T16:29:00Z">
            <w:rPr>
              <w:lang w:val="fr-SN"/>
            </w:rPr>
          </w:rPrChange>
        </w:rPr>
        <w:t>.</w:t>
      </w:r>
    </w:p>
    <w:p w14:paraId="1BC12357" w14:textId="0EAEB7FF" w:rsidR="00D84724" w:rsidRPr="0057718E" w:rsidRDefault="00D84724" w:rsidP="00B9476C">
      <w:pPr>
        <w:pStyle w:val="Titre4"/>
        <w:numPr>
          <w:ilvl w:val="0"/>
          <w:numId w:val="5"/>
        </w:numPr>
        <w:rPr>
          <w:rPrChange w:id="2173" w:author="Microsoft Office User" w:date="2025-01-28T16:29:00Z">
            <w:rPr>
              <w:lang w:val="fr-SN"/>
            </w:rPr>
          </w:rPrChange>
        </w:rPr>
      </w:pPr>
      <w:bookmarkStart w:id="2174" w:name="_Toc188723925"/>
      <w:r w:rsidRPr="0057718E">
        <w:rPr>
          <w:rPrChange w:id="2175" w:author="Microsoft Office User" w:date="2025-01-28T16:29:00Z">
            <w:rPr>
              <w:lang w:val="fr-SN"/>
            </w:rPr>
          </w:rPrChange>
        </w:rPr>
        <w:t>Les travaux de l’intelligence artificielle sur l’analyse financière</w:t>
      </w:r>
      <w:bookmarkEnd w:id="2174"/>
    </w:p>
    <w:p w14:paraId="0A323990" w14:textId="55629D57" w:rsidR="001A7EEA" w:rsidRPr="0057718E" w:rsidRDefault="001A7EEA" w:rsidP="001A7EEA">
      <w:pPr>
        <w:rPr>
          <w:rPrChange w:id="2176" w:author="Microsoft Office User" w:date="2025-01-28T16:29:00Z">
            <w:rPr>
              <w:lang w:val="fr-SN"/>
            </w:rPr>
          </w:rPrChange>
        </w:rPr>
      </w:pPr>
      <w:r w:rsidRPr="0057718E">
        <w:rPr>
          <w:rPrChange w:id="2177" w:author="Microsoft Office User" w:date="2025-01-28T16:29:00Z">
            <w:rPr>
              <w:lang w:val="fr-SN"/>
            </w:rPr>
          </w:rPrChange>
        </w:rPr>
        <w:t xml:space="preserve">Dans notre travail, nous nous sommes donnés pour objectif d’appliquer l’IA dans l’analyse financière des entreprises </w:t>
      </w:r>
      <w:ins w:id="2178" w:author="Microsoft Office User" w:date="2025-01-28T16:52:00Z">
        <w:r w:rsidR="00D04BD8">
          <w:t>O</w:t>
        </w:r>
      </w:ins>
      <w:del w:id="2179" w:author="Microsoft Office User" w:date="2025-01-28T16:52:00Z">
        <w:r w:rsidRPr="0057718E" w:rsidDel="00D04BD8">
          <w:rPr>
            <w:rPrChange w:id="2180" w:author="Microsoft Office User" w:date="2025-01-28T16:29:00Z">
              <w:rPr>
                <w:lang w:val="fr-SN"/>
              </w:rPr>
            </w:rPrChange>
          </w:rPr>
          <w:delText>o</w:delText>
        </w:r>
      </w:del>
      <w:r w:rsidRPr="0057718E">
        <w:rPr>
          <w:rPrChange w:id="2181" w:author="Microsoft Office User" w:date="2025-01-28T16:29:00Z">
            <w:rPr>
              <w:lang w:val="fr-SN"/>
            </w:rPr>
          </w:rPrChange>
        </w:rPr>
        <w:t>uest-</w:t>
      </w:r>
      <w:ins w:id="2182" w:author="Microsoft Office User" w:date="2025-01-28T16:52:00Z">
        <w:r w:rsidR="00D04BD8">
          <w:t>A</w:t>
        </w:r>
      </w:ins>
      <w:del w:id="2183" w:author="Microsoft Office User" w:date="2025-01-28T16:52:00Z">
        <w:r w:rsidRPr="0057718E" w:rsidDel="00D04BD8">
          <w:rPr>
            <w:rPrChange w:id="2184" w:author="Microsoft Office User" w:date="2025-01-28T16:29:00Z">
              <w:rPr>
                <w:lang w:val="fr-SN"/>
              </w:rPr>
            </w:rPrChange>
          </w:rPr>
          <w:delText>a</w:delText>
        </w:r>
      </w:del>
      <w:r w:rsidRPr="0057718E">
        <w:rPr>
          <w:rPrChange w:id="2185" w:author="Microsoft Office User" w:date="2025-01-28T16:29:00Z">
            <w:rPr>
              <w:lang w:val="fr-SN"/>
            </w:rPr>
          </w:rPrChange>
        </w:rPr>
        <w:t>fricaines. Nous allons voir que d’autres travaux ont été réalisés ailleurs et peuvent ressembler à ce que nous allons faire ici, nous allons les examiner.</w:t>
      </w:r>
    </w:p>
    <w:p w14:paraId="43D6FE37" w14:textId="77777777" w:rsidR="001A7EEA" w:rsidRPr="0057718E" w:rsidRDefault="001A7EEA" w:rsidP="001A7EEA">
      <w:pPr>
        <w:rPr>
          <w:rPrChange w:id="2186" w:author="Microsoft Office User" w:date="2025-01-28T16:29:00Z">
            <w:rPr>
              <w:lang w:val="fr-SN"/>
            </w:rPr>
          </w:rPrChange>
        </w:rPr>
      </w:pPr>
      <w:r w:rsidRPr="0057718E">
        <w:rPr>
          <w:rPrChange w:id="2187" w:author="Microsoft Office User" w:date="2025-01-28T16:29:00Z">
            <w:rPr>
              <w:lang w:val="fr-SN"/>
            </w:rPr>
          </w:rPrChange>
        </w:rPr>
        <w:t xml:space="preserve">Ce sujet est tellement d’actualité que des articles très intéressants sont en train d’être rédigés et publiés au moment où j’écris ces lignes. C’est le cas de cet article de </w:t>
      </w:r>
      <w:proofErr w:type="spellStart"/>
      <w:r w:rsidRPr="0057718E">
        <w:rPr>
          <w:rPrChange w:id="2188" w:author="Microsoft Office User" w:date="2025-01-28T16:29:00Z">
            <w:rPr>
              <w:lang w:val="fr-SN"/>
            </w:rPr>
          </w:rPrChange>
        </w:rPr>
        <w:t>Ewerton</w:t>
      </w:r>
      <w:proofErr w:type="spellEnd"/>
      <w:r w:rsidRPr="0057718E">
        <w:rPr>
          <w:rPrChange w:id="2189" w:author="Microsoft Office User" w:date="2025-01-28T16:29:00Z">
            <w:rPr>
              <w:lang w:val="fr-SN"/>
            </w:rPr>
          </w:rPrChange>
        </w:rPr>
        <w:t xml:space="preserve"> Alex </w:t>
      </w:r>
      <w:proofErr w:type="spellStart"/>
      <w:r w:rsidRPr="0057718E">
        <w:rPr>
          <w:rPrChange w:id="2190" w:author="Microsoft Office User" w:date="2025-01-28T16:29:00Z">
            <w:rPr>
              <w:lang w:val="fr-SN"/>
            </w:rPr>
          </w:rPrChange>
        </w:rPr>
        <w:t>Avelar</w:t>
      </w:r>
      <w:proofErr w:type="spellEnd"/>
      <w:r w:rsidRPr="0057718E">
        <w:rPr>
          <w:rPrChange w:id="2191" w:author="Microsoft Office User" w:date="2025-01-28T16:29:00Z">
            <w:rPr>
              <w:lang w:val="fr-SN"/>
            </w:rPr>
          </w:rPrChange>
        </w:rPr>
        <w:t xml:space="preserve"> et Ricardo </w:t>
      </w:r>
      <w:proofErr w:type="spellStart"/>
      <w:r w:rsidRPr="0057718E">
        <w:rPr>
          <w:rPrChange w:id="2192" w:author="Microsoft Office User" w:date="2025-01-28T16:29:00Z">
            <w:rPr>
              <w:lang w:val="fr-SN"/>
            </w:rPr>
          </w:rPrChange>
        </w:rPr>
        <w:t>Vinícius</w:t>
      </w:r>
      <w:proofErr w:type="spellEnd"/>
      <w:r w:rsidRPr="0057718E">
        <w:rPr>
          <w:rPrChange w:id="2193" w:author="Microsoft Office User" w:date="2025-01-28T16:29:00Z">
            <w:rPr>
              <w:lang w:val="fr-SN"/>
            </w:rPr>
          </w:rPrChange>
        </w:rPr>
        <w:t xml:space="preserve"> Dias </w:t>
      </w:r>
      <w:proofErr w:type="spellStart"/>
      <w:r w:rsidRPr="0057718E">
        <w:rPr>
          <w:rPrChange w:id="2194" w:author="Microsoft Office User" w:date="2025-01-28T16:29:00Z">
            <w:rPr>
              <w:lang w:val="fr-SN"/>
            </w:rPr>
          </w:rPrChange>
        </w:rPr>
        <w:t>Jordão</w:t>
      </w:r>
      <w:proofErr w:type="spellEnd"/>
      <w:r w:rsidRPr="0057718E">
        <w:rPr>
          <w:rPrChange w:id="2195" w:author="Microsoft Office User" w:date="2025-01-28T16:29:00Z">
            <w:rPr>
              <w:lang w:val="fr-SN"/>
            </w:rPr>
          </w:rPrChange>
        </w:rPr>
        <w:t xml:space="preserve">, publié en juillet 2024. Cet article a pour objectif d’analyser la performance de différents algorithmes d’IA dans la prédiction des mouvements des plus grands marchés financiers du monde. L’approche qu’ils ont adoptée est de tester différents algorithmes sur des données empiriques, et pour cela, ils vont utiliser neuf (9) indicateurs. Le résultat qu’ils ont trouvé est que les modèles d’IA sont plus performants que les techniques utilisées par les analystes, et que parmi tous les algorithmes, le </w:t>
      </w:r>
      <w:proofErr w:type="spellStart"/>
      <w:r w:rsidRPr="0057718E">
        <w:rPr>
          <w:rPrChange w:id="2196" w:author="Microsoft Office User" w:date="2025-01-28T16:29:00Z">
            <w:rPr>
              <w:lang w:val="fr-SN"/>
            </w:rPr>
          </w:rPrChange>
        </w:rPr>
        <w:t>Random</w:t>
      </w:r>
      <w:proofErr w:type="spellEnd"/>
      <w:r w:rsidRPr="0057718E">
        <w:rPr>
          <w:rPrChange w:id="2197" w:author="Microsoft Office User" w:date="2025-01-28T16:29:00Z">
            <w:rPr>
              <w:lang w:val="fr-SN"/>
            </w:rPr>
          </w:rPrChange>
        </w:rPr>
        <w:t xml:space="preserve"> Forest est le plus efficace. Les enseignements que l’on peut tirer de cette étude, selon les auteurs, sont que l’IA joue un rôle réel dans l’analyse financière et la prise de décision, et que les managers doivent prendre cela en considération.</w:t>
      </w:r>
    </w:p>
    <w:p w14:paraId="5FD57C30" w14:textId="377372A0" w:rsidR="001A7EEA" w:rsidRPr="0057718E" w:rsidRDefault="001A7EEA" w:rsidP="001A7EEA">
      <w:pPr>
        <w:rPr>
          <w:rPrChange w:id="2198" w:author="Microsoft Office User" w:date="2025-01-28T16:29:00Z">
            <w:rPr>
              <w:lang w:val="fr-SN"/>
            </w:rPr>
          </w:rPrChange>
        </w:rPr>
      </w:pPr>
      <w:r w:rsidRPr="0057718E">
        <w:rPr>
          <w:rPrChange w:id="2199" w:author="Microsoft Office User" w:date="2025-01-28T16:29:00Z">
            <w:rPr>
              <w:lang w:val="fr-SN"/>
            </w:rPr>
          </w:rPrChange>
        </w:rPr>
        <w:t xml:space="preserve">D’autres recherches ont aussi été menées sur le domaine, comme cette étude de 2000 de </w:t>
      </w:r>
      <w:proofErr w:type="spellStart"/>
      <w:r w:rsidRPr="0057718E">
        <w:rPr>
          <w:rPrChange w:id="2200" w:author="Microsoft Office User" w:date="2025-01-28T16:29:00Z">
            <w:rPr>
              <w:lang w:val="fr-SN"/>
            </w:rPr>
          </w:rPrChange>
        </w:rPr>
        <w:t>Ning</w:t>
      </w:r>
      <w:proofErr w:type="spellEnd"/>
      <w:r w:rsidRPr="0057718E">
        <w:rPr>
          <w:rPrChange w:id="2201" w:author="Microsoft Office User" w:date="2025-01-28T16:29:00Z">
            <w:rPr>
              <w:lang w:val="fr-SN"/>
            </w:rPr>
          </w:rPrChange>
        </w:rPr>
        <w:t xml:space="preserve"> Yang sur l’IA et le Data Mining dans le Financial Big Data. L’objet de cette recherche était de développer des modèles basés sur le Data Mining en entrant dans les détails du fonctionnement des algorithmes sur des données financières de très grande taille. Il a suivi la démarche suivante : d’abord expliquer le fonctionnement des modèles, puis les appliquer sur des données empiriques. Il a réussi à obtenir des résultats satisfaisants, puisque l’application parvenait à répondre à des tâches importantes dans la finance. Avec le développement rapide des données financières, l’application de ces modèles va devenir plus que nécessaire.</w:t>
      </w:r>
    </w:p>
    <w:p w14:paraId="6301484D" w14:textId="5AB42E71" w:rsidR="00541308" w:rsidRPr="0057718E" w:rsidRDefault="00541308" w:rsidP="001A7EEA">
      <w:pPr>
        <w:rPr>
          <w:rPrChange w:id="2202" w:author="Microsoft Office User" w:date="2025-01-28T16:29:00Z">
            <w:rPr>
              <w:lang w:val="fr-SN"/>
            </w:rPr>
          </w:rPrChange>
        </w:rPr>
      </w:pPr>
      <w:r w:rsidRPr="0057718E">
        <w:rPr>
          <w:rPrChange w:id="2203" w:author="Microsoft Office User" w:date="2025-01-28T16:29:00Z">
            <w:rPr>
              <w:lang w:val="fr-SN"/>
            </w:rPr>
          </w:rPrChange>
        </w:rPr>
        <w:t xml:space="preserve">Comme pour les autres domaines, les chercheurs font des avancées, mais les ingénieurs et les professionnels aussi. De ce fait, il y a beaucoup de modèles sur l’analyse financière qui ont déjà été développés et mis en ligne pour une utilisation générale du grand public. Il peut être donné l’exemple de </w:t>
      </w:r>
      <w:r w:rsidR="00000000" w:rsidRPr="0057718E">
        <w:fldChar w:fldCharType="begin"/>
      </w:r>
      <w:r w:rsidR="00000000" w:rsidRPr="0057718E">
        <w:rPr>
          <w:rPrChange w:id="2204" w:author="Microsoft Office User" w:date="2025-01-28T16:29:00Z">
            <w:rPr>
              <w:lang w:val="fr-SN"/>
            </w:rPr>
          </w:rPrChange>
        </w:rPr>
        <w:instrText>HYPERLINK "https://www.venasolutions.com/platform/microsoft/insights"</w:instrText>
      </w:r>
      <w:r w:rsidR="00000000" w:rsidRPr="0057718E">
        <w:fldChar w:fldCharType="separate"/>
      </w:r>
      <w:r w:rsidRPr="0057718E">
        <w:rPr>
          <w:rStyle w:val="Lienhypertexte"/>
          <w:i/>
          <w:iCs/>
          <w:rPrChange w:id="2205" w:author="Microsoft Office User" w:date="2025-01-28T16:29:00Z">
            <w:rPr>
              <w:rStyle w:val="Lienhypertexte"/>
              <w:i/>
              <w:iCs/>
              <w:lang w:val="fr-SN"/>
            </w:rPr>
          </w:rPrChange>
        </w:rPr>
        <w:t>Vena Insights</w:t>
      </w:r>
      <w:r w:rsidR="00000000" w:rsidRPr="0057718E">
        <w:rPr>
          <w:rStyle w:val="Lienhypertexte"/>
          <w:i/>
          <w:iCs/>
          <w:rPrChange w:id="2206" w:author="Microsoft Office User" w:date="2025-01-28T16:29:00Z">
            <w:rPr>
              <w:rStyle w:val="Lienhypertexte"/>
              <w:i/>
              <w:iCs/>
              <w:lang w:val="fr-SN"/>
            </w:rPr>
          </w:rPrChange>
        </w:rPr>
        <w:fldChar w:fldCharType="end"/>
      </w:r>
      <w:r w:rsidRPr="0057718E">
        <w:rPr>
          <w:rPrChange w:id="2207" w:author="Microsoft Office User" w:date="2025-01-28T16:29:00Z">
            <w:rPr>
              <w:lang w:val="fr-SN"/>
            </w:rPr>
          </w:rPrChange>
        </w:rPr>
        <w:t xml:space="preserve"> qui s’illustre dans la budgétisation, la prédiction et le planning, etc. Il y a aussi </w:t>
      </w:r>
      <w:r w:rsidR="00000000" w:rsidRPr="0057718E">
        <w:fldChar w:fldCharType="begin"/>
      </w:r>
      <w:r w:rsidR="00000000" w:rsidRPr="0057718E">
        <w:rPr>
          <w:rPrChange w:id="2208" w:author="Microsoft Office User" w:date="2025-01-28T16:29:00Z">
            <w:rPr>
              <w:lang w:val="fr-SN"/>
            </w:rPr>
          </w:rPrChange>
        </w:rPr>
        <w:instrText>HYPERLINK "https://www.domo.com/"</w:instrText>
      </w:r>
      <w:r w:rsidR="00000000" w:rsidRPr="0057718E">
        <w:fldChar w:fldCharType="separate"/>
      </w:r>
      <w:r w:rsidRPr="0057718E">
        <w:rPr>
          <w:rStyle w:val="Lienhypertexte"/>
          <w:i/>
          <w:iCs/>
          <w:rPrChange w:id="2209" w:author="Microsoft Office User" w:date="2025-01-28T16:29:00Z">
            <w:rPr>
              <w:rStyle w:val="Lienhypertexte"/>
              <w:i/>
              <w:iCs/>
              <w:lang w:val="fr-SN"/>
            </w:rPr>
          </w:rPrChange>
        </w:rPr>
        <w:t>Domo</w:t>
      </w:r>
      <w:r w:rsidR="00000000" w:rsidRPr="0057718E">
        <w:rPr>
          <w:rStyle w:val="Lienhypertexte"/>
          <w:i/>
          <w:iCs/>
          <w:rPrChange w:id="2210" w:author="Microsoft Office User" w:date="2025-01-28T16:29:00Z">
            <w:rPr>
              <w:rStyle w:val="Lienhypertexte"/>
              <w:i/>
              <w:iCs/>
              <w:lang w:val="fr-SN"/>
            </w:rPr>
          </w:rPrChange>
        </w:rPr>
        <w:fldChar w:fldCharType="end"/>
      </w:r>
      <w:r w:rsidRPr="0057718E">
        <w:rPr>
          <w:rPrChange w:id="2211" w:author="Microsoft Office User" w:date="2025-01-28T16:29:00Z">
            <w:rPr>
              <w:lang w:val="fr-SN"/>
            </w:rPr>
          </w:rPrChange>
        </w:rPr>
        <w:t xml:space="preserve">, qui est une application à base d’IA pour intégrer des données en temps réel et gérer l'ensemble. Nous pouvons aussi parler de </w:t>
      </w:r>
      <w:r w:rsidR="00000000" w:rsidRPr="0057718E">
        <w:fldChar w:fldCharType="begin"/>
      </w:r>
      <w:r w:rsidR="00000000" w:rsidRPr="0057718E">
        <w:rPr>
          <w:rPrChange w:id="2212" w:author="Microsoft Office User" w:date="2025-01-28T16:29:00Z">
            <w:rPr>
              <w:lang w:val="fr-SN"/>
            </w:rPr>
          </w:rPrChange>
        </w:rPr>
        <w:instrText>HYPERLINK "https://www.datarails.com/"</w:instrText>
      </w:r>
      <w:r w:rsidR="00000000" w:rsidRPr="0057718E">
        <w:fldChar w:fldCharType="separate"/>
      </w:r>
      <w:proofErr w:type="spellStart"/>
      <w:r w:rsidRPr="0057718E">
        <w:rPr>
          <w:rStyle w:val="Lienhypertexte"/>
          <w:i/>
          <w:iCs/>
          <w:rPrChange w:id="2213" w:author="Microsoft Office User" w:date="2025-01-28T16:29:00Z">
            <w:rPr>
              <w:rStyle w:val="Lienhypertexte"/>
              <w:i/>
              <w:iCs/>
              <w:lang w:val="fr-SN"/>
            </w:rPr>
          </w:rPrChange>
        </w:rPr>
        <w:t>Datarails</w:t>
      </w:r>
      <w:proofErr w:type="spellEnd"/>
      <w:r w:rsidRPr="0057718E">
        <w:rPr>
          <w:rStyle w:val="Lienhypertexte"/>
          <w:i/>
          <w:iCs/>
          <w:rPrChange w:id="2214" w:author="Microsoft Office User" w:date="2025-01-28T16:29:00Z">
            <w:rPr>
              <w:rStyle w:val="Lienhypertexte"/>
              <w:i/>
              <w:iCs/>
              <w:lang w:val="fr-SN"/>
            </w:rPr>
          </w:rPrChange>
        </w:rPr>
        <w:t xml:space="preserve"> FP&amp;A Genius</w:t>
      </w:r>
      <w:r w:rsidR="00000000" w:rsidRPr="0057718E">
        <w:rPr>
          <w:rStyle w:val="Lienhypertexte"/>
          <w:i/>
          <w:iCs/>
          <w:rPrChange w:id="2215" w:author="Microsoft Office User" w:date="2025-01-28T16:29:00Z">
            <w:rPr>
              <w:rStyle w:val="Lienhypertexte"/>
              <w:i/>
              <w:iCs/>
              <w:lang w:val="fr-SN"/>
            </w:rPr>
          </w:rPrChange>
        </w:rPr>
        <w:fldChar w:fldCharType="end"/>
      </w:r>
      <w:r w:rsidRPr="0057718E">
        <w:rPr>
          <w:rPrChange w:id="2216" w:author="Microsoft Office User" w:date="2025-01-28T16:29:00Z">
            <w:rPr>
              <w:lang w:val="fr-SN"/>
            </w:rPr>
          </w:rPrChange>
        </w:rPr>
        <w:t xml:space="preserve">, qui est un </w:t>
      </w:r>
      <w:proofErr w:type="spellStart"/>
      <w:r w:rsidRPr="0057718E">
        <w:rPr>
          <w:rPrChange w:id="2217" w:author="Microsoft Office User" w:date="2025-01-28T16:29:00Z">
            <w:rPr>
              <w:lang w:val="fr-SN"/>
            </w:rPr>
          </w:rPrChange>
        </w:rPr>
        <w:t>Chatbot</w:t>
      </w:r>
      <w:proofErr w:type="spellEnd"/>
      <w:r w:rsidRPr="0057718E">
        <w:rPr>
          <w:rPrChange w:id="2218" w:author="Microsoft Office User" w:date="2025-01-28T16:29:00Z">
            <w:rPr>
              <w:lang w:val="fr-SN"/>
            </w:rPr>
          </w:rPrChange>
        </w:rPr>
        <w:t xml:space="preserve"> pour la gestion financière en intégrant la possibilité de se connecter à une source </w:t>
      </w:r>
      <w:r w:rsidR="00516DF1" w:rsidRPr="0057718E">
        <w:rPr>
          <w:rPrChange w:id="2219" w:author="Microsoft Office User" w:date="2025-01-28T16:29:00Z">
            <w:rPr>
              <w:lang w:val="fr-SN"/>
            </w:rPr>
          </w:rPrChange>
        </w:rPr>
        <w:t xml:space="preserve">de </w:t>
      </w:r>
      <w:r w:rsidRPr="0057718E">
        <w:rPr>
          <w:rPrChange w:id="2220" w:author="Microsoft Office User" w:date="2025-01-28T16:29:00Z">
            <w:rPr>
              <w:lang w:val="fr-SN"/>
            </w:rPr>
          </w:rPrChange>
        </w:rPr>
        <w:t>donnée pour recevoir des informations en temps réel.</w:t>
      </w:r>
    </w:p>
    <w:p w14:paraId="40B7A9C1" w14:textId="015783B3" w:rsidR="003F74CA" w:rsidRPr="0057718E" w:rsidRDefault="003F74CA" w:rsidP="00B9476C">
      <w:pPr>
        <w:pStyle w:val="Titre4"/>
        <w:numPr>
          <w:ilvl w:val="0"/>
          <w:numId w:val="5"/>
        </w:numPr>
        <w:rPr>
          <w:rPrChange w:id="2221" w:author="Microsoft Office User" w:date="2025-01-28T16:29:00Z">
            <w:rPr>
              <w:lang w:val="fr-SN"/>
            </w:rPr>
          </w:rPrChange>
        </w:rPr>
      </w:pPr>
      <w:bookmarkStart w:id="2222" w:name="_Toc188723926"/>
      <w:r w:rsidRPr="0057718E">
        <w:rPr>
          <w:rPrChange w:id="2223" w:author="Microsoft Office User" w:date="2025-01-28T16:29:00Z">
            <w:rPr>
              <w:lang w:val="fr-SN"/>
            </w:rPr>
          </w:rPrChange>
        </w:rPr>
        <w:t>Limites des travaux actuels</w:t>
      </w:r>
      <w:bookmarkEnd w:id="2222"/>
    </w:p>
    <w:p w14:paraId="71D706C3" w14:textId="0AC1BCFD" w:rsidR="001A7EEA" w:rsidRPr="0057718E" w:rsidRDefault="001A7EEA" w:rsidP="001A7EEA">
      <w:pPr>
        <w:rPr>
          <w:rPrChange w:id="2224" w:author="Microsoft Office User" w:date="2025-01-28T16:29:00Z">
            <w:rPr>
              <w:lang w:val="fr-SN"/>
            </w:rPr>
          </w:rPrChange>
        </w:rPr>
      </w:pPr>
      <w:r w:rsidRPr="0057718E">
        <w:rPr>
          <w:rPrChange w:id="2225" w:author="Microsoft Office User" w:date="2025-01-28T16:29:00Z">
            <w:rPr>
              <w:lang w:val="fr-SN"/>
            </w:rPr>
          </w:rPrChange>
        </w:rPr>
        <w:t>Dans tous les travaux de recherche, il y a toujours des limites, des défauts ou des points d’amélioration. C’est d’ailleurs pourquoi les chercheurs continuent toujours de faire des recherches. Dans le domaine de l’IA appliquée à la finance, il y a un certain nombre d’endroits où il y a lieu d’amélioration pour parfaire la science, et nous allons les examiner.</w:t>
      </w:r>
    </w:p>
    <w:p w14:paraId="27BAF5DD" w14:textId="09C6CF99" w:rsidR="00C34EDF" w:rsidRPr="0057718E" w:rsidRDefault="001B6FA4" w:rsidP="00B9476C">
      <w:pPr>
        <w:pStyle w:val="Paragraphedeliste"/>
        <w:numPr>
          <w:ilvl w:val="0"/>
          <w:numId w:val="16"/>
        </w:numPr>
        <w:rPr>
          <w:b/>
          <w:bCs/>
          <w:rPrChange w:id="2226" w:author="Microsoft Office User" w:date="2025-01-28T16:29:00Z">
            <w:rPr>
              <w:b/>
              <w:bCs/>
              <w:lang w:val="fr-SN"/>
            </w:rPr>
          </w:rPrChange>
        </w:rPr>
      </w:pPr>
      <w:r w:rsidRPr="0057718E">
        <w:rPr>
          <w:b/>
          <w:bCs/>
          <w:rPrChange w:id="2227" w:author="Microsoft Office User" w:date="2025-01-28T16:29:00Z">
            <w:rPr>
              <w:b/>
              <w:bCs/>
              <w:lang w:val="fr-SN"/>
            </w:rPr>
          </w:rPrChange>
        </w:rPr>
        <w:t>Qualités des données financières</w:t>
      </w:r>
    </w:p>
    <w:p w14:paraId="6D01898B" w14:textId="12E8ADB8" w:rsidR="0070094E" w:rsidRPr="0057718E" w:rsidRDefault="0070094E" w:rsidP="0070094E">
      <w:pPr>
        <w:rPr>
          <w:rPrChange w:id="2228" w:author="Microsoft Office User" w:date="2025-01-28T16:29:00Z">
            <w:rPr>
              <w:lang w:val="fr-SN"/>
            </w:rPr>
          </w:rPrChange>
        </w:rPr>
      </w:pPr>
      <w:r w:rsidRPr="0057718E">
        <w:rPr>
          <w:rPrChange w:id="2229" w:author="Microsoft Office User" w:date="2025-01-28T16:29:00Z">
            <w:rPr>
              <w:lang w:val="fr-SN"/>
            </w:rPr>
          </w:rPrChange>
        </w:rPr>
        <w:t xml:space="preserve">Quand on parle de qualité des données, on peut faire référence à plusieurs aspects des données financières. Pour </w:t>
      </w:r>
      <w:r w:rsidR="00F621C8" w:rsidRPr="0057718E">
        <w:rPr>
          <w:rPrChange w:id="2230" w:author="Microsoft Office User" w:date="2025-01-28T16:29:00Z">
            <w:rPr>
              <w:lang w:val="fr-SN"/>
            </w:rPr>
          </w:rPrChange>
        </w:rPr>
        <w:t>ces types de données</w:t>
      </w:r>
      <w:r w:rsidRPr="0057718E">
        <w:rPr>
          <w:rPrChange w:id="2231" w:author="Microsoft Office User" w:date="2025-01-28T16:29:00Z">
            <w:rPr>
              <w:lang w:val="fr-SN"/>
            </w:rPr>
          </w:rPrChange>
        </w:rPr>
        <w:t xml:space="preserve">, nous faisons souvent face à des bruits et à des valeurs incomplètes. La conséquence de cela, c’est qu’il faut faire un grand travail de </w:t>
      </w:r>
      <w:proofErr w:type="spellStart"/>
      <w:r w:rsidRPr="0057718E">
        <w:rPr>
          <w:i/>
          <w:iCs/>
          <w:rPrChange w:id="2232" w:author="Microsoft Office User" w:date="2025-01-28T16:29:00Z">
            <w:rPr>
              <w:i/>
              <w:iCs/>
              <w:lang w:val="fr-SN"/>
            </w:rPr>
          </w:rPrChange>
        </w:rPr>
        <w:t>preprocessing</w:t>
      </w:r>
      <w:proofErr w:type="spellEnd"/>
      <w:r w:rsidRPr="0057718E">
        <w:rPr>
          <w:rPrChange w:id="2233" w:author="Microsoft Office User" w:date="2025-01-28T16:29:00Z">
            <w:rPr>
              <w:lang w:val="fr-SN"/>
            </w:rPr>
          </w:rPrChange>
        </w:rPr>
        <w:t>. En outre, les données historiques peuvent être biaisées : la finance change, les méthodes aussi, et les politiques financières évoluent également. Cela peut constituer un problème lors de l’entraînement des modèles.</w:t>
      </w:r>
    </w:p>
    <w:p w14:paraId="6F06925A" w14:textId="77777777" w:rsidR="0070094E" w:rsidRPr="0057718E" w:rsidRDefault="0070094E" w:rsidP="0070094E">
      <w:pPr>
        <w:rPr>
          <w:rPrChange w:id="2234" w:author="Microsoft Office User" w:date="2025-01-28T16:29:00Z">
            <w:rPr>
              <w:lang w:val="fr-SN"/>
            </w:rPr>
          </w:rPrChange>
        </w:rPr>
      </w:pPr>
      <w:r w:rsidRPr="0057718E">
        <w:rPr>
          <w:rPrChange w:id="2235" w:author="Microsoft Office User" w:date="2025-01-28T16:29:00Z">
            <w:rPr>
              <w:lang w:val="fr-SN"/>
            </w:rPr>
          </w:rPrChange>
        </w:rPr>
        <w:t>Pour illustrer cela, en 2018, dans la zone UEMOA, une nouvelle réglementation a vu le jour, imposant à toutes les entreprises de la BRVM de présenter leurs états financiers selon les normes IFRS (</w:t>
      </w:r>
      <w:r w:rsidRPr="0057718E">
        <w:rPr>
          <w:i/>
          <w:iCs/>
          <w:rPrChange w:id="2236" w:author="Microsoft Office User" w:date="2025-01-28T16:29:00Z">
            <w:rPr>
              <w:i/>
              <w:iCs/>
              <w:lang w:val="fr-SN"/>
            </w:rPr>
          </w:rPrChange>
        </w:rPr>
        <w:t xml:space="preserve">International Financial </w:t>
      </w:r>
      <w:proofErr w:type="spellStart"/>
      <w:r w:rsidRPr="0057718E">
        <w:rPr>
          <w:i/>
          <w:iCs/>
          <w:rPrChange w:id="2237" w:author="Microsoft Office User" w:date="2025-01-28T16:29:00Z">
            <w:rPr>
              <w:i/>
              <w:iCs/>
              <w:lang w:val="fr-SN"/>
            </w:rPr>
          </w:rPrChange>
        </w:rPr>
        <w:t>Reporting</w:t>
      </w:r>
      <w:proofErr w:type="spellEnd"/>
      <w:r w:rsidRPr="0057718E">
        <w:rPr>
          <w:i/>
          <w:iCs/>
          <w:rPrChange w:id="2238" w:author="Microsoft Office User" w:date="2025-01-28T16:29:00Z">
            <w:rPr>
              <w:i/>
              <w:iCs/>
              <w:lang w:val="fr-SN"/>
            </w:rPr>
          </w:rPrChange>
        </w:rPr>
        <w:t xml:space="preserve"> Standards</w:t>
      </w:r>
      <w:r w:rsidRPr="0057718E">
        <w:rPr>
          <w:rPrChange w:id="2239" w:author="Microsoft Office User" w:date="2025-01-28T16:29:00Z">
            <w:rPr>
              <w:lang w:val="fr-SN"/>
            </w:rPr>
          </w:rPrChange>
        </w:rPr>
        <w:t>). Mais cela concerne surtout les grandes entreprises. Pour les petites entreprises, la situation est encore plus difficile, car il est très compliqué d’accéder à leurs données. C’est l’une des raisons pour lesquelles les petites et moyennes entreprises ne bénéficient pas encore de ces technologies.</w:t>
      </w:r>
    </w:p>
    <w:p w14:paraId="2B16DDF3" w14:textId="0622D588" w:rsidR="0070094E" w:rsidRPr="0057718E" w:rsidRDefault="0070094E" w:rsidP="0070094E">
      <w:pPr>
        <w:rPr>
          <w:rPrChange w:id="2240" w:author="Microsoft Office User" w:date="2025-01-28T16:29:00Z">
            <w:rPr>
              <w:lang w:val="fr-SN"/>
            </w:rPr>
          </w:rPrChange>
        </w:rPr>
      </w:pPr>
      <w:r w:rsidRPr="0057718E">
        <w:rPr>
          <w:rPrChange w:id="2241" w:author="Microsoft Office User" w:date="2025-01-28T16:29:00Z">
            <w:rPr>
              <w:lang w:val="fr-SN"/>
            </w:rPr>
          </w:rPrChange>
        </w:rPr>
        <w:t xml:space="preserve">Enfin, nous pouvons parler du contexte : les données peuvent changer en fonction du contexte géopolitique, économique, social, etc., ce qui peut biaiser les modèles en prenant en compte des périodes avec des mesures exceptionnelles (comme la crise des </w:t>
      </w:r>
      <w:proofErr w:type="spellStart"/>
      <w:r w:rsidRPr="0057718E">
        <w:rPr>
          <w:rPrChange w:id="2242" w:author="Microsoft Office User" w:date="2025-01-28T16:29:00Z">
            <w:rPr>
              <w:lang w:val="fr-SN"/>
            </w:rPr>
          </w:rPrChange>
        </w:rPr>
        <w:t>subprimes</w:t>
      </w:r>
      <w:proofErr w:type="spellEnd"/>
      <w:r w:rsidRPr="0057718E">
        <w:rPr>
          <w:rPrChange w:id="2243" w:author="Microsoft Office User" w:date="2025-01-28T16:29:00Z">
            <w:rPr>
              <w:lang w:val="fr-SN"/>
            </w:rPr>
          </w:rPrChange>
        </w:rPr>
        <w:t xml:space="preserve"> en 2008 ou la pandémie de COVID-19 en 2020, par exemple).</w:t>
      </w:r>
    </w:p>
    <w:p w14:paraId="016670A4" w14:textId="77777777" w:rsidR="009A7439" w:rsidRPr="0057718E" w:rsidRDefault="009A7439" w:rsidP="0070094E">
      <w:pPr>
        <w:rPr>
          <w:rPrChange w:id="2244" w:author="Microsoft Office User" w:date="2025-01-28T16:29:00Z">
            <w:rPr>
              <w:lang w:val="fr-SN"/>
            </w:rPr>
          </w:rPrChange>
        </w:rPr>
      </w:pPr>
    </w:p>
    <w:p w14:paraId="3654DBB9" w14:textId="2C6F16C5" w:rsidR="001B6FA4" w:rsidRPr="0057718E" w:rsidRDefault="008A252C" w:rsidP="00B9476C">
      <w:pPr>
        <w:pStyle w:val="Paragraphedeliste"/>
        <w:numPr>
          <w:ilvl w:val="0"/>
          <w:numId w:val="16"/>
        </w:numPr>
        <w:rPr>
          <w:b/>
          <w:bCs/>
          <w:rPrChange w:id="2245" w:author="Microsoft Office User" w:date="2025-01-28T16:29:00Z">
            <w:rPr>
              <w:b/>
              <w:bCs/>
              <w:lang w:val="fr-SN"/>
            </w:rPr>
          </w:rPrChange>
        </w:rPr>
      </w:pPr>
      <w:r w:rsidRPr="0057718E">
        <w:rPr>
          <w:b/>
          <w:bCs/>
          <w:rPrChange w:id="2246" w:author="Microsoft Office User" w:date="2025-01-28T16:29:00Z">
            <w:rPr>
              <w:b/>
              <w:bCs/>
              <w:lang w:val="fr-SN"/>
            </w:rPr>
          </w:rPrChange>
        </w:rPr>
        <w:t>L’éthique</w:t>
      </w:r>
    </w:p>
    <w:p w14:paraId="5258C765" w14:textId="77777777" w:rsidR="0070094E" w:rsidRPr="0057718E" w:rsidRDefault="0070094E" w:rsidP="0070094E">
      <w:pPr>
        <w:rPr>
          <w:rPrChange w:id="2247" w:author="Microsoft Office User" w:date="2025-01-28T16:29:00Z">
            <w:rPr>
              <w:lang w:val="fr-SN"/>
            </w:rPr>
          </w:rPrChange>
        </w:rPr>
      </w:pPr>
      <w:r w:rsidRPr="0057718E">
        <w:rPr>
          <w:rPrChange w:id="2248" w:author="Microsoft Office User" w:date="2025-01-28T16:29:00Z">
            <w:rPr>
              <w:lang w:val="fr-SN"/>
            </w:rPr>
          </w:rPrChange>
        </w:rPr>
        <w:t>Pour ce qui est de l’éthique des IA dans le contexte financier, elle peut être abordée sous plusieurs angles. Nous allons parler des manières de développer les modèles. Le comportement des modèles sera toujours basé sur les données d’entraînement, ce qui veut dire que les développeurs peuvent intentionnellement programmer l’IA pour qu’elle se comporte d’une manière ou d’une autre. De plus, l’IA ne fera que ce pour quoi elle a été développée ; à moins d’une mise à jour, elle ne pourra pas contextualiser les situations pour prendre la meilleure décision.</w:t>
      </w:r>
    </w:p>
    <w:p w14:paraId="32E65F82" w14:textId="77777777" w:rsidR="0070094E" w:rsidRPr="0057718E" w:rsidRDefault="0070094E" w:rsidP="0070094E">
      <w:pPr>
        <w:rPr>
          <w:rPrChange w:id="2249" w:author="Microsoft Office User" w:date="2025-01-28T16:29:00Z">
            <w:rPr>
              <w:lang w:val="fr-SN"/>
            </w:rPr>
          </w:rPrChange>
        </w:rPr>
      </w:pPr>
      <w:r w:rsidRPr="0057718E">
        <w:rPr>
          <w:rPrChange w:id="2250" w:author="Microsoft Office User" w:date="2025-01-28T16:29:00Z">
            <w:rPr>
              <w:lang w:val="fr-SN"/>
            </w:rPr>
          </w:rPrChange>
        </w:rPr>
        <w:t>Il y a aussi un autre problème qui subsiste : une IA qui a été programmée d’une certaine manière se comportera et fonctionnera de cette même manière. Pour être plus clair, il y a un risque que l’IA donne toujours le même conseil. Si elle le fait et que tout le monde (ou la majorité des gens) suit ses conseils, cela pourrait mener à ce que les gens prennent les mêmes décisions, ce qui n’est pas souhaitable. Imaginons juste un marché avec seulement des vendeurs mais pas d’acheteurs.</w:t>
      </w:r>
    </w:p>
    <w:p w14:paraId="4AEAD4B2" w14:textId="77777777" w:rsidR="0070094E" w:rsidRPr="0057718E" w:rsidRDefault="0070094E" w:rsidP="0070094E">
      <w:pPr>
        <w:rPr>
          <w:rPrChange w:id="2251" w:author="Microsoft Office User" w:date="2025-01-28T16:29:00Z">
            <w:rPr>
              <w:lang w:val="fr-SN"/>
            </w:rPr>
          </w:rPrChange>
        </w:rPr>
      </w:pPr>
      <w:r w:rsidRPr="0057718E">
        <w:rPr>
          <w:rPrChange w:id="2252" w:author="Microsoft Office User" w:date="2025-01-28T16:29:00Z">
            <w:rPr>
              <w:lang w:val="fr-SN"/>
            </w:rPr>
          </w:rPrChange>
        </w:rPr>
        <w:t>Nous pouvons aussi nous questionner sur la confidentialité et la sécurité des données, ainsi que sur les délits d’initié. L’IA pourra-t-elle faire preuve de discernement et savoir quelle information donner à qui ?</w:t>
      </w:r>
    </w:p>
    <w:p w14:paraId="3CC93E76" w14:textId="2DEE7BAB" w:rsidR="0070094E" w:rsidRPr="0057718E" w:rsidRDefault="0070094E" w:rsidP="0070094E">
      <w:pPr>
        <w:rPr>
          <w:rPrChange w:id="2253" w:author="Microsoft Office User" w:date="2025-01-28T16:29:00Z">
            <w:rPr>
              <w:lang w:val="fr-SN"/>
            </w:rPr>
          </w:rPrChange>
        </w:rPr>
      </w:pPr>
      <w:r w:rsidRPr="0057718E">
        <w:rPr>
          <w:rPrChange w:id="2254" w:author="Microsoft Office User" w:date="2025-01-28T16:29:00Z">
            <w:rPr>
              <w:lang w:val="fr-SN"/>
            </w:rPr>
          </w:rPrChange>
        </w:rPr>
        <w:t>On peut répondre à toutes ces interrogations en disant que l’IA est un programme, et qu’il est possible de programmer ces aspects dans son développement (même si cela ne sera pas facile). Par exemple, certains LLM ne répondent pas à certains sujets sensibles comme la religion, la race, les ethnies, etc.</w:t>
      </w:r>
    </w:p>
    <w:p w14:paraId="4C058A8F" w14:textId="3F57AFF9" w:rsidR="008A252C" w:rsidRPr="0057718E" w:rsidRDefault="008A252C" w:rsidP="00B9476C">
      <w:pPr>
        <w:pStyle w:val="Paragraphedeliste"/>
        <w:numPr>
          <w:ilvl w:val="0"/>
          <w:numId w:val="16"/>
        </w:numPr>
        <w:rPr>
          <w:b/>
          <w:bCs/>
          <w:rPrChange w:id="2255" w:author="Microsoft Office User" w:date="2025-01-28T16:29:00Z">
            <w:rPr>
              <w:b/>
              <w:bCs/>
              <w:lang w:val="fr-SN"/>
            </w:rPr>
          </w:rPrChange>
        </w:rPr>
      </w:pPr>
      <w:r w:rsidRPr="0057718E">
        <w:rPr>
          <w:b/>
          <w:bCs/>
          <w:rPrChange w:id="2256" w:author="Microsoft Office User" w:date="2025-01-28T16:29:00Z">
            <w:rPr>
              <w:b/>
              <w:bCs/>
              <w:lang w:val="fr-SN"/>
            </w:rPr>
          </w:rPrChange>
        </w:rPr>
        <w:t>L’insuffisance des études dans le contexte africain</w:t>
      </w:r>
    </w:p>
    <w:p w14:paraId="325A4C17" w14:textId="77777777" w:rsidR="0070094E" w:rsidRPr="0057718E" w:rsidRDefault="0070094E" w:rsidP="0070094E">
      <w:pPr>
        <w:rPr>
          <w:rPrChange w:id="2257" w:author="Microsoft Office User" w:date="2025-01-28T16:29:00Z">
            <w:rPr>
              <w:lang w:val="fr-SN"/>
            </w:rPr>
          </w:rPrChange>
        </w:rPr>
      </w:pPr>
      <w:r w:rsidRPr="0057718E">
        <w:rPr>
          <w:rPrChange w:id="2258" w:author="Microsoft Office User" w:date="2025-01-28T16:29:00Z">
            <w:rPr>
              <w:lang w:val="fr-SN"/>
            </w:rPr>
          </w:rPrChange>
        </w:rPr>
        <w:t>Personnellement, la limite qui nous interpelle le plus est l’absence de recherches qui se focalisent sur l’Afrique. Et même pour être plus précis, dans la zone UEMOA, il n’y a pas assez d’études approfondies sur le domaine de la finance des entreprises ouest-africaines. Quand nous savons comment certaines entreprises africaines fonctionnent avec toutes leurs difficultés, l’IA leur sera d’une très grande utilité.</w:t>
      </w:r>
    </w:p>
    <w:p w14:paraId="2206B5F5" w14:textId="4D25D7C9" w:rsidR="0070094E" w:rsidRPr="0057718E" w:rsidRDefault="0070094E" w:rsidP="0070094E">
      <w:pPr>
        <w:rPr>
          <w:rPrChange w:id="2259" w:author="Microsoft Office User" w:date="2025-01-28T16:29:00Z">
            <w:rPr>
              <w:lang w:val="fr-SN"/>
            </w:rPr>
          </w:rPrChange>
        </w:rPr>
      </w:pPr>
      <w:r w:rsidRPr="0057718E">
        <w:rPr>
          <w:rPrChange w:id="2260" w:author="Microsoft Office User" w:date="2025-01-28T16:29:00Z">
            <w:rPr>
              <w:lang w:val="fr-SN"/>
            </w:rPr>
          </w:rPrChange>
        </w:rPr>
        <w:t>C’est d’ailleurs l’une des grandes raisons pour lesquelles nous nous sommes lancés dans ce domaine, en plus de notre grand intérêt pour l’IA. Il n’est pas seulement intéressant de constater les problèmes et les manquements, il faut aussi proposer des solutions avec les moyens dont nous disposons.</w:t>
      </w:r>
    </w:p>
    <w:p w14:paraId="7DD43FA6" w14:textId="24EBE3FC" w:rsidR="00602E65" w:rsidRPr="0057718E" w:rsidRDefault="00602E65" w:rsidP="001C6EF1">
      <w:pPr>
        <w:pStyle w:val="Titre2"/>
        <w:numPr>
          <w:ilvl w:val="0"/>
          <w:numId w:val="0"/>
        </w:numPr>
        <w:rPr>
          <w:rPrChange w:id="2261" w:author="Microsoft Office User" w:date="2025-01-28T16:29:00Z">
            <w:rPr>
              <w:lang w:val="fr-SN"/>
            </w:rPr>
          </w:rPrChange>
        </w:rPr>
      </w:pPr>
      <w:bookmarkStart w:id="2262" w:name="_Toc187844218"/>
      <w:bookmarkStart w:id="2263" w:name="_Toc188723927"/>
      <w:bookmarkStart w:id="2264" w:name="_Toc188723968"/>
      <w:r w:rsidRPr="0057718E">
        <w:rPr>
          <w:rPrChange w:id="2265" w:author="Microsoft Office User" w:date="2025-01-28T16:29:00Z">
            <w:rPr>
              <w:lang w:val="fr-SN"/>
            </w:rPr>
          </w:rPrChange>
        </w:rPr>
        <w:t>Conclusion de partie</w:t>
      </w:r>
      <w:bookmarkEnd w:id="2262"/>
      <w:bookmarkEnd w:id="2263"/>
      <w:bookmarkEnd w:id="2264"/>
    </w:p>
    <w:p w14:paraId="0895FFEF" w14:textId="17382939" w:rsidR="0070094E" w:rsidRPr="0057718E" w:rsidRDefault="00FA5DD5" w:rsidP="0070094E">
      <w:r w:rsidRPr="0057718E">
        <w:t xml:space="preserve">En guise de conclusion pour cette partie, nous avons vu deux chapitres qui nous révèlent des éléments importants de l’intelligence artificielle : les généralités et théories, mais aussi les travaux de recherche scientifiques. Nous </w:t>
      </w:r>
      <w:r w:rsidR="00A0793C" w:rsidRPr="0057718E">
        <w:t>pouvons</w:t>
      </w:r>
      <w:r w:rsidRPr="0057718E">
        <w:t xml:space="preserve"> tous convenir que, sans ces connaissances acquises durant cette partie, il serait difficile de s’aventurer dans le développement pratique des modèles, que ce soit pour la prédiction ou le </w:t>
      </w:r>
      <w:proofErr w:type="spellStart"/>
      <w:r w:rsidRPr="0057718E">
        <w:t>Chatbot</w:t>
      </w:r>
      <w:proofErr w:type="spellEnd"/>
      <w:r w:rsidRPr="0057718E">
        <w:t>.</w:t>
      </w:r>
      <w:r w:rsidR="000E07DB" w:rsidRPr="0057718E">
        <w:t xml:space="preserve"> </w:t>
      </w:r>
      <w:r w:rsidR="0070094E" w:rsidRPr="0057718E">
        <w:t xml:space="preserve">Comme constaté dans cette partie, beaucoup de choses ont déjà été faites et nous </w:t>
      </w:r>
      <w:r w:rsidR="009904EE" w:rsidRPr="0057718E">
        <w:t>n’allons</w:t>
      </w:r>
      <w:r w:rsidR="0070094E" w:rsidRPr="0057718E">
        <w:t xml:space="preserve"> pas réinventer la roue, mais nous allons la façonner à notre guise pour qu’elle soit en mesure de rouler de la manière qui nous convient. </w:t>
      </w:r>
    </w:p>
    <w:p w14:paraId="3071FDC0" w14:textId="0C93A58C" w:rsidR="00357B02" w:rsidRPr="0057718E" w:rsidRDefault="0070094E" w:rsidP="00F90599">
      <w:pPr>
        <w:rPr>
          <w:rPrChange w:id="2266" w:author="Microsoft Office User" w:date="2025-01-28T16:29:00Z">
            <w:rPr>
              <w:lang w:val="fr-SN"/>
            </w:rPr>
          </w:rPrChange>
        </w:rPr>
      </w:pPr>
      <w:del w:id="2267" w:author="Microsoft Office User" w:date="2025-01-28T16:57:00Z">
        <w:r w:rsidRPr="0057718E" w:rsidDel="00D04BD8">
          <w:rPr>
            <w:rPrChange w:id="2268" w:author="Microsoft Office User" w:date="2025-01-28T16:29:00Z">
              <w:rPr>
                <w:lang w:val="fr-SN"/>
              </w:rPr>
            </w:rPrChange>
          </w:rPr>
          <w:delText>En ce qui concerne cette suite, nous allons, comme les anglophones diraient, "</w:delText>
        </w:r>
        <w:r w:rsidRPr="0057718E" w:rsidDel="00D04BD8">
          <w:rPr>
            <w:i/>
            <w:iCs/>
            <w:rPrChange w:id="2269" w:author="Microsoft Office User" w:date="2025-01-28T16:29:00Z">
              <w:rPr>
                <w:i/>
                <w:iCs/>
                <w:lang w:val="fr-SN"/>
              </w:rPr>
            </w:rPrChange>
          </w:rPr>
          <w:delText>get our hands dirty with some code</w:delText>
        </w:r>
        <w:r w:rsidRPr="0057718E" w:rsidDel="00D04BD8">
          <w:rPr>
            <w:rPrChange w:id="2270" w:author="Microsoft Office User" w:date="2025-01-28T16:29:00Z">
              <w:rPr>
                <w:lang w:val="fr-SN"/>
              </w:rPr>
            </w:rPrChange>
          </w:rPr>
          <w:delText xml:space="preserve">", ce qui signifie se salir les mains avec du code. </w:delText>
        </w:r>
      </w:del>
      <w:r w:rsidRPr="0057718E">
        <w:rPr>
          <w:rPrChange w:id="2271" w:author="Microsoft Office User" w:date="2025-01-28T16:29:00Z">
            <w:rPr>
              <w:lang w:val="fr-SN"/>
            </w:rPr>
          </w:rPrChange>
        </w:rPr>
        <w:t>La partie suivante sera</w:t>
      </w:r>
      <w:r w:rsidR="000B3566" w:rsidRPr="0057718E">
        <w:rPr>
          <w:rPrChange w:id="2272" w:author="Microsoft Office User" w:date="2025-01-28T16:29:00Z">
            <w:rPr>
              <w:lang w:val="fr-SN"/>
            </w:rPr>
          </w:rPrChange>
        </w:rPr>
        <w:t xml:space="preserve"> plus technique</w:t>
      </w:r>
      <w:r w:rsidRPr="0057718E">
        <w:rPr>
          <w:rPrChange w:id="2273" w:author="Microsoft Office User" w:date="2025-01-28T16:29:00Z">
            <w:rPr>
              <w:lang w:val="fr-SN"/>
            </w:rPr>
          </w:rPrChange>
        </w:rPr>
        <w:t>, car nous passerons à la pratique après toute cette théorie. Et comme nous l’avons dit ici, nous allons entrer dans les détails pour que la première étape ne soit pas vaine.</w:t>
      </w:r>
    </w:p>
    <w:p w14:paraId="7AE8F603" w14:textId="5BA4FC0B" w:rsidR="00357B02" w:rsidRPr="0057718E" w:rsidRDefault="00357B02" w:rsidP="00F90599">
      <w:pPr>
        <w:rPr>
          <w:rPrChange w:id="2274" w:author="Microsoft Office User" w:date="2025-01-28T16:29:00Z">
            <w:rPr>
              <w:lang w:val="fr-SN"/>
            </w:rPr>
          </w:rPrChange>
        </w:rPr>
      </w:pPr>
    </w:p>
    <w:p w14:paraId="63661307" w14:textId="2A325CF6" w:rsidR="00357B02" w:rsidRPr="0057718E" w:rsidRDefault="00357B02" w:rsidP="00F90599">
      <w:pPr>
        <w:rPr>
          <w:rPrChange w:id="2275" w:author="Microsoft Office User" w:date="2025-01-28T16:29:00Z">
            <w:rPr>
              <w:lang w:val="fr-SN"/>
            </w:rPr>
          </w:rPrChange>
        </w:rPr>
      </w:pPr>
    </w:p>
    <w:p w14:paraId="692513C5" w14:textId="4E745491" w:rsidR="00915972" w:rsidRPr="0057718E" w:rsidRDefault="00915972" w:rsidP="00F90599">
      <w:pPr>
        <w:rPr>
          <w:rPrChange w:id="2276" w:author="Microsoft Office User" w:date="2025-01-28T16:29:00Z">
            <w:rPr>
              <w:lang w:val="fr-SN"/>
            </w:rPr>
          </w:rPrChange>
        </w:rPr>
      </w:pPr>
    </w:p>
    <w:p w14:paraId="5FDD1D02" w14:textId="1B54A259" w:rsidR="00915972" w:rsidRPr="0057718E" w:rsidRDefault="00915972" w:rsidP="00F90599">
      <w:pPr>
        <w:rPr>
          <w:rPrChange w:id="2277" w:author="Microsoft Office User" w:date="2025-01-28T16:29:00Z">
            <w:rPr>
              <w:lang w:val="fr-SN"/>
            </w:rPr>
          </w:rPrChange>
        </w:rPr>
      </w:pPr>
    </w:p>
    <w:p w14:paraId="18E4E89B" w14:textId="6F50739E" w:rsidR="00915972" w:rsidRPr="0057718E" w:rsidRDefault="00915972" w:rsidP="00F90599">
      <w:pPr>
        <w:rPr>
          <w:rPrChange w:id="2278" w:author="Microsoft Office User" w:date="2025-01-28T16:29:00Z">
            <w:rPr>
              <w:lang w:val="fr-SN"/>
            </w:rPr>
          </w:rPrChange>
        </w:rPr>
      </w:pPr>
    </w:p>
    <w:p w14:paraId="7C706B4E" w14:textId="47B8434D" w:rsidR="00915972" w:rsidRPr="0057718E" w:rsidRDefault="00915972" w:rsidP="00F90599">
      <w:pPr>
        <w:rPr>
          <w:rPrChange w:id="2279" w:author="Microsoft Office User" w:date="2025-01-28T16:29:00Z">
            <w:rPr>
              <w:lang w:val="fr-SN"/>
            </w:rPr>
          </w:rPrChange>
        </w:rPr>
      </w:pPr>
    </w:p>
    <w:p w14:paraId="02FABEA3" w14:textId="28A97302" w:rsidR="00915972" w:rsidRPr="0057718E" w:rsidRDefault="00915972" w:rsidP="00F90599">
      <w:pPr>
        <w:rPr>
          <w:rPrChange w:id="2280" w:author="Microsoft Office User" w:date="2025-01-28T16:29:00Z">
            <w:rPr>
              <w:lang w:val="fr-SN"/>
            </w:rPr>
          </w:rPrChange>
        </w:rPr>
      </w:pPr>
    </w:p>
    <w:p w14:paraId="07ADE2A1" w14:textId="172969D5" w:rsidR="00915972" w:rsidRPr="0057718E" w:rsidRDefault="00915972" w:rsidP="00F90599">
      <w:pPr>
        <w:rPr>
          <w:rPrChange w:id="2281" w:author="Microsoft Office User" w:date="2025-01-28T16:29:00Z">
            <w:rPr>
              <w:lang w:val="fr-SN"/>
            </w:rPr>
          </w:rPrChange>
        </w:rPr>
      </w:pPr>
    </w:p>
    <w:p w14:paraId="2ACDC55B" w14:textId="60AC6AEE" w:rsidR="00915972" w:rsidRPr="0057718E" w:rsidRDefault="00915972" w:rsidP="00F90599">
      <w:pPr>
        <w:rPr>
          <w:rPrChange w:id="2282" w:author="Microsoft Office User" w:date="2025-01-28T16:29:00Z">
            <w:rPr>
              <w:lang w:val="fr-SN"/>
            </w:rPr>
          </w:rPrChange>
        </w:rPr>
      </w:pPr>
    </w:p>
    <w:p w14:paraId="518F24DF" w14:textId="39FB55E9" w:rsidR="00915972" w:rsidRPr="0057718E" w:rsidRDefault="00915972" w:rsidP="00F90599">
      <w:pPr>
        <w:rPr>
          <w:rPrChange w:id="2283" w:author="Microsoft Office User" w:date="2025-01-28T16:29:00Z">
            <w:rPr>
              <w:lang w:val="fr-SN"/>
            </w:rPr>
          </w:rPrChange>
        </w:rPr>
      </w:pPr>
    </w:p>
    <w:p w14:paraId="0DA78879" w14:textId="77777777" w:rsidR="00915972" w:rsidRPr="0057718E" w:rsidRDefault="00915972" w:rsidP="00F90599">
      <w:pPr>
        <w:rPr>
          <w:rPrChange w:id="2284" w:author="Microsoft Office User" w:date="2025-01-28T16:29:00Z">
            <w:rPr>
              <w:lang w:val="fr-SN"/>
            </w:rPr>
          </w:rPrChange>
        </w:rPr>
      </w:pPr>
    </w:p>
    <w:p w14:paraId="2F384027" w14:textId="46A55D32" w:rsidR="003152FC" w:rsidRPr="0057718E" w:rsidRDefault="003152FC" w:rsidP="00891FBF">
      <w:pPr>
        <w:pStyle w:val="Titre1"/>
        <w:numPr>
          <w:ilvl w:val="0"/>
          <w:numId w:val="0"/>
        </w:numPr>
        <w:rPr>
          <w:rPrChange w:id="2285" w:author="Microsoft Office User" w:date="2025-01-28T16:29:00Z">
            <w:rPr>
              <w:lang w:val="fr-SN"/>
            </w:rPr>
          </w:rPrChange>
        </w:rPr>
      </w:pPr>
      <w:bookmarkStart w:id="2286" w:name="_Toc187844219"/>
      <w:bookmarkStart w:id="2287" w:name="_Toc188723928"/>
      <w:bookmarkStart w:id="2288" w:name="_Toc188723969"/>
      <w:r w:rsidRPr="0057718E">
        <w:rPr>
          <w:rPrChange w:id="2289" w:author="Microsoft Office User" w:date="2025-01-28T16:29:00Z">
            <w:rPr>
              <w:lang w:val="fr-SN"/>
            </w:rPr>
          </w:rPrChange>
        </w:rPr>
        <w:t xml:space="preserve">Partie 2 : </w:t>
      </w:r>
      <w:bookmarkStart w:id="2290" w:name="_Hlk188373105"/>
      <w:r w:rsidRPr="0057718E">
        <w:rPr>
          <w:rPrChange w:id="2291" w:author="Microsoft Office User" w:date="2025-01-28T16:29:00Z">
            <w:rPr>
              <w:lang w:val="fr-SN"/>
            </w:rPr>
          </w:rPrChange>
        </w:rPr>
        <w:t>Conception et développement</w:t>
      </w:r>
      <w:bookmarkEnd w:id="2286"/>
      <w:r w:rsidR="00290A9A" w:rsidRPr="0057718E">
        <w:rPr>
          <w:rPrChange w:id="2292" w:author="Microsoft Office User" w:date="2025-01-28T16:29:00Z">
            <w:rPr>
              <w:lang w:val="fr-SN"/>
            </w:rPr>
          </w:rPrChange>
        </w:rPr>
        <w:t xml:space="preserve"> </w:t>
      </w:r>
      <w:r w:rsidR="00DA201D" w:rsidRPr="0057718E">
        <w:rPr>
          <w:rPrChange w:id="2293" w:author="Microsoft Office User" w:date="2025-01-28T16:29:00Z">
            <w:rPr>
              <w:lang w:val="fr-SN"/>
            </w:rPr>
          </w:rPrChange>
        </w:rPr>
        <w:t>des outils</w:t>
      </w:r>
      <w:r w:rsidR="009D5F8A" w:rsidRPr="0057718E">
        <w:rPr>
          <w:rPrChange w:id="2294" w:author="Microsoft Office User" w:date="2025-01-28T16:29:00Z">
            <w:rPr>
              <w:lang w:val="fr-SN"/>
            </w:rPr>
          </w:rPrChange>
        </w:rPr>
        <w:t xml:space="preserve"> </w:t>
      </w:r>
      <w:r w:rsidR="008246B6" w:rsidRPr="0057718E">
        <w:rPr>
          <w:rPrChange w:id="2295" w:author="Microsoft Office User" w:date="2025-01-28T16:29:00Z">
            <w:rPr>
              <w:lang w:val="fr-SN"/>
            </w:rPr>
          </w:rPrChange>
        </w:rPr>
        <w:t xml:space="preserve">d’IA </w:t>
      </w:r>
      <w:r w:rsidR="007122E2" w:rsidRPr="0057718E">
        <w:rPr>
          <w:rPrChange w:id="2296" w:author="Microsoft Office User" w:date="2025-01-28T16:29:00Z">
            <w:rPr>
              <w:lang w:val="fr-SN"/>
            </w:rPr>
          </w:rPrChange>
        </w:rPr>
        <w:t>appliquée</w:t>
      </w:r>
      <w:r w:rsidR="0070722E" w:rsidRPr="0057718E">
        <w:rPr>
          <w:rPrChange w:id="2297" w:author="Microsoft Office User" w:date="2025-01-28T16:29:00Z">
            <w:rPr>
              <w:lang w:val="fr-SN"/>
            </w:rPr>
          </w:rPrChange>
        </w:rPr>
        <w:t xml:space="preserve"> à l’analyse </w:t>
      </w:r>
      <w:r w:rsidR="00F24617" w:rsidRPr="0057718E">
        <w:rPr>
          <w:rPrChange w:id="2298" w:author="Microsoft Office User" w:date="2025-01-28T16:29:00Z">
            <w:rPr>
              <w:lang w:val="fr-SN"/>
            </w:rPr>
          </w:rPrChange>
        </w:rPr>
        <w:t>financières</w:t>
      </w:r>
      <w:bookmarkEnd w:id="2287"/>
      <w:bookmarkEnd w:id="2288"/>
      <w:bookmarkEnd w:id="2290"/>
    </w:p>
    <w:p w14:paraId="26D286B2" w14:textId="77BB38E2" w:rsidR="00162C2A" w:rsidRPr="0057718E" w:rsidRDefault="00602E65" w:rsidP="00162C2A">
      <w:pPr>
        <w:pStyle w:val="Titre2"/>
        <w:numPr>
          <w:ilvl w:val="0"/>
          <w:numId w:val="0"/>
        </w:numPr>
        <w:rPr>
          <w:rPrChange w:id="2299" w:author="Microsoft Office User" w:date="2025-01-28T16:29:00Z">
            <w:rPr>
              <w:lang w:val="fr-SN"/>
            </w:rPr>
          </w:rPrChange>
        </w:rPr>
      </w:pPr>
      <w:bookmarkStart w:id="2300" w:name="_Toc187844220"/>
      <w:bookmarkStart w:id="2301" w:name="_Toc188723929"/>
      <w:bookmarkStart w:id="2302" w:name="_Toc188723970"/>
      <w:r w:rsidRPr="0057718E">
        <w:rPr>
          <w:rPrChange w:id="2303" w:author="Microsoft Office User" w:date="2025-01-28T16:29:00Z">
            <w:rPr>
              <w:lang w:val="fr-SN"/>
            </w:rPr>
          </w:rPrChange>
        </w:rPr>
        <w:t>Introduction de partie</w:t>
      </w:r>
      <w:bookmarkEnd w:id="2300"/>
      <w:bookmarkEnd w:id="2301"/>
      <w:bookmarkEnd w:id="2302"/>
    </w:p>
    <w:p w14:paraId="6160E736" w14:textId="77777777" w:rsidR="00C72C76" w:rsidRPr="0057718E" w:rsidRDefault="00C72C76" w:rsidP="00C72C76">
      <w:pPr>
        <w:rPr>
          <w:rPrChange w:id="2304" w:author="Microsoft Office User" w:date="2025-01-28T16:29:00Z">
            <w:rPr>
              <w:lang w:val="fr-SN"/>
            </w:rPr>
          </w:rPrChange>
        </w:rPr>
      </w:pPr>
      <w:r w:rsidRPr="0057718E">
        <w:rPr>
          <w:rPrChange w:id="2305" w:author="Microsoft Office User" w:date="2025-01-28T16:29:00Z">
            <w:rPr>
              <w:lang w:val="fr-SN"/>
            </w:rPr>
          </w:rPrChange>
        </w:rPr>
        <w:t>Dans la partie précédente, nous avons fait connaissance avec l’IA, nous avons vu les généralités, les théories et les travaux scientifiques. Après cela, tous les outils nécessaires sont dans notre trousse afin d’implémenter des modèles pratiques d’IA. L’objectif de cette partie est simple : utiliser toutes les connaissances acquises durant la partie précédente pour développer les modèles qui permettront d’augmenter l’efficacité des analystes dans leur travail.</w:t>
      </w:r>
    </w:p>
    <w:p w14:paraId="31C18439" w14:textId="0B0E90CF" w:rsidR="005311CE" w:rsidRPr="0057718E" w:rsidRDefault="00C72C76" w:rsidP="00BD3D9E">
      <w:pPr>
        <w:rPr>
          <w:rPrChange w:id="2306" w:author="Microsoft Office User" w:date="2025-01-28T16:29:00Z">
            <w:rPr>
              <w:lang w:val="fr-SN"/>
            </w:rPr>
          </w:rPrChange>
        </w:rPr>
      </w:pPr>
      <w:r w:rsidRPr="0057718E">
        <w:rPr>
          <w:rPrChange w:id="2307" w:author="Microsoft Office User" w:date="2025-01-28T16:29:00Z">
            <w:rPr>
              <w:lang w:val="fr-SN"/>
            </w:rPr>
          </w:rPrChange>
        </w:rPr>
        <w:t xml:space="preserve">Cette partie sera également subdivisée en plusieurs chapitres : le premier sera consacré au développement des modèles prédictifs. Ici, nous ferons d’abord une présentation de la démarche d’analyse financière, puis le développement des modèles prédictifs. Après cela, nous aborderons le chapitre sur le développement du </w:t>
      </w:r>
      <w:proofErr w:type="spellStart"/>
      <w:r w:rsidRPr="0057718E">
        <w:rPr>
          <w:rPrChange w:id="2308" w:author="Microsoft Office User" w:date="2025-01-28T16:29:00Z">
            <w:rPr>
              <w:lang w:val="fr-SN"/>
            </w:rPr>
          </w:rPrChange>
        </w:rPr>
        <w:t>Chatbot</w:t>
      </w:r>
      <w:proofErr w:type="spellEnd"/>
      <w:r w:rsidRPr="0057718E">
        <w:rPr>
          <w:rPrChange w:id="2309" w:author="Microsoft Office User" w:date="2025-01-28T16:29:00Z">
            <w:rPr>
              <w:lang w:val="fr-SN"/>
            </w:rPr>
          </w:rPrChange>
        </w:rPr>
        <w:t>, où la collecte de données et le développement en tant que tel</w:t>
      </w:r>
      <w:r w:rsidR="00E37FBF" w:rsidRPr="0057718E">
        <w:rPr>
          <w:rPrChange w:id="2310" w:author="Microsoft Office User" w:date="2025-01-28T16:29:00Z">
            <w:rPr>
              <w:lang w:val="fr-SN"/>
            </w:rPr>
          </w:rPrChange>
        </w:rPr>
        <w:t>,</w:t>
      </w:r>
      <w:r w:rsidRPr="0057718E">
        <w:rPr>
          <w:rPrChange w:id="2311" w:author="Microsoft Office User" w:date="2025-01-28T16:29:00Z">
            <w:rPr>
              <w:lang w:val="fr-SN"/>
            </w:rPr>
          </w:rPrChange>
        </w:rPr>
        <w:t xml:space="preserve"> seront les deux sections qui nous intéresseront.</w:t>
      </w:r>
    </w:p>
    <w:p w14:paraId="05ABB802" w14:textId="66C81822" w:rsidR="005311CE" w:rsidRPr="0057718E" w:rsidRDefault="005311CE" w:rsidP="00734DFA">
      <w:pPr>
        <w:rPr>
          <w:rPrChange w:id="2312" w:author="Microsoft Office User" w:date="2025-01-28T16:29:00Z">
            <w:rPr>
              <w:lang w:val="fr-SN"/>
            </w:rPr>
          </w:rPrChange>
        </w:rPr>
      </w:pPr>
    </w:p>
    <w:p w14:paraId="2552B9DA" w14:textId="69715115" w:rsidR="005311CE" w:rsidRPr="0057718E" w:rsidRDefault="005311CE" w:rsidP="00734DFA">
      <w:pPr>
        <w:rPr>
          <w:rPrChange w:id="2313" w:author="Microsoft Office User" w:date="2025-01-28T16:29:00Z">
            <w:rPr>
              <w:lang w:val="fr-SN"/>
            </w:rPr>
          </w:rPrChange>
        </w:rPr>
      </w:pPr>
    </w:p>
    <w:p w14:paraId="3B408B90" w14:textId="1701D625" w:rsidR="005311CE" w:rsidRPr="0057718E" w:rsidRDefault="005311CE" w:rsidP="00734DFA">
      <w:pPr>
        <w:rPr>
          <w:rPrChange w:id="2314" w:author="Microsoft Office User" w:date="2025-01-28T16:29:00Z">
            <w:rPr>
              <w:lang w:val="fr-SN"/>
            </w:rPr>
          </w:rPrChange>
        </w:rPr>
      </w:pPr>
    </w:p>
    <w:p w14:paraId="3C8109F5" w14:textId="3D67BE8A" w:rsidR="005311CE" w:rsidRPr="0057718E" w:rsidRDefault="005311CE" w:rsidP="00734DFA">
      <w:pPr>
        <w:rPr>
          <w:rPrChange w:id="2315" w:author="Microsoft Office User" w:date="2025-01-28T16:29:00Z">
            <w:rPr>
              <w:lang w:val="fr-SN"/>
            </w:rPr>
          </w:rPrChange>
        </w:rPr>
      </w:pPr>
    </w:p>
    <w:p w14:paraId="5005995C" w14:textId="62BE2849" w:rsidR="005311CE" w:rsidRPr="0057718E" w:rsidRDefault="005311CE" w:rsidP="00734DFA">
      <w:pPr>
        <w:rPr>
          <w:rPrChange w:id="2316" w:author="Microsoft Office User" w:date="2025-01-28T16:29:00Z">
            <w:rPr>
              <w:lang w:val="fr-SN"/>
            </w:rPr>
          </w:rPrChange>
        </w:rPr>
      </w:pPr>
    </w:p>
    <w:p w14:paraId="341C5D11" w14:textId="0AC392A9" w:rsidR="005311CE" w:rsidRPr="0057718E" w:rsidRDefault="005311CE" w:rsidP="00734DFA">
      <w:pPr>
        <w:rPr>
          <w:rPrChange w:id="2317" w:author="Microsoft Office User" w:date="2025-01-28T16:29:00Z">
            <w:rPr>
              <w:lang w:val="fr-SN"/>
            </w:rPr>
          </w:rPrChange>
        </w:rPr>
      </w:pPr>
    </w:p>
    <w:p w14:paraId="0BDE24A8" w14:textId="3CB724B1" w:rsidR="005311CE" w:rsidRPr="0057718E" w:rsidRDefault="005311CE" w:rsidP="00734DFA">
      <w:pPr>
        <w:rPr>
          <w:rPrChange w:id="2318" w:author="Microsoft Office User" w:date="2025-01-28T16:29:00Z">
            <w:rPr>
              <w:lang w:val="fr-SN"/>
            </w:rPr>
          </w:rPrChange>
        </w:rPr>
      </w:pPr>
    </w:p>
    <w:p w14:paraId="59077989" w14:textId="3D312EE7" w:rsidR="00915972" w:rsidRPr="0057718E" w:rsidRDefault="00915972" w:rsidP="00734DFA">
      <w:pPr>
        <w:rPr>
          <w:rPrChange w:id="2319" w:author="Microsoft Office User" w:date="2025-01-28T16:29:00Z">
            <w:rPr>
              <w:lang w:val="fr-SN"/>
            </w:rPr>
          </w:rPrChange>
        </w:rPr>
      </w:pPr>
    </w:p>
    <w:p w14:paraId="22E12EA9" w14:textId="53410B3B" w:rsidR="00915972" w:rsidRPr="0057718E" w:rsidRDefault="00915972" w:rsidP="00734DFA">
      <w:pPr>
        <w:rPr>
          <w:rPrChange w:id="2320" w:author="Microsoft Office User" w:date="2025-01-28T16:29:00Z">
            <w:rPr>
              <w:lang w:val="fr-SN"/>
            </w:rPr>
          </w:rPrChange>
        </w:rPr>
      </w:pPr>
    </w:p>
    <w:p w14:paraId="0158C807" w14:textId="45FE761B" w:rsidR="008D3145" w:rsidRPr="0057718E" w:rsidRDefault="008D3145" w:rsidP="00734DFA">
      <w:pPr>
        <w:rPr>
          <w:rPrChange w:id="2321" w:author="Microsoft Office User" w:date="2025-01-28T16:29:00Z">
            <w:rPr>
              <w:lang w:val="fr-SN"/>
            </w:rPr>
          </w:rPrChange>
        </w:rPr>
      </w:pPr>
    </w:p>
    <w:p w14:paraId="1A60FF12" w14:textId="77777777" w:rsidR="008D3145" w:rsidRPr="0057718E" w:rsidRDefault="008D3145" w:rsidP="00734DFA">
      <w:pPr>
        <w:rPr>
          <w:rPrChange w:id="2322" w:author="Microsoft Office User" w:date="2025-01-28T16:29:00Z">
            <w:rPr>
              <w:lang w:val="fr-SN"/>
            </w:rPr>
          </w:rPrChange>
        </w:rPr>
      </w:pPr>
    </w:p>
    <w:p w14:paraId="37E4486D" w14:textId="5FCFE661" w:rsidR="003152FC" w:rsidRPr="0057718E" w:rsidRDefault="003152FC" w:rsidP="007724EA">
      <w:pPr>
        <w:pStyle w:val="Titre2"/>
        <w:numPr>
          <w:ilvl w:val="0"/>
          <w:numId w:val="0"/>
        </w:numPr>
        <w:rPr>
          <w:rPrChange w:id="2323" w:author="Microsoft Office User" w:date="2025-01-28T16:29:00Z">
            <w:rPr>
              <w:lang w:val="fr-SN"/>
            </w:rPr>
          </w:rPrChange>
        </w:rPr>
      </w:pPr>
      <w:bookmarkStart w:id="2324" w:name="_Toc187844221"/>
      <w:bookmarkStart w:id="2325" w:name="_Toc188723930"/>
      <w:bookmarkStart w:id="2326" w:name="_Toc188723971"/>
      <w:r w:rsidRPr="0057718E">
        <w:rPr>
          <w:rPrChange w:id="2327" w:author="Microsoft Office User" w:date="2025-01-28T16:29:00Z">
            <w:rPr>
              <w:lang w:val="fr-SN"/>
            </w:rPr>
          </w:rPrChange>
        </w:rPr>
        <w:t xml:space="preserve">Chapitre </w:t>
      </w:r>
      <w:r w:rsidR="00AE2ABE" w:rsidRPr="0057718E">
        <w:rPr>
          <w:rPrChange w:id="2328" w:author="Microsoft Office User" w:date="2025-01-28T16:29:00Z">
            <w:rPr>
              <w:lang w:val="fr-SN"/>
            </w:rPr>
          </w:rPrChange>
        </w:rPr>
        <w:t>3</w:t>
      </w:r>
      <w:r w:rsidRPr="0057718E">
        <w:rPr>
          <w:rPrChange w:id="2329" w:author="Microsoft Office User" w:date="2025-01-28T16:29:00Z">
            <w:rPr>
              <w:lang w:val="fr-SN"/>
            </w:rPr>
          </w:rPrChange>
        </w:rPr>
        <w:t xml:space="preserve"> : Analyse </w:t>
      </w:r>
      <w:r w:rsidR="00D53BF8" w:rsidRPr="0057718E">
        <w:rPr>
          <w:rPrChange w:id="2330" w:author="Microsoft Office User" w:date="2025-01-28T16:29:00Z">
            <w:rPr>
              <w:lang w:val="fr-SN"/>
            </w:rPr>
          </w:rPrChange>
        </w:rPr>
        <w:t>et</w:t>
      </w:r>
      <w:r w:rsidRPr="0057718E">
        <w:rPr>
          <w:rPrChange w:id="2331" w:author="Microsoft Office User" w:date="2025-01-28T16:29:00Z">
            <w:rPr>
              <w:lang w:val="fr-SN"/>
            </w:rPr>
          </w:rPrChange>
        </w:rPr>
        <w:t xml:space="preserve"> développement de modèles prédicti</w:t>
      </w:r>
      <w:bookmarkEnd w:id="2324"/>
      <w:r w:rsidR="000F452B" w:rsidRPr="0057718E">
        <w:rPr>
          <w:rPrChange w:id="2332" w:author="Microsoft Office User" w:date="2025-01-28T16:29:00Z">
            <w:rPr>
              <w:lang w:val="fr-SN"/>
            </w:rPr>
          </w:rPrChange>
        </w:rPr>
        <w:t>fs</w:t>
      </w:r>
      <w:bookmarkEnd w:id="2325"/>
      <w:bookmarkEnd w:id="2326"/>
    </w:p>
    <w:p w14:paraId="0AD32343" w14:textId="0026A5EF" w:rsidR="009F75AC" w:rsidRPr="0057718E" w:rsidRDefault="009F75AC" w:rsidP="009F75AC">
      <w:pPr>
        <w:rPr>
          <w:rPrChange w:id="2333" w:author="Microsoft Office User" w:date="2025-01-28T16:29:00Z">
            <w:rPr>
              <w:lang w:val="fr-SN"/>
            </w:rPr>
          </w:rPrChange>
        </w:rPr>
      </w:pPr>
      <w:r w:rsidRPr="0057718E">
        <w:rPr>
          <w:rPrChange w:id="2334" w:author="Microsoft Office User" w:date="2025-01-28T16:29:00Z">
            <w:rPr>
              <w:lang w:val="fr-SN"/>
            </w:rPr>
          </w:rPrChange>
        </w:rPr>
        <w:t>Dans ce chapitre, nous allons commencer le développement pratique de l’interface graphique et des modèles de prédiction. Néanmoins, il est évident qu’il faut être en mesure de faire une analyse financière avant de développer une application ou des modèles. Nous allons aussi présenter les outils utilisés pour le développement de l’interface et expliquer comment cette dernière sera réalisée.</w:t>
      </w:r>
    </w:p>
    <w:p w14:paraId="28FA233F" w14:textId="72252960" w:rsidR="003152FC" w:rsidRPr="0057718E" w:rsidRDefault="003152FC" w:rsidP="007724EA">
      <w:pPr>
        <w:pStyle w:val="Titre3"/>
        <w:numPr>
          <w:ilvl w:val="0"/>
          <w:numId w:val="0"/>
        </w:numPr>
        <w:rPr>
          <w:rPrChange w:id="2335" w:author="Microsoft Office User" w:date="2025-01-28T16:29:00Z">
            <w:rPr>
              <w:lang w:val="fr-SN"/>
            </w:rPr>
          </w:rPrChange>
        </w:rPr>
      </w:pPr>
      <w:bookmarkStart w:id="2336" w:name="_Toc188723931"/>
      <w:r w:rsidRPr="0057718E">
        <w:rPr>
          <w:rPrChange w:id="2337" w:author="Microsoft Office User" w:date="2025-01-28T16:29:00Z">
            <w:rPr>
              <w:lang w:val="fr-SN"/>
            </w:rPr>
          </w:rPrChange>
        </w:rPr>
        <w:t xml:space="preserve">Section 1 : </w:t>
      </w:r>
      <w:r w:rsidR="00CD0BE5" w:rsidRPr="0057718E">
        <w:rPr>
          <w:rPrChange w:id="2338" w:author="Microsoft Office User" w:date="2025-01-28T16:29:00Z">
            <w:rPr>
              <w:lang w:val="fr-SN"/>
            </w:rPr>
          </w:rPrChange>
        </w:rPr>
        <w:t>Mise en œuvre d’une application d’analyse financière</w:t>
      </w:r>
      <w:bookmarkEnd w:id="2336"/>
    </w:p>
    <w:p w14:paraId="16B12F6E" w14:textId="3F9958F1" w:rsidR="009F75AC" w:rsidRPr="0057718E" w:rsidRDefault="009F75AC" w:rsidP="009F75AC">
      <w:pPr>
        <w:rPr>
          <w:rPrChange w:id="2339" w:author="Microsoft Office User" w:date="2025-01-28T16:29:00Z">
            <w:rPr>
              <w:lang w:val="fr-SN"/>
            </w:rPr>
          </w:rPrChange>
        </w:rPr>
      </w:pPr>
      <w:r w:rsidRPr="0057718E">
        <w:rPr>
          <w:rPrChange w:id="2340" w:author="Microsoft Office User" w:date="2025-01-28T16:29:00Z">
            <w:rPr>
              <w:lang w:val="fr-SN"/>
            </w:rPr>
          </w:rPrChange>
        </w:rPr>
        <w:t>Nous voilà dans la section du document où nous allons parler du développement des modèles. Elle se divise en deux blocs : l’analyse financière traditionnelle (où nous allons voir comment les analystes financiers font habituellement leur travail) et l’amélioration grâce à l’intégration des outils intelligen</w:t>
      </w:r>
      <w:r w:rsidR="00E84AB8" w:rsidRPr="0057718E">
        <w:rPr>
          <w:rPrChange w:id="2341" w:author="Microsoft Office User" w:date="2025-01-28T16:29:00Z">
            <w:rPr>
              <w:lang w:val="fr-SN"/>
            </w:rPr>
          </w:rPrChange>
        </w:rPr>
        <w:t>t</w:t>
      </w:r>
      <w:r w:rsidR="00322A05" w:rsidRPr="0057718E">
        <w:rPr>
          <w:rPrChange w:id="2342" w:author="Microsoft Office User" w:date="2025-01-28T16:29:00Z">
            <w:rPr>
              <w:lang w:val="fr-SN"/>
            </w:rPr>
          </w:rPrChange>
        </w:rPr>
        <w:t>s</w:t>
      </w:r>
      <w:r w:rsidRPr="0057718E">
        <w:rPr>
          <w:rPrChange w:id="2343" w:author="Microsoft Office User" w:date="2025-01-28T16:29:00Z">
            <w:rPr>
              <w:lang w:val="fr-SN"/>
            </w:rPr>
          </w:rPrChange>
        </w:rPr>
        <w:t xml:space="preserve"> (une interface graphique avec la possibilité de faire des prédictions).</w:t>
      </w:r>
    </w:p>
    <w:p w14:paraId="6C881741" w14:textId="6553F591" w:rsidR="009070C5" w:rsidRPr="0057718E" w:rsidRDefault="00B611C7" w:rsidP="00B9476C">
      <w:pPr>
        <w:pStyle w:val="Titre4"/>
        <w:numPr>
          <w:ilvl w:val="0"/>
          <w:numId w:val="6"/>
        </w:numPr>
        <w:rPr>
          <w:rPrChange w:id="2344" w:author="Microsoft Office User" w:date="2025-01-28T16:29:00Z">
            <w:rPr>
              <w:lang w:val="fr-SN"/>
            </w:rPr>
          </w:rPrChange>
        </w:rPr>
      </w:pPr>
      <w:bookmarkStart w:id="2345" w:name="_Toc188723932"/>
      <w:r w:rsidRPr="0057718E">
        <w:rPr>
          <w:rPrChange w:id="2346" w:author="Microsoft Office User" w:date="2025-01-28T16:29:00Z">
            <w:rPr>
              <w:lang w:val="fr-SN"/>
            </w:rPr>
          </w:rPrChange>
        </w:rPr>
        <w:t>D</w:t>
      </w:r>
      <w:r w:rsidR="00CF6232" w:rsidRPr="0057718E">
        <w:rPr>
          <w:rPrChange w:id="2347" w:author="Microsoft Office User" w:date="2025-01-28T16:29:00Z">
            <w:rPr>
              <w:lang w:val="fr-SN"/>
            </w:rPr>
          </w:rPrChange>
        </w:rPr>
        <w:t xml:space="preserve">émarche </w:t>
      </w:r>
      <w:r w:rsidR="00A75DD3" w:rsidRPr="0057718E">
        <w:rPr>
          <w:rPrChange w:id="2348" w:author="Microsoft Office User" w:date="2025-01-28T16:29:00Z">
            <w:rPr>
              <w:lang w:val="fr-SN"/>
            </w:rPr>
          </w:rPrChange>
        </w:rPr>
        <w:t>d’une analyse financière</w:t>
      </w:r>
      <w:bookmarkEnd w:id="2345"/>
    </w:p>
    <w:p w14:paraId="1EA9A286" w14:textId="78E8F686" w:rsidR="00A75DD3" w:rsidRPr="0057718E" w:rsidRDefault="002F7C75" w:rsidP="00A75DD3">
      <w:pPr>
        <w:rPr>
          <w:rPrChange w:id="2349" w:author="Microsoft Office User" w:date="2025-01-28T16:29:00Z">
            <w:rPr>
              <w:lang w:val="fr-SN"/>
            </w:rPr>
          </w:rPrChange>
        </w:rPr>
      </w:pPr>
      <w:r w:rsidRPr="0057718E">
        <w:rPr>
          <w:rPrChange w:id="2350" w:author="Microsoft Office User" w:date="2025-01-28T16:29:00Z">
            <w:rPr>
              <w:lang w:val="fr-SN"/>
            </w:rPr>
          </w:rPrChange>
        </w:rPr>
        <w:t xml:space="preserve">D’abord, nous allons </w:t>
      </w:r>
      <w:r w:rsidR="00322A05" w:rsidRPr="0057718E">
        <w:rPr>
          <w:rPrChange w:id="2351" w:author="Microsoft Office User" w:date="2025-01-28T16:29:00Z">
            <w:rPr>
              <w:lang w:val="fr-SN"/>
            </w:rPr>
          </w:rPrChange>
        </w:rPr>
        <w:t>procéder</w:t>
      </w:r>
      <w:r w:rsidRPr="0057718E">
        <w:rPr>
          <w:rPrChange w:id="2352" w:author="Microsoft Office User" w:date="2025-01-28T16:29:00Z">
            <w:rPr>
              <w:lang w:val="fr-SN"/>
            </w:rPr>
          </w:rPrChange>
        </w:rPr>
        <w:t xml:space="preserve"> </w:t>
      </w:r>
      <w:r w:rsidR="00345124" w:rsidRPr="0057718E">
        <w:rPr>
          <w:rPrChange w:id="2353" w:author="Microsoft Office User" w:date="2025-01-28T16:29:00Z">
            <w:rPr>
              <w:lang w:val="fr-SN"/>
            </w:rPr>
          </w:rPrChange>
        </w:rPr>
        <w:t>à</w:t>
      </w:r>
      <w:r w:rsidRPr="0057718E">
        <w:rPr>
          <w:rPrChange w:id="2354" w:author="Microsoft Office User" w:date="2025-01-28T16:29:00Z">
            <w:rPr>
              <w:lang w:val="fr-SN"/>
            </w:rPr>
          </w:rPrChange>
        </w:rPr>
        <w:t xml:space="preserve"> une </w:t>
      </w:r>
      <w:r w:rsidR="00F53204" w:rsidRPr="0057718E">
        <w:rPr>
          <w:rPrChange w:id="2355" w:author="Microsoft Office User" w:date="2025-01-28T16:29:00Z">
            <w:rPr>
              <w:lang w:val="fr-SN"/>
            </w:rPr>
          </w:rPrChange>
        </w:rPr>
        <w:t>présentation</w:t>
      </w:r>
      <w:r w:rsidRPr="0057718E">
        <w:rPr>
          <w:rPrChange w:id="2356" w:author="Microsoft Office User" w:date="2025-01-28T16:29:00Z">
            <w:rPr>
              <w:lang w:val="fr-SN"/>
            </w:rPr>
          </w:rPrChange>
        </w:rPr>
        <w:t xml:space="preserve"> des outils que l’analyse financiers </w:t>
      </w:r>
      <w:r w:rsidR="00AF0F1A" w:rsidRPr="0057718E">
        <w:rPr>
          <w:rPrChange w:id="2357" w:author="Microsoft Office User" w:date="2025-01-28T16:29:00Z">
            <w:rPr>
              <w:lang w:val="fr-SN"/>
            </w:rPr>
          </w:rPrChange>
        </w:rPr>
        <w:t>v</w:t>
      </w:r>
      <w:r w:rsidRPr="0057718E">
        <w:rPr>
          <w:rPrChange w:id="2358" w:author="Microsoft Office User" w:date="2025-01-28T16:29:00Z">
            <w:rPr>
              <w:lang w:val="fr-SN"/>
            </w:rPr>
          </w:rPrChange>
        </w:rPr>
        <w:t xml:space="preserve">a utiliser pour faire convenablement son travail, il s’agit du bilan, du compte de </w:t>
      </w:r>
      <w:r w:rsidR="00F53204" w:rsidRPr="0057718E">
        <w:rPr>
          <w:rPrChange w:id="2359" w:author="Microsoft Office User" w:date="2025-01-28T16:29:00Z">
            <w:rPr>
              <w:lang w:val="fr-SN"/>
            </w:rPr>
          </w:rPrChange>
        </w:rPr>
        <w:t>résultat</w:t>
      </w:r>
      <w:r w:rsidRPr="0057718E">
        <w:rPr>
          <w:rPrChange w:id="2360" w:author="Microsoft Office User" w:date="2025-01-28T16:29:00Z">
            <w:rPr>
              <w:lang w:val="fr-SN"/>
            </w:rPr>
          </w:rPrChange>
        </w:rPr>
        <w:t xml:space="preserve"> et du </w:t>
      </w:r>
      <w:r w:rsidR="00F53204" w:rsidRPr="0057718E">
        <w:rPr>
          <w:rPrChange w:id="2361" w:author="Microsoft Office User" w:date="2025-01-28T16:29:00Z">
            <w:rPr>
              <w:lang w:val="fr-SN"/>
            </w:rPr>
          </w:rPrChange>
        </w:rPr>
        <w:t>tableau des flux de trésorerie</w:t>
      </w:r>
      <w:r w:rsidR="000D3D0A" w:rsidRPr="0057718E">
        <w:rPr>
          <w:rPrChange w:id="2362" w:author="Microsoft Office User" w:date="2025-01-28T16:29:00Z">
            <w:rPr>
              <w:lang w:val="fr-SN"/>
            </w:rPr>
          </w:rPrChange>
        </w:rPr>
        <w:t xml:space="preserve"> avant de passer à l’analyse proprement dite</w:t>
      </w:r>
      <w:r w:rsidR="00F53204" w:rsidRPr="0057718E">
        <w:rPr>
          <w:rPrChange w:id="2363" w:author="Microsoft Office User" w:date="2025-01-28T16:29:00Z">
            <w:rPr>
              <w:lang w:val="fr-SN"/>
            </w:rPr>
          </w:rPrChange>
        </w:rPr>
        <w:t>.</w:t>
      </w:r>
      <w:r w:rsidRPr="0057718E">
        <w:rPr>
          <w:rPrChange w:id="2364" w:author="Microsoft Office User" w:date="2025-01-28T16:29:00Z">
            <w:rPr>
              <w:lang w:val="fr-SN"/>
            </w:rPr>
          </w:rPrChange>
        </w:rPr>
        <w:t xml:space="preserve"> </w:t>
      </w:r>
    </w:p>
    <w:p w14:paraId="2BF9F855" w14:textId="4399D0FA" w:rsidR="00F53204" w:rsidRPr="0057718E" w:rsidRDefault="00CB55DA" w:rsidP="00B9476C">
      <w:pPr>
        <w:pStyle w:val="Paragraphedeliste"/>
        <w:numPr>
          <w:ilvl w:val="0"/>
          <w:numId w:val="16"/>
        </w:numPr>
        <w:rPr>
          <w:b/>
          <w:bCs/>
          <w:rPrChange w:id="2365" w:author="Microsoft Office User" w:date="2025-01-28T16:29:00Z">
            <w:rPr>
              <w:b/>
              <w:bCs/>
              <w:lang w:val="fr-SN"/>
            </w:rPr>
          </w:rPrChange>
        </w:rPr>
      </w:pPr>
      <w:r w:rsidRPr="0057718E">
        <w:rPr>
          <w:b/>
          <w:bCs/>
          <w:rPrChange w:id="2366" w:author="Microsoft Office User" w:date="2025-01-28T16:29:00Z">
            <w:rPr>
              <w:b/>
              <w:bCs/>
              <w:lang w:val="fr-SN"/>
            </w:rPr>
          </w:rPrChange>
        </w:rPr>
        <w:t>Le bilan</w:t>
      </w:r>
    </w:p>
    <w:p w14:paraId="7EF2D365" w14:textId="5835F14B" w:rsidR="00CB55DA" w:rsidRPr="0057718E" w:rsidRDefault="000B5CB7" w:rsidP="00CB55DA">
      <w:r w:rsidRPr="0057718E">
        <w:rPr>
          <w:rPrChange w:id="2367" w:author="Microsoft Office User" w:date="2025-01-28T16:29:00Z">
            <w:rPr>
              <w:lang w:val="fr-SN"/>
            </w:rPr>
          </w:rPrChange>
        </w:rPr>
        <w:t xml:space="preserve">Il est souvent entendu que le bilan est la photographie d’une entreprise </w:t>
      </w:r>
      <w:r w:rsidRPr="0057718E">
        <w:rPr>
          <w:rPrChange w:id="2368" w:author="Microsoft Office User" w:date="2025-01-28T16:29:00Z">
            <w:rPr>
              <w:lang w:val="af-ZA"/>
            </w:rPr>
          </w:rPrChange>
        </w:rPr>
        <w:t>à</w:t>
      </w:r>
      <w:r w:rsidRPr="0057718E">
        <w:t xml:space="preserve"> un instant T. Ce document comptable révèle les actifs et les passifs d’une entreprise.</w:t>
      </w:r>
    </w:p>
    <w:tbl>
      <w:tblPr>
        <w:tblStyle w:val="Tableausimple5"/>
        <w:tblW w:w="0" w:type="auto"/>
        <w:tblLook w:val="04A0" w:firstRow="1" w:lastRow="0" w:firstColumn="1" w:lastColumn="0" w:noHBand="0" w:noVBand="1"/>
      </w:tblPr>
      <w:tblGrid>
        <w:gridCol w:w="6295"/>
        <w:gridCol w:w="1530"/>
        <w:gridCol w:w="1525"/>
      </w:tblGrid>
      <w:tr w:rsidR="0089535E" w:rsidRPr="0057718E" w14:paraId="4C04D9E0"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478ECABF" w14:textId="77777777" w:rsidR="0089535E" w:rsidRPr="0057718E" w:rsidRDefault="0089535E" w:rsidP="008B6BEC">
            <w:pPr>
              <w:jc w:val="center"/>
              <w:rPr>
                <w:rPrChange w:id="2369" w:author="Microsoft Office User" w:date="2025-01-28T16:29:00Z">
                  <w:rPr>
                    <w:lang w:val="fr-SN"/>
                  </w:rPr>
                </w:rPrChange>
              </w:rPr>
            </w:pPr>
            <w:r w:rsidRPr="0057718E">
              <w:rPr>
                <w:rPrChange w:id="2370" w:author="Microsoft Office User" w:date="2025-01-28T16:29:00Z">
                  <w:rPr>
                    <w:lang w:val="fr-SN"/>
                  </w:rPr>
                </w:rPrChange>
              </w:rPr>
              <w:t>BILAN</w:t>
            </w:r>
          </w:p>
        </w:tc>
      </w:tr>
      <w:tr w:rsidR="0089535E" w:rsidRPr="0057718E" w14:paraId="21735A4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1275411" w14:textId="77777777" w:rsidR="0089535E" w:rsidRPr="0057718E" w:rsidRDefault="0089535E" w:rsidP="008B6BEC">
            <w:pPr>
              <w:jc w:val="center"/>
              <w:rPr>
                <w:b/>
                <w:bCs/>
                <w:rPrChange w:id="2371" w:author="Microsoft Office User" w:date="2025-01-28T16:29:00Z">
                  <w:rPr>
                    <w:b/>
                    <w:bCs/>
                    <w:lang w:val="fr-SN"/>
                  </w:rPr>
                </w:rPrChange>
              </w:rPr>
            </w:pPr>
          </w:p>
        </w:tc>
        <w:tc>
          <w:tcPr>
            <w:tcW w:w="1530" w:type="dxa"/>
          </w:tcPr>
          <w:p w14:paraId="0CD10D62"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372" w:author="Microsoft Office User" w:date="2025-01-28T16:29:00Z">
                  <w:rPr>
                    <w:lang w:val="fr-SN"/>
                  </w:rPr>
                </w:rPrChange>
              </w:rPr>
            </w:pPr>
            <w:r w:rsidRPr="0057718E">
              <w:rPr>
                <w:rPrChange w:id="2373" w:author="Microsoft Office User" w:date="2025-01-28T16:29:00Z">
                  <w:rPr>
                    <w:lang w:val="fr-SN"/>
                  </w:rPr>
                </w:rPrChange>
              </w:rPr>
              <w:t>N</w:t>
            </w:r>
          </w:p>
        </w:tc>
        <w:tc>
          <w:tcPr>
            <w:tcW w:w="1525" w:type="dxa"/>
          </w:tcPr>
          <w:p w14:paraId="4AFB3028"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374" w:author="Microsoft Office User" w:date="2025-01-28T16:29:00Z">
                  <w:rPr>
                    <w:lang w:val="fr-SN"/>
                  </w:rPr>
                </w:rPrChange>
              </w:rPr>
            </w:pPr>
            <w:r w:rsidRPr="0057718E">
              <w:rPr>
                <w:rPrChange w:id="2375" w:author="Microsoft Office User" w:date="2025-01-28T16:29:00Z">
                  <w:rPr>
                    <w:lang w:val="fr-SN"/>
                  </w:rPr>
                </w:rPrChange>
              </w:rPr>
              <w:t>N-1</w:t>
            </w:r>
          </w:p>
        </w:tc>
      </w:tr>
      <w:tr w:rsidR="0089535E" w:rsidRPr="0057718E" w14:paraId="2519AE7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15B3746" w14:textId="77777777" w:rsidR="0089535E" w:rsidRPr="0057718E" w:rsidRDefault="0089535E" w:rsidP="008B6BEC">
            <w:pPr>
              <w:jc w:val="center"/>
              <w:rPr>
                <w:b/>
                <w:bCs/>
                <w:rPrChange w:id="2376" w:author="Microsoft Office User" w:date="2025-01-28T16:29:00Z">
                  <w:rPr>
                    <w:b/>
                    <w:bCs/>
                    <w:lang w:val="fr-SN"/>
                  </w:rPr>
                </w:rPrChange>
              </w:rPr>
            </w:pPr>
            <w:r w:rsidRPr="0057718E">
              <w:rPr>
                <w:b/>
                <w:bCs/>
                <w:rPrChange w:id="2377" w:author="Microsoft Office User" w:date="2025-01-28T16:29:00Z">
                  <w:rPr>
                    <w:b/>
                    <w:bCs/>
                    <w:lang w:val="fr-SN"/>
                  </w:rPr>
                </w:rPrChange>
              </w:rPr>
              <w:t>ACTIFS</w:t>
            </w:r>
          </w:p>
        </w:tc>
        <w:tc>
          <w:tcPr>
            <w:tcW w:w="1530" w:type="dxa"/>
          </w:tcPr>
          <w:p w14:paraId="03645E56"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378" w:author="Microsoft Office User" w:date="2025-01-28T16:29:00Z">
                  <w:rPr>
                    <w:lang w:val="fr-SN"/>
                  </w:rPr>
                </w:rPrChange>
              </w:rPr>
            </w:pPr>
            <w:r w:rsidRPr="0057718E">
              <w:rPr>
                <w:rPrChange w:id="2379" w:author="Microsoft Office User" w:date="2025-01-28T16:29:00Z">
                  <w:rPr>
                    <w:lang w:val="fr-SN"/>
                  </w:rPr>
                </w:rPrChange>
              </w:rPr>
              <w:t>-</w:t>
            </w:r>
          </w:p>
        </w:tc>
        <w:tc>
          <w:tcPr>
            <w:tcW w:w="1525" w:type="dxa"/>
          </w:tcPr>
          <w:p w14:paraId="3C83BDEB"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380" w:author="Microsoft Office User" w:date="2025-01-28T16:29:00Z">
                  <w:rPr>
                    <w:lang w:val="fr-SN"/>
                  </w:rPr>
                </w:rPrChange>
              </w:rPr>
            </w:pPr>
            <w:r w:rsidRPr="0057718E">
              <w:rPr>
                <w:rPrChange w:id="2381" w:author="Microsoft Office User" w:date="2025-01-28T16:29:00Z">
                  <w:rPr>
                    <w:lang w:val="fr-SN"/>
                  </w:rPr>
                </w:rPrChange>
              </w:rPr>
              <w:t>-</w:t>
            </w:r>
          </w:p>
        </w:tc>
      </w:tr>
      <w:tr w:rsidR="0089535E" w:rsidRPr="0057718E" w14:paraId="255CF9D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462F97" w14:textId="77777777" w:rsidR="0089535E" w:rsidRPr="0057718E" w:rsidRDefault="0089535E" w:rsidP="008B6BEC">
            <w:pPr>
              <w:rPr>
                <w:rPrChange w:id="2382" w:author="Microsoft Office User" w:date="2025-01-28T16:29:00Z">
                  <w:rPr>
                    <w:lang w:val="fr-SN"/>
                  </w:rPr>
                </w:rPrChange>
              </w:rPr>
            </w:pPr>
            <w:r w:rsidRPr="0057718E">
              <w:rPr>
                <w:rPrChange w:id="2383" w:author="Microsoft Office User" w:date="2025-01-28T16:29:00Z">
                  <w:rPr>
                    <w:lang w:val="fr-SN"/>
                  </w:rPr>
                </w:rPrChange>
              </w:rPr>
              <w:t>Charges immobilisées</w:t>
            </w:r>
          </w:p>
        </w:tc>
        <w:tc>
          <w:tcPr>
            <w:tcW w:w="1530" w:type="dxa"/>
          </w:tcPr>
          <w:p w14:paraId="509CAE70"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384" w:author="Microsoft Office User" w:date="2025-01-28T16:29:00Z">
                  <w:rPr>
                    <w:lang w:val="fr-SN"/>
                  </w:rPr>
                </w:rPrChange>
              </w:rPr>
            </w:pPr>
            <w:r w:rsidRPr="0057718E">
              <w:rPr>
                <w:rPrChange w:id="2385" w:author="Microsoft Office User" w:date="2025-01-28T16:29:00Z">
                  <w:rPr>
                    <w:lang w:val="fr-SN"/>
                  </w:rPr>
                </w:rPrChange>
              </w:rPr>
              <w:t>-</w:t>
            </w:r>
          </w:p>
        </w:tc>
        <w:tc>
          <w:tcPr>
            <w:tcW w:w="1525" w:type="dxa"/>
          </w:tcPr>
          <w:p w14:paraId="25DCDED3"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386" w:author="Microsoft Office User" w:date="2025-01-28T16:29:00Z">
                  <w:rPr>
                    <w:lang w:val="fr-SN"/>
                  </w:rPr>
                </w:rPrChange>
              </w:rPr>
            </w:pPr>
            <w:r w:rsidRPr="0057718E">
              <w:rPr>
                <w:rPrChange w:id="2387" w:author="Microsoft Office User" w:date="2025-01-28T16:29:00Z">
                  <w:rPr>
                    <w:lang w:val="fr-SN"/>
                  </w:rPr>
                </w:rPrChange>
              </w:rPr>
              <w:t>-</w:t>
            </w:r>
          </w:p>
        </w:tc>
      </w:tr>
      <w:tr w:rsidR="0089535E" w:rsidRPr="0057718E" w14:paraId="4E23823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AE9F8AF" w14:textId="77777777" w:rsidR="0089535E" w:rsidRPr="0057718E" w:rsidRDefault="0089535E" w:rsidP="008B6BEC">
            <w:pPr>
              <w:rPr>
                <w:rPrChange w:id="2388" w:author="Microsoft Office User" w:date="2025-01-28T16:29:00Z">
                  <w:rPr>
                    <w:lang w:val="fr-SN"/>
                  </w:rPr>
                </w:rPrChange>
              </w:rPr>
            </w:pPr>
            <w:r w:rsidRPr="0057718E">
              <w:rPr>
                <w:rPrChange w:id="2389" w:author="Microsoft Office User" w:date="2025-01-28T16:29:00Z">
                  <w:rPr>
                    <w:lang w:val="fr-SN"/>
                  </w:rPr>
                </w:rPrChange>
              </w:rPr>
              <w:t>Immobilisations incorporelles</w:t>
            </w:r>
          </w:p>
        </w:tc>
        <w:tc>
          <w:tcPr>
            <w:tcW w:w="1530" w:type="dxa"/>
          </w:tcPr>
          <w:p w14:paraId="7CF63F44"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390" w:author="Microsoft Office User" w:date="2025-01-28T16:29:00Z">
                  <w:rPr>
                    <w:lang w:val="fr-SN"/>
                  </w:rPr>
                </w:rPrChange>
              </w:rPr>
            </w:pPr>
            <w:r w:rsidRPr="0057718E">
              <w:rPr>
                <w:rPrChange w:id="2391" w:author="Microsoft Office User" w:date="2025-01-28T16:29:00Z">
                  <w:rPr>
                    <w:lang w:val="fr-SN"/>
                  </w:rPr>
                </w:rPrChange>
              </w:rPr>
              <w:t>-</w:t>
            </w:r>
          </w:p>
        </w:tc>
        <w:tc>
          <w:tcPr>
            <w:tcW w:w="1525" w:type="dxa"/>
          </w:tcPr>
          <w:p w14:paraId="0DE610E9"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392" w:author="Microsoft Office User" w:date="2025-01-28T16:29:00Z">
                  <w:rPr>
                    <w:lang w:val="fr-SN"/>
                  </w:rPr>
                </w:rPrChange>
              </w:rPr>
            </w:pPr>
            <w:r w:rsidRPr="0057718E">
              <w:rPr>
                <w:rPrChange w:id="2393" w:author="Microsoft Office User" w:date="2025-01-28T16:29:00Z">
                  <w:rPr>
                    <w:lang w:val="fr-SN"/>
                  </w:rPr>
                </w:rPrChange>
              </w:rPr>
              <w:t>-</w:t>
            </w:r>
          </w:p>
        </w:tc>
      </w:tr>
      <w:tr w:rsidR="0089535E" w:rsidRPr="0057718E" w14:paraId="585125E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346CA46" w14:textId="77777777" w:rsidR="0089535E" w:rsidRPr="0057718E" w:rsidRDefault="0089535E" w:rsidP="008B6BEC">
            <w:pPr>
              <w:rPr>
                <w:rPrChange w:id="2394" w:author="Microsoft Office User" w:date="2025-01-28T16:29:00Z">
                  <w:rPr>
                    <w:lang w:val="fr-SN"/>
                  </w:rPr>
                </w:rPrChange>
              </w:rPr>
            </w:pPr>
            <w:r w:rsidRPr="0057718E">
              <w:rPr>
                <w:rPrChange w:id="2395" w:author="Microsoft Office User" w:date="2025-01-28T16:29:00Z">
                  <w:rPr>
                    <w:lang w:val="fr-SN"/>
                  </w:rPr>
                </w:rPrChange>
              </w:rPr>
              <w:t>Immobilisations corporelles brutes</w:t>
            </w:r>
          </w:p>
        </w:tc>
        <w:tc>
          <w:tcPr>
            <w:tcW w:w="1530" w:type="dxa"/>
          </w:tcPr>
          <w:p w14:paraId="0DCAC0EA"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396" w:author="Microsoft Office User" w:date="2025-01-28T16:29:00Z">
                  <w:rPr>
                    <w:lang w:val="fr-SN"/>
                  </w:rPr>
                </w:rPrChange>
              </w:rPr>
            </w:pPr>
            <w:r w:rsidRPr="0057718E">
              <w:rPr>
                <w:rPrChange w:id="2397" w:author="Microsoft Office User" w:date="2025-01-28T16:29:00Z">
                  <w:rPr>
                    <w:lang w:val="fr-SN"/>
                  </w:rPr>
                </w:rPrChange>
              </w:rPr>
              <w:t>-</w:t>
            </w:r>
          </w:p>
        </w:tc>
        <w:tc>
          <w:tcPr>
            <w:tcW w:w="1525" w:type="dxa"/>
          </w:tcPr>
          <w:p w14:paraId="3657908C"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398" w:author="Microsoft Office User" w:date="2025-01-28T16:29:00Z">
                  <w:rPr>
                    <w:lang w:val="fr-SN"/>
                  </w:rPr>
                </w:rPrChange>
              </w:rPr>
            </w:pPr>
            <w:r w:rsidRPr="0057718E">
              <w:rPr>
                <w:rPrChange w:id="2399" w:author="Microsoft Office User" w:date="2025-01-28T16:29:00Z">
                  <w:rPr>
                    <w:lang w:val="fr-SN"/>
                  </w:rPr>
                </w:rPrChange>
              </w:rPr>
              <w:t>-</w:t>
            </w:r>
          </w:p>
        </w:tc>
      </w:tr>
      <w:tr w:rsidR="0089535E" w:rsidRPr="0057718E" w14:paraId="0244BFBE"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3C27B6A1" w14:textId="77777777" w:rsidR="0089535E" w:rsidRPr="0057718E" w:rsidRDefault="0089535E" w:rsidP="008B6BEC">
            <w:pPr>
              <w:rPr>
                <w:rPrChange w:id="2400" w:author="Microsoft Office User" w:date="2025-01-28T16:29:00Z">
                  <w:rPr>
                    <w:lang w:val="fr-SN"/>
                  </w:rPr>
                </w:rPrChange>
              </w:rPr>
            </w:pPr>
            <w:r w:rsidRPr="0057718E">
              <w:rPr>
                <w:rPrChange w:id="2401" w:author="Microsoft Office User" w:date="2025-01-28T16:29:00Z">
                  <w:rPr>
                    <w:lang w:val="fr-SN"/>
                  </w:rPr>
                </w:rPrChange>
              </w:rPr>
              <w:t>Immobilisations corporelles brutes Immobilisations financières</w:t>
            </w:r>
          </w:p>
        </w:tc>
        <w:tc>
          <w:tcPr>
            <w:tcW w:w="1530" w:type="dxa"/>
          </w:tcPr>
          <w:p w14:paraId="5A9622AB"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02" w:author="Microsoft Office User" w:date="2025-01-28T16:29:00Z">
                  <w:rPr>
                    <w:lang w:val="fr-SN"/>
                  </w:rPr>
                </w:rPrChange>
              </w:rPr>
            </w:pPr>
            <w:r w:rsidRPr="0057718E">
              <w:rPr>
                <w:rPrChange w:id="2403" w:author="Microsoft Office User" w:date="2025-01-28T16:29:00Z">
                  <w:rPr>
                    <w:lang w:val="fr-SN"/>
                  </w:rPr>
                </w:rPrChange>
              </w:rPr>
              <w:t>-</w:t>
            </w:r>
          </w:p>
        </w:tc>
        <w:tc>
          <w:tcPr>
            <w:tcW w:w="1525" w:type="dxa"/>
          </w:tcPr>
          <w:p w14:paraId="4CBCCE57"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04" w:author="Microsoft Office User" w:date="2025-01-28T16:29:00Z">
                  <w:rPr>
                    <w:lang w:val="fr-SN"/>
                  </w:rPr>
                </w:rPrChange>
              </w:rPr>
            </w:pPr>
            <w:r w:rsidRPr="0057718E">
              <w:rPr>
                <w:rPrChange w:id="2405" w:author="Microsoft Office User" w:date="2025-01-28T16:29:00Z">
                  <w:rPr>
                    <w:lang w:val="fr-SN"/>
                  </w:rPr>
                </w:rPrChange>
              </w:rPr>
              <w:t>-</w:t>
            </w:r>
          </w:p>
        </w:tc>
      </w:tr>
      <w:tr w:rsidR="0089535E" w:rsidRPr="0057718E" w14:paraId="6885B60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7C913A" w14:textId="77777777" w:rsidR="0089535E" w:rsidRPr="0057718E" w:rsidRDefault="0089535E" w:rsidP="008B6BEC">
            <w:pPr>
              <w:rPr>
                <w:rPrChange w:id="2406" w:author="Microsoft Office User" w:date="2025-01-28T16:29:00Z">
                  <w:rPr>
                    <w:lang w:val="fr-SN"/>
                  </w:rPr>
                </w:rPrChange>
              </w:rPr>
            </w:pPr>
            <w:r w:rsidRPr="0057718E">
              <w:rPr>
                <w:rPrChange w:id="2407" w:author="Microsoft Office User" w:date="2025-01-28T16:29:00Z">
                  <w:rPr>
                    <w:lang w:val="fr-SN"/>
                  </w:rPr>
                </w:rPrChange>
              </w:rPr>
              <w:t>Amortissements et provisions</w:t>
            </w:r>
          </w:p>
        </w:tc>
        <w:tc>
          <w:tcPr>
            <w:tcW w:w="1530" w:type="dxa"/>
          </w:tcPr>
          <w:p w14:paraId="1FDC1034"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408" w:author="Microsoft Office User" w:date="2025-01-28T16:29:00Z">
                  <w:rPr>
                    <w:lang w:val="fr-SN"/>
                  </w:rPr>
                </w:rPrChange>
              </w:rPr>
            </w:pPr>
            <w:r w:rsidRPr="0057718E">
              <w:rPr>
                <w:rPrChange w:id="2409" w:author="Microsoft Office User" w:date="2025-01-28T16:29:00Z">
                  <w:rPr>
                    <w:lang w:val="fr-SN"/>
                  </w:rPr>
                </w:rPrChange>
              </w:rPr>
              <w:t>-</w:t>
            </w:r>
          </w:p>
        </w:tc>
        <w:tc>
          <w:tcPr>
            <w:tcW w:w="1525" w:type="dxa"/>
          </w:tcPr>
          <w:p w14:paraId="586652DC"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410" w:author="Microsoft Office User" w:date="2025-01-28T16:29:00Z">
                  <w:rPr>
                    <w:lang w:val="fr-SN"/>
                  </w:rPr>
                </w:rPrChange>
              </w:rPr>
            </w:pPr>
            <w:r w:rsidRPr="0057718E">
              <w:rPr>
                <w:rPrChange w:id="2411" w:author="Microsoft Office User" w:date="2025-01-28T16:29:00Z">
                  <w:rPr>
                    <w:lang w:val="fr-SN"/>
                  </w:rPr>
                </w:rPrChange>
              </w:rPr>
              <w:t>-</w:t>
            </w:r>
          </w:p>
        </w:tc>
      </w:tr>
      <w:tr w:rsidR="0089535E" w:rsidRPr="0057718E" w14:paraId="6F7B386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CA64C1E" w14:textId="77777777" w:rsidR="0089535E" w:rsidRPr="0057718E" w:rsidRDefault="0089535E" w:rsidP="008B6BEC">
            <w:pPr>
              <w:rPr>
                <w:b/>
                <w:bCs/>
                <w:rPrChange w:id="2412" w:author="Microsoft Office User" w:date="2025-01-28T16:29:00Z">
                  <w:rPr>
                    <w:b/>
                    <w:bCs/>
                    <w:lang w:val="fr-SN"/>
                  </w:rPr>
                </w:rPrChange>
              </w:rPr>
            </w:pPr>
            <w:r w:rsidRPr="0057718E">
              <w:rPr>
                <w:b/>
                <w:bCs/>
                <w:rPrChange w:id="2413" w:author="Microsoft Office User" w:date="2025-01-28T16:29:00Z">
                  <w:rPr>
                    <w:b/>
                    <w:bCs/>
                    <w:lang w:val="fr-SN"/>
                  </w:rPr>
                </w:rPrChange>
              </w:rPr>
              <w:t>TOTAL ACTIF IMMOBILISE</w:t>
            </w:r>
          </w:p>
        </w:tc>
        <w:tc>
          <w:tcPr>
            <w:tcW w:w="1530" w:type="dxa"/>
          </w:tcPr>
          <w:p w14:paraId="42C2FF9A"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14" w:author="Microsoft Office User" w:date="2025-01-28T16:29:00Z">
                  <w:rPr>
                    <w:lang w:val="fr-SN"/>
                  </w:rPr>
                </w:rPrChange>
              </w:rPr>
            </w:pPr>
            <w:r w:rsidRPr="0057718E">
              <w:rPr>
                <w:rPrChange w:id="2415" w:author="Microsoft Office User" w:date="2025-01-28T16:29:00Z">
                  <w:rPr>
                    <w:lang w:val="fr-SN"/>
                  </w:rPr>
                </w:rPrChange>
              </w:rPr>
              <w:t>-</w:t>
            </w:r>
          </w:p>
        </w:tc>
        <w:tc>
          <w:tcPr>
            <w:tcW w:w="1525" w:type="dxa"/>
          </w:tcPr>
          <w:p w14:paraId="4DD49594"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16" w:author="Microsoft Office User" w:date="2025-01-28T16:29:00Z">
                  <w:rPr>
                    <w:lang w:val="fr-SN"/>
                  </w:rPr>
                </w:rPrChange>
              </w:rPr>
            </w:pPr>
            <w:r w:rsidRPr="0057718E">
              <w:rPr>
                <w:rPrChange w:id="2417" w:author="Microsoft Office User" w:date="2025-01-28T16:29:00Z">
                  <w:rPr>
                    <w:lang w:val="fr-SN"/>
                  </w:rPr>
                </w:rPrChange>
              </w:rPr>
              <w:t>-</w:t>
            </w:r>
          </w:p>
        </w:tc>
      </w:tr>
      <w:tr w:rsidR="0089535E" w:rsidRPr="0057718E" w14:paraId="7EEEBEF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3018B1" w14:textId="77777777" w:rsidR="0089535E" w:rsidRPr="0057718E" w:rsidRDefault="0089535E" w:rsidP="008B6BEC">
            <w:pPr>
              <w:rPr>
                <w:rPrChange w:id="2418" w:author="Microsoft Office User" w:date="2025-01-28T16:29:00Z">
                  <w:rPr>
                    <w:lang w:val="fr-SN"/>
                  </w:rPr>
                </w:rPrChange>
              </w:rPr>
            </w:pPr>
            <w:r w:rsidRPr="0057718E">
              <w:rPr>
                <w:rPrChange w:id="2419" w:author="Microsoft Office User" w:date="2025-01-28T16:29:00Z">
                  <w:rPr>
                    <w:lang w:val="fr-SN"/>
                  </w:rPr>
                </w:rPrChange>
              </w:rPr>
              <w:t>Stock</w:t>
            </w:r>
          </w:p>
        </w:tc>
        <w:tc>
          <w:tcPr>
            <w:tcW w:w="1530" w:type="dxa"/>
          </w:tcPr>
          <w:p w14:paraId="01302495"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420" w:author="Microsoft Office User" w:date="2025-01-28T16:29:00Z">
                  <w:rPr>
                    <w:lang w:val="fr-SN"/>
                  </w:rPr>
                </w:rPrChange>
              </w:rPr>
            </w:pPr>
            <w:r w:rsidRPr="0057718E">
              <w:rPr>
                <w:rPrChange w:id="2421" w:author="Microsoft Office User" w:date="2025-01-28T16:29:00Z">
                  <w:rPr>
                    <w:lang w:val="fr-SN"/>
                  </w:rPr>
                </w:rPrChange>
              </w:rPr>
              <w:t>-</w:t>
            </w:r>
          </w:p>
        </w:tc>
        <w:tc>
          <w:tcPr>
            <w:tcW w:w="1525" w:type="dxa"/>
          </w:tcPr>
          <w:p w14:paraId="2EF81949"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422" w:author="Microsoft Office User" w:date="2025-01-28T16:29:00Z">
                  <w:rPr>
                    <w:lang w:val="fr-SN"/>
                  </w:rPr>
                </w:rPrChange>
              </w:rPr>
            </w:pPr>
            <w:r w:rsidRPr="0057718E">
              <w:rPr>
                <w:rPrChange w:id="2423" w:author="Microsoft Office User" w:date="2025-01-28T16:29:00Z">
                  <w:rPr>
                    <w:lang w:val="fr-SN"/>
                  </w:rPr>
                </w:rPrChange>
              </w:rPr>
              <w:t>-</w:t>
            </w:r>
          </w:p>
        </w:tc>
      </w:tr>
      <w:tr w:rsidR="0089535E" w:rsidRPr="0057718E" w14:paraId="58B08978"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821E177" w14:textId="77777777" w:rsidR="0089535E" w:rsidRPr="0057718E" w:rsidRDefault="0089535E" w:rsidP="008B6BEC">
            <w:pPr>
              <w:rPr>
                <w:rPrChange w:id="2424" w:author="Microsoft Office User" w:date="2025-01-28T16:29:00Z">
                  <w:rPr>
                    <w:lang w:val="fr-SN"/>
                  </w:rPr>
                </w:rPrChange>
              </w:rPr>
            </w:pPr>
            <w:r w:rsidRPr="0057718E">
              <w:rPr>
                <w:rPrChange w:id="2425" w:author="Microsoft Office User" w:date="2025-01-28T16:29:00Z">
                  <w:rPr>
                    <w:lang w:val="fr-SN"/>
                  </w:rPr>
                </w:rPrChange>
              </w:rPr>
              <w:t>Fournisseurs, avances versées</w:t>
            </w:r>
          </w:p>
        </w:tc>
        <w:tc>
          <w:tcPr>
            <w:tcW w:w="1530" w:type="dxa"/>
          </w:tcPr>
          <w:p w14:paraId="36D36387"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26" w:author="Microsoft Office User" w:date="2025-01-28T16:29:00Z">
                  <w:rPr>
                    <w:lang w:val="fr-SN"/>
                  </w:rPr>
                </w:rPrChange>
              </w:rPr>
            </w:pPr>
            <w:r w:rsidRPr="0057718E">
              <w:rPr>
                <w:rPrChange w:id="2427" w:author="Microsoft Office User" w:date="2025-01-28T16:29:00Z">
                  <w:rPr>
                    <w:lang w:val="fr-SN"/>
                  </w:rPr>
                </w:rPrChange>
              </w:rPr>
              <w:t>-</w:t>
            </w:r>
          </w:p>
        </w:tc>
        <w:tc>
          <w:tcPr>
            <w:tcW w:w="1525" w:type="dxa"/>
          </w:tcPr>
          <w:p w14:paraId="669E0EF4"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28" w:author="Microsoft Office User" w:date="2025-01-28T16:29:00Z">
                  <w:rPr>
                    <w:lang w:val="fr-SN"/>
                  </w:rPr>
                </w:rPrChange>
              </w:rPr>
            </w:pPr>
            <w:r w:rsidRPr="0057718E">
              <w:rPr>
                <w:rPrChange w:id="2429" w:author="Microsoft Office User" w:date="2025-01-28T16:29:00Z">
                  <w:rPr>
                    <w:lang w:val="fr-SN"/>
                  </w:rPr>
                </w:rPrChange>
              </w:rPr>
              <w:t>-</w:t>
            </w:r>
          </w:p>
        </w:tc>
      </w:tr>
      <w:tr w:rsidR="0089535E" w:rsidRPr="0057718E" w14:paraId="7C63A46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796B0D7" w14:textId="77777777" w:rsidR="0089535E" w:rsidRPr="0057718E" w:rsidRDefault="0089535E" w:rsidP="008B6BEC">
            <w:pPr>
              <w:rPr>
                <w:rPrChange w:id="2430" w:author="Microsoft Office User" w:date="2025-01-28T16:29:00Z">
                  <w:rPr>
                    <w:lang w:val="fr-SN"/>
                  </w:rPr>
                </w:rPrChange>
              </w:rPr>
            </w:pPr>
            <w:r w:rsidRPr="0057718E">
              <w:rPr>
                <w:rPrChange w:id="2431" w:author="Microsoft Office User" w:date="2025-01-28T16:29:00Z">
                  <w:rPr>
                    <w:lang w:val="fr-SN"/>
                  </w:rPr>
                </w:rPrChange>
              </w:rPr>
              <w:t>Clients</w:t>
            </w:r>
          </w:p>
        </w:tc>
        <w:tc>
          <w:tcPr>
            <w:tcW w:w="1530" w:type="dxa"/>
          </w:tcPr>
          <w:p w14:paraId="3B0ADF54"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432" w:author="Microsoft Office User" w:date="2025-01-28T16:29:00Z">
                  <w:rPr>
                    <w:lang w:val="fr-SN"/>
                  </w:rPr>
                </w:rPrChange>
              </w:rPr>
            </w:pPr>
            <w:r w:rsidRPr="0057718E">
              <w:rPr>
                <w:rPrChange w:id="2433" w:author="Microsoft Office User" w:date="2025-01-28T16:29:00Z">
                  <w:rPr>
                    <w:lang w:val="fr-SN"/>
                  </w:rPr>
                </w:rPrChange>
              </w:rPr>
              <w:t>-</w:t>
            </w:r>
          </w:p>
        </w:tc>
        <w:tc>
          <w:tcPr>
            <w:tcW w:w="1525" w:type="dxa"/>
          </w:tcPr>
          <w:p w14:paraId="2B266E56"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434" w:author="Microsoft Office User" w:date="2025-01-28T16:29:00Z">
                  <w:rPr>
                    <w:lang w:val="fr-SN"/>
                  </w:rPr>
                </w:rPrChange>
              </w:rPr>
            </w:pPr>
            <w:r w:rsidRPr="0057718E">
              <w:rPr>
                <w:rPrChange w:id="2435" w:author="Microsoft Office User" w:date="2025-01-28T16:29:00Z">
                  <w:rPr>
                    <w:lang w:val="fr-SN"/>
                  </w:rPr>
                </w:rPrChange>
              </w:rPr>
              <w:t>-</w:t>
            </w:r>
          </w:p>
        </w:tc>
      </w:tr>
      <w:tr w:rsidR="0089535E" w:rsidRPr="0057718E" w14:paraId="794EE54C"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15A697A7" w14:textId="77777777" w:rsidR="0089535E" w:rsidRPr="0057718E" w:rsidRDefault="0089535E" w:rsidP="008B6BEC">
            <w:pPr>
              <w:rPr>
                <w:rPrChange w:id="2436" w:author="Microsoft Office User" w:date="2025-01-28T16:29:00Z">
                  <w:rPr>
                    <w:lang w:val="fr-SN"/>
                  </w:rPr>
                </w:rPrChange>
              </w:rPr>
            </w:pPr>
            <w:r w:rsidRPr="0057718E">
              <w:rPr>
                <w:rPrChange w:id="2437" w:author="Microsoft Office User" w:date="2025-01-28T16:29:00Z">
                  <w:rPr>
                    <w:lang w:val="fr-SN"/>
                  </w:rPr>
                </w:rPrChange>
              </w:rPr>
              <w:t>Autres créances</w:t>
            </w:r>
          </w:p>
        </w:tc>
        <w:tc>
          <w:tcPr>
            <w:tcW w:w="1530" w:type="dxa"/>
          </w:tcPr>
          <w:p w14:paraId="331496F1"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38" w:author="Microsoft Office User" w:date="2025-01-28T16:29:00Z">
                  <w:rPr>
                    <w:lang w:val="fr-SN"/>
                  </w:rPr>
                </w:rPrChange>
              </w:rPr>
            </w:pPr>
            <w:r w:rsidRPr="0057718E">
              <w:rPr>
                <w:rPrChange w:id="2439" w:author="Microsoft Office User" w:date="2025-01-28T16:29:00Z">
                  <w:rPr>
                    <w:lang w:val="fr-SN"/>
                  </w:rPr>
                </w:rPrChange>
              </w:rPr>
              <w:t>-</w:t>
            </w:r>
          </w:p>
        </w:tc>
        <w:tc>
          <w:tcPr>
            <w:tcW w:w="1525" w:type="dxa"/>
          </w:tcPr>
          <w:p w14:paraId="37EF7B03"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40" w:author="Microsoft Office User" w:date="2025-01-28T16:29:00Z">
                  <w:rPr>
                    <w:lang w:val="fr-SN"/>
                  </w:rPr>
                </w:rPrChange>
              </w:rPr>
            </w:pPr>
            <w:r w:rsidRPr="0057718E">
              <w:rPr>
                <w:rPrChange w:id="2441" w:author="Microsoft Office User" w:date="2025-01-28T16:29:00Z">
                  <w:rPr>
                    <w:lang w:val="fr-SN"/>
                  </w:rPr>
                </w:rPrChange>
              </w:rPr>
              <w:t>-</w:t>
            </w:r>
          </w:p>
        </w:tc>
      </w:tr>
      <w:tr w:rsidR="0089535E" w:rsidRPr="0057718E" w14:paraId="642EAC9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2BF9230" w14:textId="77777777" w:rsidR="0089535E" w:rsidRPr="0057718E" w:rsidRDefault="0089535E" w:rsidP="008B6BEC">
            <w:pPr>
              <w:rPr>
                <w:b/>
                <w:bCs/>
                <w:rPrChange w:id="2442" w:author="Microsoft Office User" w:date="2025-01-28T16:29:00Z">
                  <w:rPr>
                    <w:b/>
                    <w:bCs/>
                    <w:lang w:val="fr-SN"/>
                  </w:rPr>
                </w:rPrChange>
              </w:rPr>
            </w:pPr>
            <w:r w:rsidRPr="0057718E">
              <w:rPr>
                <w:b/>
                <w:bCs/>
                <w:rPrChange w:id="2443" w:author="Microsoft Office User" w:date="2025-01-28T16:29:00Z">
                  <w:rPr>
                    <w:b/>
                    <w:bCs/>
                    <w:lang w:val="fr-SN"/>
                  </w:rPr>
                </w:rPrChange>
              </w:rPr>
              <w:t>TOTAL ACTIF CIRCULANT</w:t>
            </w:r>
          </w:p>
        </w:tc>
        <w:tc>
          <w:tcPr>
            <w:tcW w:w="1530" w:type="dxa"/>
          </w:tcPr>
          <w:p w14:paraId="6A5825C2"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444" w:author="Microsoft Office User" w:date="2025-01-28T16:29:00Z">
                  <w:rPr>
                    <w:lang w:val="fr-SN"/>
                  </w:rPr>
                </w:rPrChange>
              </w:rPr>
            </w:pPr>
            <w:r w:rsidRPr="0057718E">
              <w:rPr>
                <w:rPrChange w:id="2445" w:author="Microsoft Office User" w:date="2025-01-28T16:29:00Z">
                  <w:rPr>
                    <w:lang w:val="fr-SN"/>
                  </w:rPr>
                </w:rPrChange>
              </w:rPr>
              <w:t>-</w:t>
            </w:r>
          </w:p>
        </w:tc>
        <w:tc>
          <w:tcPr>
            <w:tcW w:w="1525" w:type="dxa"/>
          </w:tcPr>
          <w:p w14:paraId="52AD7A03"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446" w:author="Microsoft Office User" w:date="2025-01-28T16:29:00Z">
                  <w:rPr>
                    <w:lang w:val="fr-SN"/>
                  </w:rPr>
                </w:rPrChange>
              </w:rPr>
            </w:pPr>
            <w:r w:rsidRPr="0057718E">
              <w:rPr>
                <w:rPrChange w:id="2447" w:author="Microsoft Office User" w:date="2025-01-28T16:29:00Z">
                  <w:rPr>
                    <w:lang w:val="fr-SN"/>
                  </w:rPr>
                </w:rPrChange>
              </w:rPr>
              <w:t>-</w:t>
            </w:r>
          </w:p>
        </w:tc>
      </w:tr>
      <w:tr w:rsidR="0089535E" w:rsidRPr="0057718E" w14:paraId="0771CE0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D9F0A98" w14:textId="77777777" w:rsidR="0089535E" w:rsidRPr="0057718E" w:rsidRDefault="0089535E" w:rsidP="008B6BEC">
            <w:pPr>
              <w:rPr>
                <w:b/>
                <w:bCs/>
                <w:rPrChange w:id="2448" w:author="Microsoft Office User" w:date="2025-01-28T16:29:00Z">
                  <w:rPr>
                    <w:b/>
                    <w:bCs/>
                    <w:lang w:val="fr-SN"/>
                  </w:rPr>
                </w:rPrChange>
              </w:rPr>
            </w:pPr>
            <w:r w:rsidRPr="0057718E">
              <w:rPr>
                <w:b/>
                <w:bCs/>
                <w:rPrChange w:id="2449" w:author="Microsoft Office User" w:date="2025-01-28T16:29:00Z">
                  <w:rPr>
                    <w:b/>
                    <w:bCs/>
                    <w:lang w:val="fr-SN"/>
                  </w:rPr>
                </w:rPrChange>
              </w:rPr>
              <w:t>TOTAL TRESORERIE ACTIF</w:t>
            </w:r>
          </w:p>
        </w:tc>
        <w:tc>
          <w:tcPr>
            <w:tcW w:w="1530" w:type="dxa"/>
          </w:tcPr>
          <w:p w14:paraId="096653D8"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50" w:author="Microsoft Office User" w:date="2025-01-28T16:29:00Z">
                  <w:rPr>
                    <w:lang w:val="fr-SN"/>
                  </w:rPr>
                </w:rPrChange>
              </w:rPr>
            </w:pPr>
            <w:r w:rsidRPr="0057718E">
              <w:rPr>
                <w:rPrChange w:id="2451" w:author="Microsoft Office User" w:date="2025-01-28T16:29:00Z">
                  <w:rPr>
                    <w:lang w:val="fr-SN"/>
                  </w:rPr>
                </w:rPrChange>
              </w:rPr>
              <w:t>-</w:t>
            </w:r>
          </w:p>
        </w:tc>
        <w:tc>
          <w:tcPr>
            <w:tcW w:w="1525" w:type="dxa"/>
          </w:tcPr>
          <w:p w14:paraId="35AB4B3A"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52" w:author="Microsoft Office User" w:date="2025-01-28T16:29:00Z">
                  <w:rPr>
                    <w:lang w:val="fr-SN"/>
                  </w:rPr>
                </w:rPrChange>
              </w:rPr>
            </w:pPr>
            <w:r w:rsidRPr="0057718E">
              <w:rPr>
                <w:rPrChange w:id="2453" w:author="Microsoft Office User" w:date="2025-01-28T16:29:00Z">
                  <w:rPr>
                    <w:lang w:val="fr-SN"/>
                  </w:rPr>
                </w:rPrChange>
              </w:rPr>
              <w:t>-</w:t>
            </w:r>
          </w:p>
        </w:tc>
      </w:tr>
      <w:tr w:rsidR="0089535E" w:rsidRPr="0057718E" w14:paraId="72A52A3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9DA34" w14:textId="77777777" w:rsidR="0089535E" w:rsidRPr="0057718E" w:rsidRDefault="0089535E" w:rsidP="008B6BEC">
            <w:pPr>
              <w:rPr>
                <w:b/>
                <w:bCs/>
                <w:rPrChange w:id="2454" w:author="Microsoft Office User" w:date="2025-01-28T16:29:00Z">
                  <w:rPr>
                    <w:b/>
                    <w:bCs/>
                    <w:lang w:val="fr-SN"/>
                  </w:rPr>
                </w:rPrChange>
              </w:rPr>
            </w:pPr>
            <w:r w:rsidRPr="0057718E">
              <w:rPr>
                <w:b/>
                <w:bCs/>
                <w:rPrChange w:id="2455" w:author="Microsoft Office User" w:date="2025-01-28T16:29:00Z">
                  <w:rPr>
                    <w:b/>
                    <w:bCs/>
                    <w:lang w:val="fr-SN"/>
                  </w:rPr>
                </w:rPrChange>
              </w:rPr>
              <w:t>TOTAL ACTIF</w:t>
            </w:r>
          </w:p>
        </w:tc>
        <w:tc>
          <w:tcPr>
            <w:tcW w:w="1530" w:type="dxa"/>
          </w:tcPr>
          <w:p w14:paraId="1334D9CE"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456" w:author="Microsoft Office User" w:date="2025-01-28T16:29:00Z">
                  <w:rPr>
                    <w:lang w:val="fr-SN"/>
                  </w:rPr>
                </w:rPrChange>
              </w:rPr>
            </w:pPr>
            <w:r w:rsidRPr="0057718E">
              <w:rPr>
                <w:rPrChange w:id="2457" w:author="Microsoft Office User" w:date="2025-01-28T16:29:00Z">
                  <w:rPr>
                    <w:lang w:val="fr-SN"/>
                  </w:rPr>
                </w:rPrChange>
              </w:rPr>
              <w:t>-</w:t>
            </w:r>
          </w:p>
        </w:tc>
        <w:tc>
          <w:tcPr>
            <w:tcW w:w="1525" w:type="dxa"/>
          </w:tcPr>
          <w:p w14:paraId="6D94704D"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458" w:author="Microsoft Office User" w:date="2025-01-28T16:29:00Z">
                  <w:rPr>
                    <w:lang w:val="fr-SN"/>
                  </w:rPr>
                </w:rPrChange>
              </w:rPr>
            </w:pPr>
            <w:r w:rsidRPr="0057718E">
              <w:rPr>
                <w:rPrChange w:id="2459" w:author="Microsoft Office User" w:date="2025-01-28T16:29:00Z">
                  <w:rPr>
                    <w:lang w:val="fr-SN"/>
                  </w:rPr>
                </w:rPrChange>
              </w:rPr>
              <w:t>-</w:t>
            </w:r>
          </w:p>
        </w:tc>
      </w:tr>
      <w:tr w:rsidR="0089535E" w:rsidRPr="0057718E" w14:paraId="38CCC12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5515DB7" w14:textId="77777777" w:rsidR="0089535E" w:rsidRPr="0057718E" w:rsidRDefault="0089535E" w:rsidP="008B6BEC">
            <w:pPr>
              <w:jc w:val="center"/>
              <w:rPr>
                <w:b/>
                <w:bCs/>
                <w:rPrChange w:id="2460" w:author="Microsoft Office User" w:date="2025-01-28T16:29:00Z">
                  <w:rPr>
                    <w:b/>
                    <w:bCs/>
                    <w:lang w:val="fr-SN"/>
                  </w:rPr>
                </w:rPrChange>
              </w:rPr>
            </w:pPr>
            <w:r w:rsidRPr="0057718E">
              <w:rPr>
                <w:b/>
                <w:bCs/>
                <w:rPrChange w:id="2461" w:author="Microsoft Office User" w:date="2025-01-28T16:29:00Z">
                  <w:rPr>
                    <w:b/>
                    <w:bCs/>
                    <w:lang w:val="fr-SN"/>
                  </w:rPr>
                </w:rPrChange>
              </w:rPr>
              <w:t>PASSIF</w:t>
            </w:r>
          </w:p>
        </w:tc>
        <w:tc>
          <w:tcPr>
            <w:tcW w:w="1530" w:type="dxa"/>
          </w:tcPr>
          <w:p w14:paraId="5D85184F"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62" w:author="Microsoft Office User" w:date="2025-01-28T16:29:00Z">
                  <w:rPr>
                    <w:lang w:val="fr-SN"/>
                  </w:rPr>
                </w:rPrChange>
              </w:rPr>
            </w:pPr>
          </w:p>
        </w:tc>
        <w:tc>
          <w:tcPr>
            <w:tcW w:w="1525" w:type="dxa"/>
          </w:tcPr>
          <w:p w14:paraId="56027EF1"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63" w:author="Microsoft Office User" w:date="2025-01-28T16:29:00Z">
                  <w:rPr>
                    <w:lang w:val="fr-SN"/>
                  </w:rPr>
                </w:rPrChange>
              </w:rPr>
            </w:pPr>
          </w:p>
        </w:tc>
      </w:tr>
      <w:tr w:rsidR="0089535E" w:rsidRPr="0057718E" w14:paraId="699839C9"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1A3089" w14:textId="77777777" w:rsidR="0089535E" w:rsidRPr="0057718E" w:rsidRDefault="0089535E" w:rsidP="008B6BEC">
            <w:pPr>
              <w:rPr>
                <w:rPrChange w:id="2464" w:author="Microsoft Office User" w:date="2025-01-28T16:29:00Z">
                  <w:rPr>
                    <w:lang w:val="fr-SN"/>
                  </w:rPr>
                </w:rPrChange>
              </w:rPr>
            </w:pPr>
            <w:r w:rsidRPr="0057718E">
              <w:rPr>
                <w:rPrChange w:id="2465" w:author="Microsoft Office User" w:date="2025-01-28T16:29:00Z">
                  <w:rPr>
                    <w:lang w:val="fr-SN"/>
                  </w:rPr>
                </w:rPrChange>
              </w:rPr>
              <w:t>Capital</w:t>
            </w:r>
          </w:p>
        </w:tc>
        <w:tc>
          <w:tcPr>
            <w:tcW w:w="1530" w:type="dxa"/>
          </w:tcPr>
          <w:p w14:paraId="61C4C2EC"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466" w:author="Microsoft Office User" w:date="2025-01-28T16:29:00Z">
                  <w:rPr>
                    <w:lang w:val="fr-SN"/>
                  </w:rPr>
                </w:rPrChange>
              </w:rPr>
            </w:pPr>
            <w:r w:rsidRPr="0057718E">
              <w:rPr>
                <w:rPrChange w:id="2467" w:author="Microsoft Office User" w:date="2025-01-28T16:29:00Z">
                  <w:rPr>
                    <w:lang w:val="fr-SN"/>
                  </w:rPr>
                </w:rPrChange>
              </w:rPr>
              <w:t>-</w:t>
            </w:r>
          </w:p>
        </w:tc>
        <w:tc>
          <w:tcPr>
            <w:tcW w:w="1525" w:type="dxa"/>
          </w:tcPr>
          <w:p w14:paraId="5476B8B1"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468" w:author="Microsoft Office User" w:date="2025-01-28T16:29:00Z">
                  <w:rPr>
                    <w:lang w:val="fr-SN"/>
                  </w:rPr>
                </w:rPrChange>
              </w:rPr>
            </w:pPr>
            <w:r w:rsidRPr="0057718E">
              <w:rPr>
                <w:rPrChange w:id="2469" w:author="Microsoft Office User" w:date="2025-01-28T16:29:00Z">
                  <w:rPr>
                    <w:lang w:val="fr-SN"/>
                  </w:rPr>
                </w:rPrChange>
              </w:rPr>
              <w:t>-</w:t>
            </w:r>
          </w:p>
        </w:tc>
      </w:tr>
      <w:tr w:rsidR="0089535E" w:rsidRPr="0057718E" w14:paraId="1C83223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FEDCBE8" w14:textId="77777777" w:rsidR="0089535E" w:rsidRPr="0057718E" w:rsidRDefault="0089535E" w:rsidP="008B6BEC">
            <w:pPr>
              <w:rPr>
                <w:rPrChange w:id="2470" w:author="Microsoft Office User" w:date="2025-01-28T16:29:00Z">
                  <w:rPr>
                    <w:lang w:val="fr-SN"/>
                  </w:rPr>
                </w:rPrChange>
              </w:rPr>
            </w:pPr>
            <w:r w:rsidRPr="0057718E">
              <w:rPr>
                <w:rPrChange w:id="2471" w:author="Microsoft Office User" w:date="2025-01-28T16:29:00Z">
                  <w:rPr>
                    <w:lang w:val="fr-SN"/>
                  </w:rPr>
                </w:rPrChange>
              </w:rPr>
              <w:t>Primes et réserves</w:t>
            </w:r>
          </w:p>
        </w:tc>
        <w:tc>
          <w:tcPr>
            <w:tcW w:w="1530" w:type="dxa"/>
          </w:tcPr>
          <w:p w14:paraId="30B44EBC"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72" w:author="Microsoft Office User" w:date="2025-01-28T16:29:00Z">
                  <w:rPr>
                    <w:lang w:val="fr-SN"/>
                  </w:rPr>
                </w:rPrChange>
              </w:rPr>
            </w:pPr>
            <w:r w:rsidRPr="0057718E">
              <w:rPr>
                <w:rPrChange w:id="2473" w:author="Microsoft Office User" w:date="2025-01-28T16:29:00Z">
                  <w:rPr>
                    <w:lang w:val="fr-SN"/>
                  </w:rPr>
                </w:rPrChange>
              </w:rPr>
              <w:t>-</w:t>
            </w:r>
          </w:p>
        </w:tc>
        <w:tc>
          <w:tcPr>
            <w:tcW w:w="1525" w:type="dxa"/>
          </w:tcPr>
          <w:p w14:paraId="103D58C4"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74" w:author="Microsoft Office User" w:date="2025-01-28T16:29:00Z">
                  <w:rPr>
                    <w:lang w:val="fr-SN"/>
                  </w:rPr>
                </w:rPrChange>
              </w:rPr>
            </w:pPr>
            <w:r w:rsidRPr="0057718E">
              <w:rPr>
                <w:rPrChange w:id="2475" w:author="Microsoft Office User" w:date="2025-01-28T16:29:00Z">
                  <w:rPr>
                    <w:lang w:val="fr-SN"/>
                  </w:rPr>
                </w:rPrChange>
              </w:rPr>
              <w:t>-</w:t>
            </w:r>
          </w:p>
        </w:tc>
      </w:tr>
      <w:tr w:rsidR="0089535E" w:rsidRPr="0057718E" w14:paraId="3EA7127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DC41E46" w14:textId="77777777" w:rsidR="0089535E" w:rsidRPr="0057718E" w:rsidRDefault="0089535E" w:rsidP="008B6BEC">
            <w:pPr>
              <w:rPr>
                <w:rPrChange w:id="2476" w:author="Microsoft Office User" w:date="2025-01-28T16:29:00Z">
                  <w:rPr>
                    <w:lang w:val="fr-SN"/>
                  </w:rPr>
                </w:rPrChange>
              </w:rPr>
            </w:pPr>
            <w:r w:rsidRPr="0057718E">
              <w:rPr>
                <w:rPrChange w:id="2477" w:author="Microsoft Office User" w:date="2025-01-28T16:29:00Z">
                  <w:rPr>
                    <w:lang w:val="fr-SN"/>
                  </w:rPr>
                </w:rPrChange>
              </w:rPr>
              <w:t>Report à nouveau</w:t>
            </w:r>
          </w:p>
        </w:tc>
        <w:tc>
          <w:tcPr>
            <w:tcW w:w="1530" w:type="dxa"/>
          </w:tcPr>
          <w:p w14:paraId="17CA4729"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478" w:author="Microsoft Office User" w:date="2025-01-28T16:29:00Z">
                  <w:rPr>
                    <w:lang w:val="fr-SN"/>
                  </w:rPr>
                </w:rPrChange>
              </w:rPr>
            </w:pPr>
            <w:r w:rsidRPr="0057718E">
              <w:rPr>
                <w:rPrChange w:id="2479" w:author="Microsoft Office User" w:date="2025-01-28T16:29:00Z">
                  <w:rPr>
                    <w:lang w:val="fr-SN"/>
                  </w:rPr>
                </w:rPrChange>
              </w:rPr>
              <w:t>-</w:t>
            </w:r>
          </w:p>
        </w:tc>
        <w:tc>
          <w:tcPr>
            <w:tcW w:w="1525" w:type="dxa"/>
          </w:tcPr>
          <w:p w14:paraId="4618C0BE"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480" w:author="Microsoft Office User" w:date="2025-01-28T16:29:00Z">
                  <w:rPr>
                    <w:lang w:val="fr-SN"/>
                  </w:rPr>
                </w:rPrChange>
              </w:rPr>
            </w:pPr>
            <w:r w:rsidRPr="0057718E">
              <w:rPr>
                <w:rPrChange w:id="2481" w:author="Microsoft Office User" w:date="2025-01-28T16:29:00Z">
                  <w:rPr>
                    <w:lang w:val="fr-SN"/>
                  </w:rPr>
                </w:rPrChange>
              </w:rPr>
              <w:t>-</w:t>
            </w:r>
          </w:p>
        </w:tc>
      </w:tr>
      <w:tr w:rsidR="0089535E" w:rsidRPr="0057718E" w14:paraId="604D6B47"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A7D1A9B" w14:textId="77777777" w:rsidR="0089535E" w:rsidRPr="0057718E" w:rsidRDefault="0089535E" w:rsidP="008B6BEC">
            <w:pPr>
              <w:rPr>
                <w:rPrChange w:id="2482" w:author="Microsoft Office User" w:date="2025-01-28T16:29:00Z">
                  <w:rPr>
                    <w:lang w:val="fr-SN"/>
                  </w:rPr>
                </w:rPrChange>
              </w:rPr>
            </w:pPr>
            <w:r w:rsidRPr="0057718E">
              <w:rPr>
                <w:rPrChange w:id="2483" w:author="Microsoft Office User" w:date="2025-01-28T16:29:00Z">
                  <w:rPr>
                    <w:lang w:val="fr-SN"/>
                  </w:rPr>
                </w:rPrChange>
              </w:rPr>
              <w:t>Résultat net</w:t>
            </w:r>
          </w:p>
        </w:tc>
        <w:tc>
          <w:tcPr>
            <w:tcW w:w="1530" w:type="dxa"/>
          </w:tcPr>
          <w:p w14:paraId="1C7273F1"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84" w:author="Microsoft Office User" w:date="2025-01-28T16:29:00Z">
                  <w:rPr>
                    <w:lang w:val="fr-SN"/>
                  </w:rPr>
                </w:rPrChange>
              </w:rPr>
            </w:pPr>
            <w:r w:rsidRPr="0057718E">
              <w:rPr>
                <w:rPrChange w:id="2485" w:author="Microsoft Office User" w:date="2025-01-28T16:29:00Z">
                  <w:rPr>
                    <w:lang w:val="fr-SN"/>
                  </w:rPr>
                </w:rPrChange>
              </w:rPr>
              <w:t>-</w:t>
            </w:r>
          </w:p>
        </w:tc>
        <w:tc>
          <w:tcPr>
            <w:tcW w:w="1525" w:type="dxa"/>
          </w:tcPr>
          <w:p w14:paraId="6DD6B0E6"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86" w:author="Microsoft Office User" w:date="2025-01-28T16:29:00Z">
                  <w:rPr>
                    <w:lang w:val="fr-SN"/>
                  </w:rPr>
                </w:rPrChange>
              </w:rPr>
            </w:pPr>
            <w:r w:rsidRPr="0057718E">
              <w:rPr>
                <w:rPrChange w:id="2487" w:author="Microsoft Office User" w:date="2025-01-28T16:29:00Z">
                  <w:rPr>
                    <w:lang w:val="fr-SN"/>
                  </w:rPr>
                </w:rPrChange>
              </w:rPr>
              <w:t>-</w:t>
            </w:r>
          </w:p>
        </w:tc>
      </w:tr>
      <w:tr w:rsidR="0089535E" w:rsidRPr="0057718E" w14:paraId="2BA53CD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5196939" w14:textId="77777777" w:rsidR="0089535E" w:rsidRPr="0057718E" w:rsidRDefault="0089535E" w:rsidP="008B6BEC">
            <w:pPr>
              <w:rPr>
                <w:b/>
                <w:bCs/>
                <w:rPrChange w:id="2488" w:author="Microsoft Office User" w:date="2025-01-28T16:29:00Z">
                  <w:rPr>
                    <w:b/>
                    <w:bCs/>
                    <w:lang w:val="fr-SN"/>
                  </w:rPr>
                </w:rPrChange>
              </w:rPr>
            </w:pPr>
            <w:r w:rsidRPr="0057718E">
              <w:rPr>
                <w:b/>
                <w:bCs/>
                <w:rPrChange w:id="2489" w:author="Microsoft Office User" w:date="2025-01-28T16:29:00Z">
                  <w:rPr>
                    <w:b/>
                    <w:bCs/>
                    <w:lang w:val="fr-SN"/>
                  </w:rPr>
                </w:rPrChange>
              </w:rPr>
              <w:t>TOTAL CAPITAUX PROPRES</w:t>
            </w:r>
          </w:p>
        </w:tc>
        <w:tc>
          <w:tcPr>
            <w:tcW w:w="1530" w:type="dxa"/>
          </w:tcPr>
          <w:p w14:paraId="0AE66ECD"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490" w:author="Microsoft Office User" w:date="2025-01-28T16:29:00Z">
                  <w:rPr>
                    <w:lang w:val="fr-SN"/>
                  </w:rPr>
                </w:rPrChange>
              </w:rPr>
            </w:pPr>
            <w:r w:rsidRPr="0057718E">
              <w:rPr>
                <w:rPrChange w:id="2491" w:author="Microsoft Office User" w:date="2025-01-28T16:29:00Z">
                  <w:rPr>
                    <w:lang w:val="fr-SN"/>
                  </w:rPr>
                </w:rPrChange>
              </w:rPr>
              <w:t>-</w:t>
            </w:r>
          </w:p>
        </w:tc>
        <w:tc>
          <w:tcPr>
            <w:tcW w:w="1525" w:type="dxa"/>
          </w:tcPr>
          <w:p w14:paraId="45355FB3"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492" w:author="Microsoft Office User" w:date="2025-01-28T16:29:00Z">
                  <w:rPr>
                    <w:lang w:val="fr-SN"/>
                  </w:rPr>
                </w:rPrChange>
              </w:rPr>
            </w:pPr>
            <w:r w:rsidRPr="0057718E">
              <w:rPr>
                <w:rPrChange w:id="2493" w:author="Microsoft Office User" w:date="2025-01-28T16:29:00Z">
                  <w:rPr>
                    <w:lang w:val="fr-SN"/>
                  </w:rPr>
                </w:rPrChange>
              </w:rPr>
              <w:t>-</w:t>
            </w:r>
          </w:p>
        </w:tc>
      </w:tr>
      <w:tr w:rsidR="0089535E" w:rsidRPr="0057718E" w14:paraId="6DE9FF8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D1B72F2" w14:textId="77777777" w:rsidR="0089535E" w:rsidRPr="0057718E" w:rsidRDefault="0089535E" w:rsidP="008B6BEC">
            <w:pPr>
              <w:rPr>
                <w:rPrChange w:id="2494" w:author="Microsoft Office User" w:date="2025-01-28T16:29:00Z">
                  <w:rPr>
                    <w:lang w:val="fr-SN"/>
                  </w:rPr>
                </w:rPrChange>
              </w:rPr>
            </w:pPr>
            <w:r w:rsidRPr="0057718E">
              <w:rPr>
                <w:rPrChange w:id="2495" w:author="Microsoft Office User" w:date="2025-01-28T16:29:00Z">
                  <w:rPr>
                    <w:lang w:val="fr-SN"/>
                  </w:rPr>
                </w:rPrChange>
              </w:rPr>
              <w:t>Emprunts et dettes financières</w:t>
            </w:r>
          </w:p>
        </w:tc>
        <w:tc>
          <w:tcPr>
            <w:tcW w:w="1530" w:type="dxa"/>
          </w:tcPr>
          <w:p w14:paraId="21159744"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96" w:author="Microsoft Office User" w:date="2025-01-28T16:29:00Z">
                  <w:rPr>
                    <w:lang w:val="fr-SN"/>
                  </w:rPr>
                </w:rPrChange>
              </w:rPr>
            </w:pPr>
            <w:r w:rsidRPr="0057718E">
              <w:rPr>
                <w:rPrChange w:id="2497" w:author="Microsoft Office User" w:date="2025-01-28T16:29:00Z">
                  <w:rPr>
                    <w:lang w:val="fr-SN"/>
                  </w:rPr>
                </w:rPrChange>
              </w:rPr>
              <w:t>-</w:t>
            </w:r>
          </w:p>
        </w:tc>
        <w:tc>
          <w:tcPr>
            <w:tcW w:w="1525" w:type="dxa"/>
          </w:tcPr>
          <w:p w14:paraId="5458CE2A"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498" w:author="Microsoft Office User" w:date="2025-01-28T16:29:00Z">
                  <w:rPr>
                    <w:lang w:val="fr-SN"/>
                  </w:rPr>
                </w:rPrChange>
              </w:rPr>
            </w:pPr>
            <w:r w:rsidRPr="0057718E">
              <w:rPr>
                <w:rPrChange w:id="2499" w:author="Microsoft Office User" w:date="2025-01-28T16:29:00Z">
                  <w:rPr>
                    <w:lang w:val="fr-SN"/>
                  </w:rPr>
                </w:rPrChange>
              </w:rPr>
              <w:t>-</w:t>
            </w:r>
          </w:p>
        </w:tc>
      </w:tr>
      <w:tr w:rsidR="0089535E" w:rsidRPr="0057718E" w14:paraId="3D5969C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4FC5820" w14:textId="77777777" w:rsidR="0089535E" w:rsidRPr="0057718E" w:rsidRDefault="0089535E" w:rsidP="008B6BEC">
            <w:pPr>
              <w:rPr>
                <w:rPrChange w:id="2500" w:author="Microsoft Office User" w:date="2025-01-28T16:29:00Z">
                  <w:rPr>
                    <w:lang w:val="fr-SN"/>
                  </w:rPr>
                </w:rPrChange>
              </w:rPr>
            </w:pPr>
            <w:r w:rsidRPr="0057718E">
              <w:rPr>
                <w:rPrChange w:id="2501" w:author="Microsoft Office User" w:date="2025-01-28T16:29:00Z">
                  <w:rPr>
                    <w:lang w:val="fr-SN"/>
                  </w:rPr>
                </w:rPrChange>
              </w:rPr>
              <w:t>Provisions financières</w:t>
            </w:r>
          </w:p>
        </w:tc>
        <w:tc>
          <w:tcPr>
            <w:tcW w:w="1530" w:type="dxa"/>
          </w:tcPr>
          <w:p w14:paraId="1FCD9021"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502" w:author="Microsoft Office User" w:date="2025-01-28T16:29:00Z">
                  <w:rPr>
                    <w:lang w:val="fr-SN"/>
                  </w:rPr>
                </w:rPrChange>
              </w:rPr>
            </w:pPr>
            <w:r w:rsidRPr="0057718E">
              <w:rPr>
                <w:rPrChange w:id="2503" w:author="Microsoft Office User" w:date="2025-01-28T16:29:00Z">
                  <w:rPr>
                    <w:lang w:val="fr-SN"/>
                  </w:rPr>
                </w:rPrChange>
              </w:rPr>
              <w:t>-</w:t>
            </w:r>
          </w:p>
        </w:tc>
        <w:tc>
          <w:tcPr>
            <w:tcW w:w="1525" w:type="dxa"/>
          </w:tcPr>
          <w:p w14:paraId="2C1F06ED"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504" w:author="Microsoft Office User" w:date="2025-01-28T16:29:00Z">
                  <w:rPr>
                    <w:lang w:val="fr-SN"/>
                  </w:rPr>
                </w:rPrChange>
              </w:rPr>
            </w:pPr>
            <w:r w:rsidRPr="0057718E">
              <w:rPr>
                <w:rPrChange w:id="2505" w:author="Microsoft Office User" w:date="2025-01-28T16:29:00Z">
                  <w:rPr>
                    <w:lang w:val="fr-SN"/>
                  </w:rPr>
                </w:rPrChange>
              </w:rPr>
              <w:t>-</w:t>
            </w:r>
          </w:p>
        </w:tc>
      </w:tr>
      <w:tr w:rsidR="0089535E" w:rsidRPr="0057718E" w14:paraId="653D7D5F"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A3B82D5" w14:textId="77777777" w:rsidR="0089535E" w:rsidRPr="0057718E" w:rsidRDefault="0089535E" w:rsidP="008B6BEC">
            <w:pPr>
              <w:rPr>
                <w:b/>
                <w:bCs/>
                <w:rPrChange w:id="2506" w:author="Microsoft Office User" w:date="2025-01-28T16:29:00Z">
                  <w:rPr>
                    <w:b/>
                    <w:bCs/>
                    <w:lang w:val="fr-SN"/>
                  </w:rPr>
                </w:rPrChange>
              </w:rPr>
            </w:pPr>
            <w:r w:rsidRPr="0057718E">
              <w:rPr>
                <w:b/>
                <w:bCs/>
                <w:rPrChange w:id="2507" w:author="Microsoft Office User" w:date="2025-01-28T16:29:00Z">
                  <w:rPr>
                    <w:b/>
                    <w:bCs/>
                    <w:lang w:val="fr-SN"/>
                  </w:rPr>
                </w:rPrChange>
              </w:rPr>
              <w:t>TOTAL DETTES FINANCIERES</w:t>
            </w:r>
          </w:p>
        </w:tc>
        <w:tc>
          <w:tcPr>
            <w:tcW w:w="1530" w:type="dxa"/>
          </w:tcPr>
          <w:p w14:paraId="4816FE2B"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508" w:author="Microsoft Office User" w:date="2025-01-28T16:29:00Z">
                  <w:rPr>
                    <w:lang w:val="fr-SN"/>
                  </w:rPr>
                </w:rPrChange>
              </w:rPr>
            </w:pPr>
            <w:r w:rsidRPr="0057718E">
              <w:rPr>
                <w:rPrChange w:id="2509" w:author="Microsoft Office User" w:date="2025-01-28T16:29:00Z">
                  <w:rPr>
                    <w:lang w:val="fr-SN"/>
                  </w:rPr>
                </w:rPrChange>
              </w:rPr>
              <w:t>-</w:t>
            </w:r>
          </w:p>
        </w:tc>
        <w:tc>
          <w:tcPr>
            <w:tcW w:w="1525" w:type="dxa"/>
          </w:tcPr>
          <w:p w14:paraId="35219AD4"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510" w:author="Microsoft Office User" w:date="2025-01-28T16:29:00Z">
                  <w:rPr>
                    <w:lang w:val="fr-SN"/>
                  </w:rPr>
                </w:rPrChange>
              </w:rPr>
            </w:pPr>
            <w:r w:rsidRPr="0057718E">
              <w:rPr>
                <w:rPrChange w:id="2511" w:author="Microsoft Office User" w:date="2025-01-28T16:29:00Z">
                  <w:rPr>
                    <w:lang w:val="fr-SN"/>
                  </w:rPr>
                </w:rPrChange>
              </w:rPr>
              <w:t>-</w:t>
            </w:r>
          </w:p>
        </w:tc>
      </w:tr>
      <w:tr w:rsidR="0089535E" w:rsidRPr="0057718E" w14:paraId="6265098E"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2FF94DC" w14:textId="77777777" w:rsidR="0089535E" w:rsidRPr="0057718E" w:rsidRDefault="0089535E" w:rsidP="008B6BEC">
            <w:pPr>
              <w:rPr>
                <w:rPrChange w:id="2512" w:author="Microsoft Office User" w:date="2025-01-28T16:29:00Z">
                  <w:rPr>
                    <w:lang w:val="fr-SN"/>
                  </w:rPr>
                </w:rPrChange>
              </w:rPr>
            </w:pPr>
            <w:r w:rsidRPr="0057718E">
              <w:rPr>
                <w:rPrChange w:id="2513" w:author="Microsoft Office User" w:date="2025-01-28T16:29:00Z">
                  <w:rPr>
                    <w:lang w:val="fr-SN"/>
                  </w:rPr>
                </w:rPrChange>
              </w:rPr>
              <w:t>Dettes circulants</w:t>
            </w:r>
          </w:p>
        </w:tc>
        <w:tc>
          <w:tcPr>
            <w:tcW w:w="1530" w:type="dxa"/>
          </w:tcPr>
          <w:p w14:paraId="21FE6C41"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514" w:author="Microsoft Office User" w:date="2025-01-28T16:29:00Z">
                  <w:rPr>
                    <w:lang w:val="fr-SN"/>
                  </w:rPr>
                </w:rPrChange>
              </w:rPr>
            </w:pPr>
            <w:r w:rsidRPr="0057718E">
              <w:rPr>
                <w:rPrChange w:id="2515" w:author="Microsoft Office User" w:date="2025-01-28T16:29:00Z">
                  <w:rPr>
                    <w:lang w:val="fr-SN"/>
                  </w:rPr>
                </w:rPrChange>
              </w:rPr>
              <w:t>-</w:t>
            </w:r>
          </w:p>
        </w:tc>
        <w:tc>
          <w:tcPr>
            <w:tcW w:w="1525" w:type="dxa"/>
          </w:tcPr>
          <w:p w14:paraId="388BB329"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516" w:author="Microsoft Office User" w:date="2025-01-28T16:29:00Z">
                  <w:rPr>
                    <w:lang w:val="fr-SN"/>
                  </w:rPr>
                </w:rPrChange>
              </w:rPr>
            </w:pPr>
            <w:r w:rsidRPr="0057718E">
              <w:rPr>
                <w:rPrChange w:id="2517" w:author="Microsoft Office User" w:date="2025-01-28T16:29:00Z">
                  <w:rPr>
                    <w:lang w:val="fr-SN"/>
                  </w:rPr>
                </w:rPrChange>
              </w:rPr>
              <w:t>-</w:t>
            </w:r>
          </w:p>
        </w:tc>
      </w:tr>
      <w:tr w:rsidR="0089535E" w:rsidRPr="0057718E" w14:paraId="21A7890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592C685F" w14:textId="77777777" w:rsidR="0089535E" w:rsidRPr="0057718E" w:rsidRDefault="0089535E" w:rsidP="008B6BEC">
            <w:pPr>
              <w:rPr>
                <w:rPrChange w:id="2518" w:author="Microsoft Office User" w:date="2025-01-28T16:29:00Z">
                  <w:rPr>
                    <w:lang w:val="fr-SN"/>
                  </w:rPr>
                </w:rPrChange>
              </w:rPr>
            </w:pPr>
            <w:r w:rsidRPr="0057718E">
              <w:rPr>
                <w:rPrChange w:id="2519" w:author="Microsoft Office User" w:date="2025-01-28T16:29:00Z">
                  <w:rPr>
                    <w:lang w:val="fr-SN"/>
                  </w:rPr>
                </w:rPrChange>
              </w:rPr>
              <w:t>Clients, avances reçues</w:t>
            </w:r>
          </w:p>
        </w:tc>
        <w:tc>
          <w:tcPr>
            <w:tcW w:w="1530" w:type="dxa"/>
          </w:tcPr>
          <w:p w14:paraId="17ACF1E9"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520" w:author="Microsoft Office User" w:date="2025-01-28T16:29:00Z">
                  <w:rPr>
                    <w:lang w:val="fr-SN"/>
                  </w:rPr>
                </w:rPrChange>
              </w:rPr>
            </w:pPr>
            <w:r w:rsidRPr="0057718E">
              <w:rPr>
                <w:rPrChange w:id="2521" w:author="Microsoft Office User" w:date="2025-01-28T16:29:00Z">
                  <w:rPr>
                    <w:lang w:val="fr-SN"/>
                  </w:rPr>
                </w:rPrChange>
              </w:rPr>
              <w:t>-</w:t>
            </w:r>
          </w:p>
        </w:tc>
        <w:tc>
          <w:tcPr>
            <w:tcW w:w="1525" w:type="dxa"/>
          </w:tcPr>
          <w:p w14:paraId="60C9329D"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522" w:author="Microsoft Office User" w:date="2025-01-28T16:29:00Z">
                  <w:rPr>
                    <w:lang w:val="fr-SN"/>
                  </w:rPr>
                </w:rPrChange>
              </w:rPr>
            </w:pPr>
            <w:r w:rsidRPr="0057718E">
              <w:rPr>
                <w:rPrChange w:id="2523" w:author="Microsoft Office User" w:date="2025-01-28T16:29:00Z">
                  <w:rPr>
                    <w:lang w:val="fr-SN"/>
                  </w:rPr>
                </w:rPrChange>
              </w:rPr>
              <w:t>-</w:t>
            </w:r>
          </w:p>
        </w:tc>
      </w:tr>
      <w:tr w:rsidR="0089535E" w:rsidRPr="0057718E" w14:paraId="2947C75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3FA848" w14:textId="77777777" w:rsidR="0089535E" w:rsidRPr="0057718E" w:rsidRDefault="0089535E" w:rsidP="008B6BEC">
            <w:pPr>
              <w:rPr>
                <w:rPrChange w:id="2524" w:author="Microsoft Office User" w:date="2025-01-28T16:29:00Z">
                  <w:rPr>
                    <w:lang w:val="fr-SN"/>
                  </w:rPr>
                </w:rPrChange>
              </w:rPr>
            </w:pPr>
            <w:r w:rsidRPr="0057718E">
              <w:rPr>
                <w:rPrChange w:id="2525" w:author="Microsoft Office User" w:date="2025-01-28T16:29:00Z">
                  <w:rPr>
                    <w:lang w:val="fr-SN"/>
                  </w:rPr>
                </w:rPrChange>
              </w:rPr>
              <w:t>Fournisseurs d’exploitation</w:t>
            </w:r>
          </w:p>
        </w:tc>
        <w:tc>
          <w:tcPr>
            <w:tcW w:w="1530" w:type="dxa"/>
          </w:tcPr>
          <w:p w14:paraId="2C279F7C"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526" w:author="Microsoft Office User" w:date="2025-01-28T16:29:00Z">
                  <w:rPr>
                    <w:lang w:val="fr-SN"/>
                  </w:rPr>
                </w:rPrChange>
              </w:rPr>
            </w:pPr>
            <w:r w:rsidRPr="0057718E">
              <w:rPr>
                <w:rPrChange w:id="2527" w:author="Microsoft Office User" w:date="2025-01-28T16:29:00Z">
                  <w:rPr>
                    <w:lang w:val="fr-SN"/>
                  </w:rPr>
                </w:rPrChange>
              </w:rPr>
              <w:t>-</w:t>
            </w:r>
          </w:p>
        </w:tc>
        <w:tc>
          <w:tcPr>
            <w:tcW w:w="1525" w:type="dxa"/>
          </w:tcPr>
          <w:p w14:paraId="071E1CE9"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528" w:author="Microsoft Office User" w:date="2025-01-28T16:29:00Z">
                  <w:rPr>
                    <w:lang w:val="fr-SN"/>
                  </w:rPr>
                </w:rPrChange>
              </w:rPr>
            </w:pPr>
            <w:r w:rsidRPr="0057718E">
              <w:rPr>
                <w:rPrChange w:id="2529" w:author="Microsoft Office User" w:date="2025-01-28T16:29:00Z">
                  <w:rPr>
                    <w:lang w:val="fr-SN"/>
                  </w:rPr>
                </w:rPrChange>
              </w:rPr>
              <w:t>-</w:t>
            </w:r>
          </w:p>
        </w:tc>
      </w:tr>
      <w:tr w:rsidR="0089535E" w:rsidRPr="0057718E" w14:paraId="7C63AA5A"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1B77DB8" w14:textId="77777777" w:rsidR="0089535E" w:rsidRPr="0057718E" w:rsidRDefault="0089535E" w:rsidP="008B6BEC">
            <w:pPr>
              <w:rPr>
                <w:rPrChange w:id="2530" w:author="Microsoft Office User" w:date="2025-01-28T16:29:00Z">
                  <w:rPr>
                    <w:lang w:val="fr-SN"/>
                  </w:rPr>
                </w:rPrChange>
              </w:rPr>
            </w:pPr>
            <w:r w:rsidRPr="0057718E">
              <w:rPr>
                <w:rPrChange w:id="2531" w:author="Microsoft Office User" w:date="2025-01-28T16:29:00Z">
                  <w:rPr>
                    <w:lang w:val="fr-SN"/>
                  </w:rPr>
                </w:rPrChange>
              </w:rPr>
              <w:t>Dettes fiscales</w:t>
            </w:r>
          </w:p>
        </w:tc>
        <w:tc>
          <w:tcPr>
            <w:tcW w:w="1530" w:type="dxa"/>
          </w:tcPr>
          <w:p w14:paraId="375ED443"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532" w:author="Microsoft Office User" w:date="2025-01-28T16:29:00Z">
                  <w:rPr>
                    <w:lang w:val="fr-SN"/>
                  </w:rPr>
                </w:rPrChange>
              </w:rPr>
            </w:pPr>
            <w:r w:rsidRPr="0057718E">
              <w:rPr>
                <w:rPrChange w:id="2533" w:author="Microsoft Office User" w:date="2025-01-28T16:29:00Z">
                  <w:rPr>
                    <w:lang w:val="fr-SN"/>
                  </w:rPr>
                </w:rPrChange>
              </w:rPr>
              <w:t>-</w:t>
            </w:r>
          </w:p>
        </w:tc>
        <w:tc>
          <w:tcPr>
            <w:tcW w:w="1525" w:type="dxa"/>
          </w:tcPr>
          <w:p w14:paraId="4C01CEB4"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534" w:author="Microsoft Office User" w:date="2025-01-28T16:29:00Z">
                  <w:rPr>
                    <w:lang w:val="fr-SN"/>
                  </w:rPr>
                </w:rPrChange>
              </w:rPr>
            </w:pPr>
            <w:r w:rsidRPr="0057718E">
              <w:rPr>
                <w:rPrChange w:id="2535" w:author="Microsoft Office User" w:date="2025-01-28T16:29:00Z">
                  <w:rPr>
                    <w:lang w:val="fr-SN"/>
                  </w:rPr>
                </w:rPrChange>
              </w:rPr>
              <w:t>-</w:t>
            </w:r>
          </w:p>
        </w:tc>
      </w:tr>
      <w:tr w:rsidR="0089535E" w:rsidRPr="0057718E" w14:paraId="655B3D4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68B2C2B" w14:textId="77777777" w:rsidR="0089535E" w:rsidRPr="0057718E" w:rsidRDefault="0089535E" w:rsidP="008B6BEC">
            <w:pPr>
              <w:rPr>
                <w:rPrChange w:id="2536" w:author="Microsoft Office User" w:date="2025-01-28T16:29:00Z">
                  <w:rPr>
                    <w:lang w:val="fr-SN"/>
                  </w:rPr>
                </w:rPrChange>
              </w:rPr>
            </w:pPr>
            <w:r w:rsidRPr="0057718E">
              <w:rPr>
                <w:rPrChange w:id="2537" w:author="Microsoft Office User" w:date="2025-01-28T16:29:00Z">
                  <w:rPr>
                    <w:lang w:val="fr-SN"/>
                  </w:rPr>
                </w:rPrChange>
              </w:rPr>
              <w:t>Dettes sociales</w:t>
            </w:r>
          </w:p>
        </w:tc>
        <w:tc>
          <w:tcPr>
            <w:tcW w:w="1530" w:type="dxa"/>
          </w:tcPr>
          <w:p w14:paraId="742A2FA1"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538" w:author="Microsoft Office User" w:date="2025-01-28T16:29:00Z">
                  <w:rPr>
                    <w:lang w:val="fr-SN"/>
                  </w:rPr>
                </w:rPrChange>
              </w:rPr>
            </w:pPr>
            <w:r w:rsidRPr="0057718E">
              <w:rPr>
                <w:rPrChange w:id="2539" w:author="Microsoft Office User" w:date="2025-01-28T16:29:00Z">
                  <w:rPr>
                    <w:lang w:val="fr-SN"/>
                  </w:rPr>
                </w:rPrChange>
              </w:rPr>
              <w:t>-</w:t>
            </w:r>
          </w:p>
        </w:tc>
        <w:tc>
          <w:tcPr>
            <w:tcW w:w="1525" w:type="dxa"/>
          </w:tcPr>
          <w:p w14:paraId="117234AB"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540" w:author="Microsoft Office User" w:date="2025-01-28T16:29:00Z">
                  <w:rPr>
                    <w:lang w:val="fr-SN"/>
                  </w:rPr>
                </w:rPrChange>
              </w:rPr>
            </w:pPr>
            <w:r w:rsidRPr="0057718E">
              <w:rPr>
                <w:rPrChange w:id="2541" w:author="Microsoft Office User" w:date="2025-01-28T16:29:00Z">
                  <w:rPr>
                    <w:lang w:val="fr-SN"/>
                  </w:rPr>
                </w:rPrChange>
              </w:rPr>
              <w:t>-</w:t>
            </w:r>
          </w:p>
        </w:tc>
      </w:tr>
      <w:tr w:rsidR="0089535E" w:rsidRPr="0057718E" w14:paraId="228E119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84B306C" w14:textId="77777777" w:rsidR="0089535E" w:rsidRPr="0057718E" w:rsidRDefault="0089535E" w:rsidP="008B6BEC">
            <w:pPr>
              <w:rPr>
                <w:rPrChange w:id="2542" w:author="Microsoft Office User" w:date="2025-01-28T16:29:00Z">
                  <w:rPr>
                    <w:lang w:val="fr-SN"/>
                  </w:rPr>
                </w:rPrChange>
              </w:rPr>
            </w:pPr>
            <w:r w:rsidRPr="0057718E">
              <w:rPr>
                <w:rPrChange w:id="2543" w:author="Microsoft Office User" w:date="2025-01-28T16:29:00Z">
                  <w:rPr>
                    <w:lang w:val="fr-SN"/>
                  </w:rPr>
                </w:rPrChange>
              </w:rPr>
              <w:t>Autres dettes</w:t>
            </w:r>
          </w:p>
        </w:tc>
        <w:tc>
          <w:tcPr>
            <w:tcW w:w="1530" w:type="dxa"/>
          </w:tcPr>
          <w:p w14:paraId="778D98B1"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544" w:author="Microsoft Office User" w:date="2025-01-28T16:29:00Z">
                  <w:rPr>
                    <w:lang w:val="fr-SN"/>
                  </w:rPr>
                </w:rPrChange>
              </w:rPr>
            </w:pPr>
            <w:r w:rsidRPr="0057718E">
              <w:rPr>
                <w:rPrChange w:id="2545" w:author="Microsoft Office User" w:date="2025-01-28T16:29:00Z">
                  <w:rPr>
                    <w:lang w:val="fr-SN"/>
                  </w:rPr>
                </w:rPrChange>
              </w:rPr>
              <w:t>-</w:t>
            </w:r>
          </w:p>
        </w:tc>
        <w:tc>
          <w:tcPr>
            <w:tcW w:w="1525" w:type="dxa"/>
          </w:tcPr>
          <w:p w14:paraId="0E27A914"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546" w:author="Microsoft Office User" w:date="2025-01-28T16:29:00Z">
                  <w:rPr>
                    <w:lang w:val="fr-SN"/>
                  </w:rPr>
                </w:rPrChange>
              </w:rPr>
            </w:pPr>
            <w:r w:rsidRPr="0057718E">
              <w:rPr>
                <w:rPrChange w:id="2547" w:author="Microsoft Office User" w:date="2025-01-28T16:29:00Z">
                  <w:rPr>
                    <w:lang w:val="fr-SN"/>
                  </w:rPr>
                </w:rPrChange>
              </w:rPr>
              <w:t>-</w:t>
            </w:r>
          </w:p>
        </w:tc>
      </w:tr>
      <w:tr w:rsidR="0089535E" w:rsidRPr="0057718E" w14:paraId="091E26B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F45F04D" w14:textId="77777777" w:rsidR="0089535E" w:rsidRPr="0057718E" w:rsidRDefault="0089535E" w:rsidP="008B6BEC">
            <w:pPr>
              <w:rPr>
                <w:b/>
                <w:bCs/>
                <w:rPrChange w:id="2548" w:author="Microsoft Office User" w:date="2025-01-28T16:29:00Z">
                  <w:rPr>
                    <w:b/>
                    <w:bCs/>
                    <w:lang w:val="fr-SN"/>
                  </w:rPr>
                </w:rPrChange>
              </w:rPr>
            </w:pPr>
            <w:r w:rsidRPr="0057718E">
              <w:rPr>
                <w:b/>
                <w:bCs/>
                <w:rPrChange w:id="2549" w:author="Microsoft Office User" w:date="2025-01-28T16:29:00Z">
                  <w:rPr>
                    <w:b/>
                    <w:bCs/>
                    <w:lang w:val="fr-SN"/>
                  </w:rPr>
                </w:rPrChange>
              </w:rPr>
              <w:t>TOTAL PASSIF CIRCULANT</w:t>
            </w:r>
          </w:p>
        </w:tc>
        <w:tc>
          <w:tcPr>
            <w:tcW w:w="1530" w:type="dxa"/>
          </w:tcPr>
          <w:p w14:paraId="79208C04"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550" w:author="Microsoft Office User" w:date="2025-01-28T16:29:00Z">
                  <w:rPr>
                    <w:lang w:val="fr-SN"/>
                  </w:rPr>
                </w:rPrChange>
              </w:rPr>
            </w:pPr>
            <w:r w:rsidRPr="0057718E">
              <w:rPr>
                <w:rPrChange w:id="2551" w:author="Microsoft Office User" w:date="2025-01-28T16:29:00Z">
                  <w:rPr>
                    <w:lang w:val="fr-SN"/>
                  </w:rPr>
                </w:rPrChange>
              </w:rPr>
              <w:t>-</w:t>
            </w:r>
          </w:p>
        </w:tc>
        <w:tc>
          <w:tcPr>
            <w:tcW w:w="1525" w:type="dxa"/>
          </w:tcPr>
          <w:p w14:paraId="70A871AE"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552" w:author="Microsoft Office User" w:date="2025-01-28T16:29:00Z">
                  <w:rPr>
                    <w:lang w:val="fr-SN"/>
                  </w:rPr>
                </w:rPrChange>
              </w:rPr>
            </w:pPr>
            <w:r w:rsidRPr="0057718E">
              <w:rPr>
                <w:rPrChange w:id="2553" w:author="Microsoft Office User" w:date="2025-01-28T16:29:00Z">
                  <w:rPr>
                    <w:lang w:val="fr-SN"/>
                  </w:rPr>
                </w:rPrChange>
              </w:rPr>
              <w:t>-</w:t>
            </w:r>
          </w:p>
        </w:tc>
      </w:tr>
      <w:tr w:rsidR="0089535E" w:rsidRPr="0057718E" w14:paraId="134A6670"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4BFC964" w14:textId="77777777" w:rsidR="0089535E" w:rsidRPr="0057718E" w:rsidRDefault="0089535E" w:rsidP="008B6BEC">
            <w:pPr>
              <w:rPr>
                <w:b/>
                <w:bCs/>
                <w:rPrChange w:id="2554" w:author="Microsoft Office User" w:date="2025-01-28T16:29:00Z">
                  <w:rPr>
                    <w:b/>
                    <w:bCs/>
                    <w:lang w:val="fr-SN"/>
                  </w:rPr>
                </w:rPrChange>
              </w:rPr>
            </w:pPr>
            <w:r w:rsidRPr="0057718E">
              <w:rPr>
                <w:b/>
                <w:bCs/>
                <w:rPrChange w:id="2555" w:author="Microsoft Office User" w:date="2025-01-28T16:29:00Z">
                  <w:rPr>
                    <w:b/>
                    <w:bCs/>
                    <w:lang w:val="fr-SN"/>
                  </w:rPr>
                </w:rPrChange>
              </w:rPr>
              <w:t>TOTAL TREORERIE PASSIF</w:t>
            </w:r>
          </w:p>
        </w:tc>
        <w:tc>
          <w:tcPr>
            <w:tcW w:w="1530" w:type="dxa"/>
          </w:tcPr>
          <w:p w14:paraId="2C9DE0CA"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556" w:author="Microsoft Office User" w:date="2025-01-28T16:29:00Z">
                  <w:rPr>
                    <w:lang w:val="fr-SN"/>
                  </w:rPr>
                </w:rPrChange>
              </w:rPr>
            </w:pPr>
            <w:r w:rsidRPr="0057718E">
              <w:rPr>
                <w:rPrChange w:id="2557" w:author="Microsoft Office User" w:date="2025-01-28T16:29:00Z">
                  <w:rPr>
                    <w:lang w:val="fr-SN"/>
                  </w:rPr>
                </w:rPrChange>
              </w:rPr>
              <w:t>-</w:t>
            </w:r>
          </w:p>
        </w:tc>
        <w:tc>
          <w:tcPr>
            <w:tcW w:w="1525" w:type="dxa"/>
          </w:tcPr>
          <w:p w14:paraId="3FC56898" w14:textId="77777777" w:rsidR="0089535E" w:rsidRPr="0057718E" w:rsidRDefault="0089535E" w:rsidP="008B6BEC">
            <w:pPr>
              <w:jc w:val="center"/>
              <w:cnfStyle w:val="000000000000" w:firstRow="0" w:lastRow="0" w:firstColumn="0" w:lastColumn="0" w:oddVBand="0" w:evenVBand="0" w:oddHBand="0" w:evenHBand="0" w:firstRowFirstColumn="0" w:firstRowLastColumn="0" w:lastRowFirstColumn="0" w:lastRowLastColumn="0"/>
              <w:rPr>
                <w:rPrChange w:id="2558" w:author="Microsoft Office User" w:date="2025-01-28T16:29:00Z">
                  <w:rPr>
                    <w:lang w:val="fr-SN"/>
                  </w:rPr>
                </w:rPrChange>
              </w:rPr>
            </w:pPr>
            <w:r w:rsidRPr="0057718E">
              <w:rPr>
                <w:rPrChange w:id="2559" w:author="Microsoft Office User" w:date="2025-01-28T16:29:00Z">
                  <w:rPr>
                    <w:lang w:val="fr-SN"/>
                  </w:rPr>
                </w:rPrChange>
              </w:rPr>
              <w:t>-</w:t>
            </w:r>
          </w:p>
        </w:tc>
      </w:tr>
      <w:tr w:rsidR="0089535E" w:rsidRPr="0057718E" w14:paraId="79BBAB07"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8489AA6" w14:textId="77777777" w:rsidR="0089535E" w:rsidRPr="0057718E" w:rsidRDefault="0089535E" w:rsidP="008B6BEC">
            <w:pPr>
              <w:rPr>
                <w:b/>
                <w:bCs/>
                <w:rPrChange w:id="2560" w:author="Microsoft Office User" w:date="2025-01-28T16:29:00Z">
                  <w:rPr>
                    <w:b/>
                    <w:bCs/>
                    <w:lang w:val="fr-SN"/>
                  </w:rPr>
                </w:rPrChange>
              </w:rPr>
            </w:pPr>
            <w:r w:rsidRPr="0057718E">
              <w:rPr>
                <w:b/>
                <w:bCs/>
                <w:rPrChange w:id="2561" w:author="Microsoft Office User" w:date="2025-01-28T16:29:00Z">
                  <w:rPr>
                    <w:b/>
                    <w:bCs/>
                    <w:lang w:val="fr-SN"/>
                  </w:rPr>
                </w:rPrChange>
              </w:rPr>
              <w:t>TOTAL PASSIF</w:t>
            </w:r>
          </w:p>
        </w:tc>
        <w:tc>
          <w:tcPr>
            <w:tcW w:w="1530" w:type="dxa"/>
          </w:tcPr>
          <w:p w14:paraId="0461A27B" w14:textId="77777777" w:rsidR="0089535E" w:rsidRPr="0057718E" w:rsidRDefault="0089535E" w:rsidP="008B6BEC">
            <w:pPr>
              <w:jc w:val="center"/>
              <w:cnfStyle w:val="000000100000" w:firstRow="0" w:lastRow="0" w:firstColumn="0" w:lastColumn="0" w:oddVBand="0" w:evenVBand="0" w:oddHBand="1" w:evenHBand="0" w:firstRowFirstColumn="0" w:firstRowLastColumn="0" w:lastRowFirstColumn="0" w:lastRowLastColumn="0"/>
              <w:rPr>
                <w:rPrChange w:id="2562" w:author="Microsoft Office User" w:date="2025-01-28T16:29:00Z">
                  <w:rPr>
                    <w:lang w:val="fr-SN"/>
                  </w:rPr>
                </w:rPrChange>
              </w:rPr>
            </w:pPr>
            <w:r w:rsidRPr="0057718E">
              <w:rPr>
                <w:rPrChange w:id="2563" w:author="Microsoft Office User" w:date="2025-01-28T16:29:00Z">
                  <w:rPr>
                    <w:lang w:val="fr-SN"/>
                  </w:rPr>
                </w:rPrChange>
              </w:rPr>
              <w:t>-</w:t>
            </w:r>
          </w:p>
        </w:tc>
        <w:tc>
          <w:tcPr>
            <w:tcW w:w="1525" w:type="dxa"/>
          </w:tcPr>
          <w:p w14:paraId="30A309CC" w14:textId="77777777" w:rsidR="0089535E" w:rsidRPr="0057718E" w:rsidRDefault="0089535E" w:rsidP="005D6BA4">
            <w:pPr>
              <w:keepNext/>
              <w:jc w:val="center"/>
              <w:cnfStyle w:val="000000100000" w:firstRow="0" w:lastRow="0" w:firstColumn="0" w:lastColumn="0" w:oddVBand="0" w:evenVBand="0" w:oddHBand="1" w:evenHBand="0" w:firstRowFirstColumn="0" w:firstRowLastColumn="0" w:lastRowFirstColumn="0" w:lastRowLastColumn="0"/>
              <w:rPr>
                <w:rPrChange w:id="2564" w:author="Microsoft Office User" w:date="2025-01-28T16:29:00Z">
                  <w:rPr>
                    <w:lang w:val="fr-SN"/>
                  </w:rPr>
                </w:rPrChange>
              </w:rPr>
            </w:pPr>
            <w:r w:rsidRPr="0057718E">
              <w:rPr>
                <w:rPrChange w:id="2565" w:author="Microsoft Office User" w:date="2025-01-28T16:29:00Z">
                  <w:rPr>
                    <w:lang w:val="fr-SN"/>
                  </w:rPr>
                </w:rPrChange>
              </w:rPr>
              <w:t>-</w:t>
            </w:r>
          </w:p>
        </w:tc>
      </w:tr>
    </w:tbl>
    <w:p w14:paraId="2876BDCA" w14:textId="5FC35701" w:rsidR="000B5CB7" w:rsidRPr="0057718E" w:rsidRDefault="005D6BA4" w:rsidP="005D6BA4">
      <w:pPr>
        <w:pStyle w:val="Lgende"/>
        <w:jc w:val="center"/>
        <w:rPr>
          <w:rPrChange w:id="2566" w:author="Microsoft Office User" w:date="2025-01-28T16:29:00Z">
            <w:rPr>
              <w:lang w:val="fr-SN"/>
            </w:rPr>
          </w:rPrChange>
        </w:rPr>
      </w:pPr>
      <w:bookmarkStart w:id="2567" w:name="_Toc188724004"/>
      <w:r w:rsidRPr="0057718E">
        <w:rPr>
          <w:rPrChange w:id="2568" w:author="Microsoft Office User" w:date="2025-01-28T16:29:00Z">
            <w:rPr>
              <w:lang w:val="fr-SN"/>
            </w:rPr>
          </w:rPrChange>
        </w:rPr>
        <w:t xml:space="preserve">Tableau </w:t>
      </w:r>
      <w:r w:rsidRPr="0057718E">
        <w:rPr>
          <w:rPrChange w:id="2569" w:author="Microsoft Office User" w:date="2025-01-28T16:29:00Z">
            <w:rPr>
              <w:lang w:val="fr-SN"/>
            </w:rPr>
          </w:rPrChange>
        </w:rPr>
        <w:fldChar w:fldCharType="begin"/>
      </w:r>
      <w:r w:rsidRPr="0057718E">
        <w:rPr>
          <w:rPrChange w:id="2570" w:author="Microsoft Office User" w:date="2025-01-28T16:29:00Z">
            <w:rPr>
              <w:lang w:val="fr-SN"/>
            </w:rPr>
          </w:rPrChange>
        </w:rPr>
        <w:instrText xml:space="preserve"> SEQ Tableau \* ARABIC </w:instrText>
      </w:r>
      <w:r w:rsidRPr="0057718E">
        <w:rPr>
          <w:rPrChange w:id="2571" w:author="Microsoft Office User" w:date="2025-01-28T16:29:00Z">
            <w:rPr>
              <w:lang w:val="fr-SN"/>
            </w:rPr>
          </w:rPrChange>
        </w:rPr>
        <w:fldChar w:fldCharType="separate"/>
      </w:r>
      <w:r w:rsidR="0016411D" w:rsidRPr="0057718E">
        <w:rPr>
          <w:rPrChange w:id="2572" w:author="Microsoft Office User" w:date="2025-01-28T16:29:00Z">
            <w:rPr>
              <w:noProof/>
              <w:lang w:val="fr-SN"/>
            </w:rPr>
          </w:rPrChange>
        </w:rPr>
        <w:t>1</w:t>
      </w:r>
      <w:r w:rsidRPr="0057718E">
        <w:rPr>
          <w:rPrChange w:id="2573" w:author="Microsoft Office User" w:date="2025-01-28T16:29:00Z">
            <w:rPr>
              <w:lang w:val="fr-SN"/>
            </w:rPr>
          </w:rPrChange>
        </w:rPr>
        <w:fldChar w:fldCharType="end"/>
      </w:r>
      <w:r w:rsidRPr="0057718E">
        <w:rPr>
          <w:rPrChange w:id="2574" w:author="Microsoft Office User" w:date="2025-01-28T16:29:00Z">
            <w:rPr>
              <w:lang w:val="fr-SN"/>
            </w:rPr>
          </w:rPrChange>
        </w:rPr>
        <w:t xml:space="preserve"> : Bilan</w:t>
      </w:r>
      <w:bookmarkEnd w:id="2567"/>
    </w:p>
    <w:p w14:paraId="2CB9F478" w14:textId="66F384A5" w:rsidR="00CB55DA" w:rsidRPr="0057718E" w:rsidRDefault="00CB55DA" w:rsidP="00B9476C">
      <w:pPr>
        <w:pStyle w:val="Paragraphedeliste"/>
        <w:numPr>
          <w:ilvl w:val="0"/>
          <w:numId w:val="16"/>
        </w:numPr>
        <w:rPr>
          <w:b/>
          <w:bCs/>
          <w:rPrChange w:id="2575" w:author="Microsoft Office User" w:date="2025-01-28T16:29:00Z">
            <w:rPr>
              <w:b/>
              <w:bCs/>
              <w:lang w:val="fr-SN"/>
            </w:rPr>
          </w:rPrChange>
        </w:rPr>
      </w:pPr>
      <w:r w:rsidRPr="0057718E">
        <w:rPr>
          <w:b/>
          <w:bCs/>
          <w:rPrChange w:id="2576" w:author="Microsoft Office User" w:date="2025-01-28T16:29:00Z">
            <w:rPr>
              <w:b/>
              <w:bCs/>
              <w:lang w:val="fr-SN"/>
            </w:rPr>
          </w:rPrChange>
        </w:rPr>
        <w:t>Le compte de résultat</w:t>
      </w:r>
    </w:p>
    <w:p w14:paraId="40347534" w14:textId="7B1CC187" w:rsidR="00480609" w:rsidRPr="0057718E" w:rsidRDefault="00CC0199" w:rsidP="00480609">
      <w:r w:rsidRPr="0057718E">
        <w:t>Le compte de résultat est un document, comme le bilan, qui permet de juger de la santé des finances d’une entreprise. Cet état financier retrace les charges d’une entreprise et les éléments qui les composent, les produits et les éléments qui les composent, et éventuellement les soldes intermédiaires de gestion.</w:t>
      </w:r>
    </w:p>
    <w:tbl>
      <w:tblPr>
        <w:tblStyle w:val="Tableausimple5"/>
        <w:tblW w:w="0" w:type="auto"/>
        <w:tblLook w:val="04A0" w:firstRow="1" w:lastRow="0" w:firstColumn="1" w:lastColumn="0" w:noHBand="0" w:noVBand="1"/>
      </w:tblPr>
      <w:tblGrid>
        <w:gridCol w:w="6295"/>
        <w:gridCol w:w="1530"/>
        <w:gridCol w:w="1525"/>
      </w:tblGrid>
      <w:tr w:rsidR="001079D0" w:rsidRPr="0057718E" w14:paraId="15844A8B"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4AB82585" w14:textId="77777777" w:rsidR="001079D0" w:rsidRPr="0057718E" w:rsidRDefault="001079D0" w:rsidP="008B6BEC">
            <w:pPr>
              <w:jc w:val="center"/>
              <w:rPr>
                <w:rPrChange w:id="2577" w:author="Microsoft Office User" w:date="2025-01-28T16:29:00Z">
                  <w:rPr>
                    <w:lang w:val="fr-SN"/>
                  </w:rPr>
                </w:rPrChange>
              </w:rPr>
            </w:pPr>
            <w:r w:rsidRPr="0057718E">
              <w:rPr>
                <w:rPrChange w:id="2578" w:author="Microsoft Office User" w:date="2025-01-28T16:29:00Z">
                  <w:rPr>
                    <w:lang w:val="fr-SN"/>
                  </w:rPr>
                </w:rPrChange>
              </w:rPr>
              <w:t>COMPTE DE RESULTAT</w:t>
            </w:r>
          </w:p>
        </w:tc>
      </w:tr>
      <w:tr w:rsidR="001079D0" w:rsidRPr="0057718E" w14:paraId="5F093DF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F2C6734" w14:textId="77777777" w:rsidR="001079D0" w:rsidRPr="0057718E" w:rsidRDefault="001079D0" w:rsidP="008B6BEC">
            <w:pPr>
              <w:rPr>
                <w:rPrChange w:id="2579" w:author="Microsoft Office User" w:date="2025-01-28T16:29:00Z">
                  <w:rPr>
                    <w:lang w:val="fr-SN"/>
                  </w:rPr>
                </w:rPrChange>
              </w:rPr>
            </w:pPr>
          </w:p>
        </w:tc>
        <w:tc>
          <w:tcPr>
            <w:tcW w:w="1530" w:type="dxa"/>
          </w:tcPr>
          <w:p w14:paraId="357FEBEA"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580" w:author="Microsoft Office User" w:date="2025-01-28T16:29:00Z">
                  <w:rPr>
                    <w:lang w:val="fr-SN"/>
                  </w:rPr>
                </w:rPrChange>
              </w:rPr>
            </w:pPr>
            <w:r w:rsidRPr="0057718E">
              <w:rPr>
                <w:rPrChange w:id="2581" w:author="Microsoft Office User" w:date="2025-01-28T16:29:00Z">
                  <w:rPr>
                    <w:lang w:val="fr-SN"/>
                  </w:rPr>
                </w:rPrChange>
              </w:rPr>
              <w:t>N</w:t>
            </w:r>
          </w:p>
        </w:tc>
        <w:tc>
          <w:tcPr>
            <w:tcW w:w="1525" w:type="dxa"/>
          </w:tcPr>
          <w:p w14:paraId="078A486D"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582" w:author="Microsoft Office User" w:date="2025-01-28T16:29:00Z">
                  <w:rPr>
                    <w:lang w:val="fr-SN"/>
                  </w:rPr>
                </w:rPrChange>
              </w:rPr>
            </w:pPr>
            <w:r w:rsidRPr="0057718E">
              <w:rPr>
                <w:rPrChange w:id="2583" w:author="Microsoft Office User" w:date="2025-01-28T16:29:00Z">
                  <w:rPr>
                    <w:lang w:val="fr-SN"/>
                  </w:rPr>
                </w:rPrChange>
              </w:rPr>
              <w:t>N-1</w:t>
            </w:r>
          </w:p>
        </w:tc>
      </w:tr>
      <w:tr w:rsidR="001079D0" w:rsidRPr="0057718E" w14:paraId="5184C32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09AE156" w14:textId="77777777" w:rsidR="001079D0" w:rsidRPr="0057718E" w:rsidRDefault="001079D0" w:rsidP="008B6BEC">
            <w:pPr>
              <w:rPr>
                <w:rPrChange w:id="2584" w:author="Microsoft Office User" w:date="2025-01-28T16:29:00Z">
                  <w:rPr>
                    <w:lang w:val="fr-SN"/>
                  </w:rPr>
                </w:rPrChange>
              </w:rPr>
            </w:pPr>
            <w:r w:rsidRPr="0057718E">
              <w:rPr>
                <w:rPrChange w:id="2585" w:author="Microsoft Office User" w:date="2025-01-28T16:29:00Z">
                  <w:rPr>
                    <w:lang w:val="fr-SN"/>
                  </w:rPr>
                </w:rPrChange>
              </w:rPr>
              <w:t>Ventes de marchandises</w:t>
            </w:r>
          </w:p>
        </w:tc>
        <w:tc>
          <w:tcPr>
            <w:tcW w:w="1530" w:type="dxa"/>
          </w:tcPr>
          <w:p w14:paraId="50C340FC"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586" w:author="Microsoft Office User" w:date="2025-01-28T16:29:00Z">
                  <w:rPr>
                    <w:lang w:val="fr-SN"/>
                  </w:rPr>
                </w:rPrChange>
              </w:rPr>
            </w:pPr>
            <w:r w:rsidRPr="0057718E">
              <w:rPr>
                <w:rPrChange w:id="2587" w:author="Microsoft Office User" w:date="2025-01-28T16:29:00Z">
                  <w:rPr>
                    <w:lang w:val="fr-SN"/>
                  </w:rPr>
                </w:rPrChange>
              </w:rPr>
              <w:t>-</w:t>
            </w:r>
          </w:p>
        </w:tc>
        <w:tc>
          <w:tcPr>
            <w:tcW w:w="1525" w:type="dxa"/>
          </w:tcPr>
          <w:p w14:paraId="6DA0EBD9"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588" w:author="Microsoft Office User" w:date="2025-01-28T16:29:00Z">
                  <w:rPr>
                    <w:lang w:val="fr-SN"/>
                  </w:rPr>
                </w:rPrChange>
              </w:rPr>
            </w:pPr>
            <w:r w:rsidRPr="0057718E">
              <w:rPr>
                <w:rPrChange w:id="2589" w:author="Microsoft Office User" w:date="2025-01-28T16:29:00Z">
                  <w:rPr>
                    <w:lang w:val="fr-SN"/>
                  </w:rPr>
                </w:rPrChange>
              </w:rPr>
              <w:t>-</w:t>
            </w:r>
          </w:p>
        </w:tc>
      </w:tr>
      <w:tr w:rsidR="001079D0" w:rsidRPr="0057718E" w14:paraId="256685C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D3F17B7" w14:textId="77777777" w:rsidR="001079D0" w:rsidRPr="0057718E" w:rsidRDefault="001079D0" w:rsidP="008B6BEC">
            <w:pPr>
              <w:rPr>
                <w:rPrChange w:id="2590" w:author="Microsoft Office User" w:date="2025-01-28T16:29:00Z">
                  <w:rPr>
                    <w:lang w:val="fr-SN"/>
                  </w:rPr>
                </w:rPrChange>
              </w:rPr>
            </w:pPr>
            <w:r w:rsidRPr="0057718E">
              <w:rPr>
                <w:rPrChange w:id="2591" w:author="Microsoft Office User" w:date="2025-01-28T16:29:00Z">
                  <w:rPr>
                    <w:lang w:val="fr-SN"/>
                  </w:rPr>
                </w:rPrChange>
              </w:rPr>
              <w:t>Production vendue</w:t>
            </w:r>
          </w:p>
        </w:tc>
        <w:tc>
          <w:tcPr>
            <w:tcW w:w="1530" w:type="dxa"/>
          </w:tcPr>
          <w:p w14:paraId="287DA6F1"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592" w:author="Microsoft Office User" w:date="2025-01-28T16:29:00Z">
                  <w:rPr>
                    <w:lang w:val="fr-SN"/>
                  </w:rPr>
                </w:rPrChange>
              </w:rPr>
            </w:pPr>
            <w:r w:rsidRPr="0057718E">
              <w:rPr>
                <w:rPrChange w:id="2593" w:author="Microsoft Office User" w:date="2025-01-28T16:29:00Z">
                  <w:rPr>
                    <w:lang w:val="fr-SN"/>
                  </w:rPr>
                </w:rPrChange>
              </w:rPr>
              <w:t>-</w:t>
            </w:r>
          </w:p>
        </w:tc>
        <w:tc>
          <w:tcPr>
            <w:tcW w:w="1525" w:type="dxa"/>
          </w:tcPr>
          <w:p w14:paraId="777A2EE9"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594" w:author="Microsoft Office User" w:date="2025-01-28T16:29:00Z">
                  <w:rPr>
                    <w:lang w:val="fr-SN"/>
                  </w:rPr>
                </w:rPrChange>
              </w:rPr>
            </w:pPr>
            <w:r w:rsidRPr="0057718E">
              <w:rPr>
                <w:rPrChange w:id="2595" w:author="Microsoft Office User" w:date="2025-01-28T16:29:00Z">
                  <w:rPr>
                    <w:lang w:val="fr-SN"/>
                  </w:rPr>
                </w:rPrChange>
              </w:rPr>
              <w:t>-</w:t>
            </w:r>
          </w:p>
        </w:tc>
      </w:tr>
      <w:tr w:rsidR="001079D0" w:rsidRPr="0057718E" w14:paraId="013DDB0F"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927C557" w14:textId="77777777" w:rsidR="001079D0" w:rsidRPr="0057718E" w:rsidRDefault="001079D0" w:rsidP="008B6BEC">
            <w:pPr>
              <w:rPr>
                <w:rPrChange w:id="2596" w:author="Microsoft Office User" w:date="2025-01-28T16:29:00Z">
                  <w:rPr>
                    <w:lang w:val="fr-SN"/>
                  </w:rPr>
                </w:rPrChange>
              </w:rPr>
            </w:pPr>
            <w:r w:rsidRPr="0057718E">
              <w:rPr>
                <w:rPrChange w:id="2597" w:author="Microsoft Office User" w:date="2025-01-28T16:29:00Z">
                  <w:rPr>
                    <w:lang w:val="fr-SN"/>
                  </w:rPr>
                </w:rPrChange>
              </w:rPr>
              <w:t>Travaux, services vendus</w:t>
            </w:r>
          </w:p>
        </w:tc>
        <w:tc>
          <w:tcPr>
            <w:tcW w:w="1530" w:type="dxa"/>
          </w:tcPr>
          <w:p w14:paraId="35CA7977"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598" w:author="Microsoft Office User" w:date="2025-01-28T16:29:00Z">
                  <w:rPr>
                    <w:lang w:val="fr-SN"/>
                  </w:rPr>
                </w:rPrChange>
              </w:rPr>
            </w:pPr>
            <w:r w:rsidRPr="0057718E">
              <w:rPr>
                <w:rPrChange w:id="2599" w:author="Microsoft Office User" w:date="2025-01-28T16:29:00Z">
                  <w:rPr>
                    <w:lang w:val="fr-SN"/>
                  </w:rPr>
                </w:rPrChange>
              </w:rPr>
              <w:t>-</w:t>
            </w:r>
          </w:p>
        </w:tc>
        <w:tc>
          <w:tcPr>
            <w:tcW w:w="1525" w:type="dxa"/>
          </w:tcPr>
          <w:p w14:paraId="33A2A26C"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00" w:author="Microsoft Office User" w:date="2025-01-28T16:29:00Z">
                  <w:rPr>
                    <w:lang w:val="fr-SN"/>
                  </w:rPr>
                </w:rPrChange>
              </w:rPr>
            </w:pPr>
            <w:r w:rsidRPr="0057718E">
              <w:rPr>
                <w:rPrChange w:id="2601" w:author="Microsoft Office User" w:date="2025-01-28T16:29:00Z">
                  <w:rPr>
                    <w:lang w:val="fr-SN"/>
                  </w:rPr>
                </w:rPrChange>
              </w:rPr>
              <w:t>-</w:t>
            </w:r>
          </w:p>
        </w:tc>
      </w:tr>
      <w:tr w:rsidR="001079D0" w:rsidRPr="0057718E" w14:paraId="7A951DF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098F6A" w14:textId="77777777" w:rsidR="001079D0" w:rsidRPr="0057718E" w:rsidRDefault="001079D0" w:rsidP="008B6BEC">
            <w:pPr>
              <w:rPr>
                <w:rPrChange w:id="2602" w:author="Microsoft Office User" w:date="2025-01-28T16:29:00Z">
                  <w:rPr>
                    <w:lang w:val="fr-SN"/>
                  </w:rPr>
                </w:rPrChange>
              </w:rPr>
            </w:pPr>
            <w:r w:rsidRPr="0057718E">
              <w:rPr>
                <w:rPrChange w:id="2603" w:author="Microsoft Office User" w:date="2025-01-28T16:29:00Z">
                  <w:rPr>
                    <w:lang w:val="fr-SN"/>
                  </w:rPr>
                </w:rPrChange>
              </w:rPr>
              <w:t>Produits accessoires</w:t>
            </w:r>
          </w:p>
        </w:tc>
        <w:tc>
          <w:tcPr>
            <w:tcW w:w="1530" w:type="dxa"/>
          </w:tcPr>
          <w:p w14:paraId="32CF9B7E"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604" w:author="Microsoft Office User" w:date="2025-01-28T16:29:00Z">
                  <w:rPr>
                    <w:lang w:val="fr-SN"/>
                  </w:rPr>
                </w:rPrChange>
              </w:rPr>
            </w:pPr>
            <w:r w:rsidRPr="0057718E">
              <w:rPr>
                <w:rPrChange w:id="2605" w:author="Microsoft Office User" w:date="2025-01-28T16:29:00Z">
                  <w:rPr>
                    <w:lang w:val="fr-SN"/>
                  </w:rPr>
                </w:rPrChange>
              </w:rPr>
              <w:t>-</w:t>
            </w:r>
          </w:p>
        </w:tc>
        <w:tc>
          <w:tcPr>
            <w:tcW w:w="1525" w:type="dxa"/>
          </w:tcPr>
          <w:p w14:paraId="618D08BD"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606" w:author="Microsoft Office User" w:date="2025-01-28T16:29:00Z">
                  <w:rPr>
                    <w:lang w:val="fr-SN"/>
                  </w:rPr>
                </w:rPrChange>
              </w:rPr>
            </w:pPr>
            <w:r w:rsidRPr="0057718E">
              <w:rPr>
                <w:rPrChange w:id="2607" w:author="Microsoft Office User" w:date="2025-01-28T16:29:00Z">
                  <w:rPr>
                    <w:lang w:val="fr-SN"/>
                  </w:rPr>
                </w:rPrChange>
              </w:rPr>
              <w:t>-</w:t>
            </w:r>
          </w:p>
        </w:tc>
      </w:tr>
      <w:tr w:rsidR="001079D0" w:rsidRPr="0057718E" w14:paraId="42738BB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5AA73E0" w14:textId="77777777" w:rsidR="001079D0" w:rsidRPr="0057718E" w:rsidRDefault="001079D0" w:rsidP="008B6BEC">
            <w:pPr>
              <w:rPr>
                <w:b/>
                <w:bCs/>
                <w:rPrChange w:id="2608" w:author="Microsoft Office User" w:date="2025-01-28T16:29:00Z">
                  <w:rPr>
                    <w:b/>
                    <w:bCs/>
                    <w:lang w:val="fr-SN"/>
                  </w:rPr>
                </w:rPrChange>
              </w:rPr>
            </w:pPr>
            <w:r w:rsidRPr="0057718E">
              <w:rPr>
                <w:b/>
                <w:bCs/>
                <w:rPrChange w:id="2609" w:author="Microsoft Office User" w:date="2025-01-28T16:29:00Z">
                  <w:rPr>
                    <w:b/>
                    <w:bCs/>
                    <w:lang w:val="fr-SN"/>
                  </w:rPr>
                </w:rPrChange>
              </w:rPr>
              <w:t>CHIFFRE D'AFFAIRES</w:t>
            </w:r>
          </w:p>
        </w:tc>
        <w:tc>
          <w:tcPr>
            <w:tcW w:w="1530" w:type="dxa"/>
          </w:tcPr>
          <w:p w14:paraId="372C4399"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10" w:author="Microsoft Office User" w:date="2025-01-28T16:29:00Z">
                  <w:rPr>
                    <w:lang w:val="fr-SN"/>
                  </w:rPr>
                </w:rPrChange>
              </w:rPr>
            </w:pPr>
            <w:r w:rsidRPr="0057718E">
              <w:rPr>
                <w:rPrChange w:id="2611" w:author="Microsoft Office User" w:date="2025-01-28T16:29:00Z">
                  <w:rPr>
                    <w:lang w:val="fr-SN"/>
                  </w:rPr>
                </w:rPrChange>
              </w:rPr>
              <w:t>-</w:t>
            </w:r>
          </w:p>
        </w:tc>
        <w:tc>
          <w:tcPr>
            <w:tcW w:w="1525" w:type="dxa"/>
          </w:tcPr>
          <w:p w14:paraId="382A1BA6"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12" w:author="Microsoft Office User" w:date="2025-01-28T16:29:00Z">
                  <w:rPr>
                    <w:lang w:val="fr-SN"/>
                  </w:rPr>
                </w:rPrChange>
              </w:rPr>
            </w:pPr>
            <w:r w:rsidRPr="0057718E">
              <w:rPr>
                <w:rPrChange w:id="2613" w:author="Microsoft Office User" w:date="2025-01-28T16:29:00Z">
                  <w:rPr>
                    <w:lang w:val="fr-SN"/>
                  </w:rPr>
                </w:rPrChange>
              </w:rPr>
              <w:t>-</w:t>
            </w:r>
          </w:p>
        </w:tc>
      </w:tr>
      <w:tr w:rsidR="001079D0" w:rsidRPr="0057718E" w14:paraId="6D51C399"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C2DDB7" w14:textId="77777777" w:rsidR="001079D0" w:rsidRPr="0057718E" w:rsidRDefault="001079D0" w:rsidP="008B6BEC">
            <w:pPr>
              <w:rPr>
                <w:rPrChange w:id="2614" w:author="Microsoft Office User" w:date="2025-01-28T16:29:00Z">
                  <w:rPr>
                    <w:lang w:val="fr-SN"/>
                  </w:rPr>
                </w:rPrChange>
              </w:rPr>
            </w:pPr>
            <w:r w:rsidRPr="0057718E">
              <w:rPr>
                <w:rPrChange w:id="2615" w:author="Microsoft Office User" w:date="2025-01-28T16:29:00Z">
                  <w:rPr>
                    <w:lang w:val="fr-SN"/>
                  </w:rPr>
                </w:rPrChange>
              </w:rPr>
              <w:t>Production stockée</w:t>
            </w:r>
          </w:p>
        </w:tc>
        <w:tc>
          <w:tcPr>
            <w:tcW w:w="1530" w:type="dxa"/>
          </w:tcPr>
          <w:p w14:paraId="7FC09C34"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616" w:author="Microsoft Office User" w:date="2025-01-28T16:29:00Z">
                  <w:rPr>
                    <w:lang w:val="fr-SN"/>
                  </w:rPr>
                </w:rPrChange>
              </w:rPr>
            </w:pPr>
            <w:r w:rsidRPr="0057718E">
              <w:rPr>
                <w:rPrChange w:id="2617" w:author="Microsoft Office User" w:date="2025-01-28T16:29:00Z">
                  <w:rPr>
                    <w:lang w:val="fr-SN"/>
                  </w:rPr>
                </w:rPrChange>
              </w:rPr>
              <w:t>-</w:t>
            </w:r>
          </w:p>
        </w:tc>
        <w:tc>
          <w:tcPr>
            <w:tcW w:w="1525" w:type="dxa"/>
          </w:tcPr>
          <w:p w14:paraId="1B357838"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618" w:author="Microsoft Office User" w:date="2025-01-28T16:29:00Z">
                  <w:rPr>
                    <w:lang w:val="fr-SN"/>
                  </w:rPr>
                </w:rPrChange>
              </w:rPr>
            </w:pPr>
            <w:r w:rsidRPr="0057718E">
              <w:rPr>
                <w:rPrChange w:id="2619" w:author="Microsoft Office User" w:date="2025-01-28T16:29:00Z">
                  <w:rPr>
                    <w:lang w:val="fr-SN"/>
                  </w:rPr>
                </w:rPrChange>
              </w:rPr>
              <w:t>-</w:t>
            </w:r>
          </w:p>
        </w:tc>
      </w:tr>
      <w:tr w:rsidR="001079D0" w:rsidRPr="0057718E" w14:paraId="0370244A"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4C9BAD1" w14:textId="77777777" w:rsidR="001079D0" w:rsidRPr="0057718E" w:rsidRDefault="001079D0" w:rsidP="008B6BEC">
            <w:pPr>
              <w:rPr>
                <w:rPrChange w:id="2620" w:author="Microsoft Office User" w:date="2025-01-28T16:29:00Z">
                  <w:rPr>
                    <w:lang w:val="fr-SN"/>
                  </w:rPr>
                </w:rPrChange>
              </w:rPr>
            </w:pPr>
            <w:r w:rsidRPr="0057718E">
              <w:rPr>
                <w:rPrChange w:id="2621" w:author="Microsoft Office User" w:date="2025-01-28T16:29:00Z">
                  <w:rPr>
                    <w:lang w:val="fr-SN"/>
                  </w:rPr>
                </w:rPrChange>
              </w:rPr>
              <w:t>Autres produits</w:t>
            </w:r>
          </w:p>
        </w:tc>
        <w:tc>
          <w:tcPr>
            <w:tcW w:w="1530" w:type="dxa"/>
          </w:tcPr>
          <w:p w14:paraId="7A10D60A"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22" w:author="Microsoft Office User" w:date="2025-01-28T16:29:00Z">
                  <w:rPr>
                    <w:lang w:val="fr-SN"/>
                  </w:rPr>
                </w:rPrChange>
              </w:rPr>
            </w:pPr>
            <w:r w:rsidRPr="0057718E">
              <w:rPr>
                <w:rPrChange w:id="2623" w:author="Microsoft Office User" w:date="2025-01-28T16:29:00Z">
                  <w:rPr>
                    <w:lang w:val="fr-SN"/>
                  </w:rPr>
                </w:rPrChange>
              </w:rPr>
              <w:t>-</w:t>
            </w:r>
          </w:p>
        </w:tc>
        <w:tc>
          <w:tcPr>
            <w:tcW w:w="1525" w:type="dxa"/>
          </w:tcPr>
          <w:p w14:paraId="72F0300C"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24" w:author="Microsoft Office User" w:date="2025-01-28T16:29:00Z">
                  <w:rPr>
                    <w:lang w:val="fr-SN"/>
                  </w:rPr>
                </w:rPrChange>
              </w:rPr>
            </w:pPr>
            <w:r w:rsidRPr="0057718E">
              <w:rPr>
                <w:rPrChange w:id="2625" w:author="Microsoft Office User" w:date="2025-01-28T16:29:00Z">
                  <w:rPr>
                    <w:lang w:val="fr-SN"/>
                  </w:rPr>
                </w:rPrChange>
              </w:rPr>
              <w:t>-</w:t>
            </w:r>
          </w:p>
        </w:tc>
      </w:tr>
      <w:tr w:rsidR="001079D0" w:rsidRPr="0057718E" w14:paraId="110F7B4C"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02CDBF7" w14:textId="77777777" w:rsidR="001079D0" w:rsidRPr="0057718E" w:rsidRDefault="001079D0" w:rsidP="008B6BEC">
            <w:pPr>
              <w:rPr>
                <w:b/>
                <w:bCs/>
                <w:rPrChange w:id="2626" w:author="Microsoft Office User" w:date="2025-01-28T16:29:00Z">
                  <w:rPr>
                    <w:b/>
                    <w:bCs/>
                    <w:lang w:val="fr-SN"/>
                  </w:rPr>
                </w:rPrChange>
              </w:rPr>
            </w:pPr>
            <w:r w:rsidRPr="0057718E">
              <w:rPr>
                <w:b/>
                <w:bCs/>
                <w:rPrChange w:id="2627" w:author="Microsoft Office User" w:date="2025-01-28T16:29:00Z">
                  <w:rPr>
                    <w:b/>
                    <w:bCs/>
                    <w:lang w:val="fr-SN"/>
                  </w:rPr>
                </w:rPrChange>
              </w:rPr>
              <w:t>TOTAL PRODUITS</w:t>
            </w:r>
          </w:p>
        </w:tc>
        <w:tc>
          <w:tcPr>
            <w:tcW w:w="1530" w:type="dxa"/>
          </w:tcPr>
          <w:p w14:paraId="53FF453B"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628" w:author="Microsoft Office User" w:date="2025-01-28T16:29:00Z">
                  <w:rPr>
                    <w:lang w:val="fr-SN"/>
                  </w:rPr>
                </w:rPrChange>
              </w:rPr>
            </w:pPr>
            <w:r w:rsidRPr="0057718E">
              <w:rPr>
                <w:rPrChange w:id="2629" w:author="Microsoft Office User" w:date="2025-01-28T16:29:00Z">
                  <w:rPr>
                    <w:lang w:val="fr-SN"/>
                  </w:rPr>
                </w:rPrChange>
              </w:rPr>
              <w:t>-</w:t>
            </w:r>
          </w:p>
        </w:tc>
        <w:tc>
          <w:tcPr>
            <w:tcW w:w="1525" w:type="dxa"/>
          </w:tcPr>
          <w:p w14:paraId="030FD29D"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630" w:author="Microsoft Office User" w:date="2025-01-28T16:29:00Z">
                  <w:rPr>
                    <w:lang w:val="fr-SN"/>
                  </w:rPr>
                </w:rPrChange>
              </w:rPr>
            </w:pPr>
            <w:r w:rsidRPr="0057718E">
              <w:rPr>
                <w:rPrChange w:id="2631" w:author="Microsoft Office User" w:date="2025-01-28T16:29:00Z">
                  <w:rPr>
                    <w:lang w:val="fr-SN"/>
                  </w:rPr>
                </w:rPrChange>
              </w:rPr>
              <w:t>-</w:t>
            </w:r>
          </w:p>
        </w:tc>
      </w:tr>
      <w:tr w:rsidR="001079D0" w:rsidRPr="0057718E" w14:paraId="7559B4B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19F9D72C" w14:textId="77777777" w:rsidR="001079D0" w:rsidRPr="0057718E" w:rsidRDefault="001079D0" w:rsidP="008B6BEC">
            <w:pPr>
              <w:rPr>
                <w:rPrChange w:id="2632" w:author="Microsoft Office User" w:date="2025-01-28T16:29:00Z">
                  <w:rPr>
                    <w:lang w:val="fr-SN"/>
                  </w:rPr>
                </w:rPrChange>
              </w:rPr>
            </w:pPr>
            <w:r w:rsidRPr="0057718E">
              <w:rPr>
                <w:rPrChange w:id="2633" w:author="Microsoft Office User" w:date="2025-01-28T16:29:00Z">
                  <w:rPr>
                    <w:lang w:val="fr-SN"/>
                  </w:rPr>
                </w:rPrChange>
              </w:rPr>
              <w:t>Achats et frais sur achats</w:t>
            </w:r>
          </w:p>
        </w:tc>
        <w:tc>
          <w:tcPr>
            <w:tcW w:w="1530" w:type="dxa"/>
          </w:tcPr>
          <w:p w14:paraId="20C0852F"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34" w:author="Microsoft Office User" w:date="2025-01-28T16:29:00Z">
                  <w:rPr>
                    <w:lang w:val="fr-SN"/>
                  </w:rPr>
                </w:rPrChange>
              </w:rPr>
            </w:pPr>
            <w:r w:rsidRPr="0057718E">
              <w:rPr>
                <w:rPrChange w:id="2635" w:author="Microsoft Office User" w:date="2025-01-28T16:29:00Z">
                  <w:rPr>
                    <w:lang w:val="fr-SN"/>
                  </w:rPr>
                </w:rPrChange>
              </w:rPr>
              <w:t>-</w:t>
            </w:r>
          </w:p>
        </w:tc>
        <w:tc>
          <w:tcPr>
            <w:tcW w:w="1525" w:type="dxa"/>
          </w:tcPr>
          <w:p w14:paraId="14C21985"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36" w:author="Microsoft Office User" w:date="2025-01-28T16:29:00Z">
                  <w:rPr>
                    <w:lang w:val="fr-SN"/>
                  </w:rPr>
                </w:rPrChange>
              </w:rPr>
            </w:pPr>
            <w:r w:rsidRPr="0057718E">
              <w:rPr>
                <w:rPrChange w:id="2637" w:author="Microsoft Office User" w:date="2025-01-28T16:29:00Z">
                  <w:rPr>
                    <w:lang w:val="fr-SN"/>
                  </w:rPr>
                </w:rPrChange>
              </w:rPr>
              <w:t>-</w:t>
            </w:r>
          </w:p>
        </w:tc>
      </w:tr>
      <w:tr w:rsidR="001079D0" w:rsidRPr="0057718E" w14:paraId="70F37D0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D75DF0B" w14:textId="77777777" w:rsidR="001079D0" w:rsidRPr="0057718E" w:rsidRDefault="001079D0" w:rsidP="008B6BEC">
            <w:pPr>
              <w:rPr>
                <w:rPrChange w:id="2638" w:author="Microsoft Office User" w:date="2025-01-28T16:29:00Z">
                  <w:rPr>
                    <w:lang w:val="fr-SN"/>
                  </w:rPr>
                </w:rPrChange>
              </w:rPr>
            </w:pPr>
            <w:r w:rsidRPr="0057718E">
              <w:rPr>
                <w:rPrChange w:id="2639" w:author="Microsoft Office User" w:date="2025-01-28T16:29:00Z">
                  <w:rPr>
                    <w:lang w:val="fr-SN"/>
                  </w:rPr>
                </w:rPrChange>
              </w:rPr>
              <w:t>Variation de stock</w:t>
            </w:r>
          </w:p>
        </w:tc>
        <w:tc>
          <w:tcPr>
            <w:tcW w:w="1530" w:type="dxa"/>
          </w:tcPr>
          <w:p w14:paraId="7DFA5C78"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640" w:author="Microsoft Office User" w:date="2025-01-28T16:29:00Z">
                  <w:rPr>
                    <w:lang w:val="fr-SN"/>
                  </w:rPr>
                </w:rPrChange>
              </w:rPr>
            </w:pPr>
            <w:r w:rsidRPr="0057718E">
              <w:rPr>
                <w:rPrChange w:id="2641" w:author="Microsoft Office User" w:date="2025-01-28T16:29:00Z">
                  <w:rPr>
                    <w:lang w:val="fr-SN"/>
                  </w:rPr>
                </w:rPrChange>
              </w:rPr>
              <w:t>-</w:t>
            </w:r>
          </w:p>
        </w:tc>
        <w:tc>
          <w:tcPr>
            <w:tcW w:w="1525" w:type="dxa"/>
          </w:tcPr>
          <w:p w14:paraId="08BA5FA2"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642" w:author="Microsoft Office User" w:date="2025-01-28T16:29:00Z">
                  <w:rPr>
                    <w:lang w:val="fr-SN"/>
                  </w:rPr>
                </w:rPrChange>
              </w:rPr>
            </w:pPr>
            <w:r w:rsidRPr="0057718E">
              <w:rPr>
                <w:rPrChange w:id="2643" w:author="Microsoft Office User" w:date="2025-01-28T16:29:00Z">
                  <w:rPr>
                    <w:lang w:val="fr-SN"/>
                  </w:rPr>
                </w:rPrChange>
              </w:rPr>
              <w:t>-</w:t>
            </w:r>
          </w:p>
        </w:tc>
      </w:tr>
      <w:tr w:rsidR="001079D0" w:rsidRPr="0057718E" w14:paraId="4513E29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81051B4" w14:textId="77777777" w:rsidR="001079D0" w:rsidRPr="0057718E" w:rsidRDefault="001079D0" w:rsidP="008B6BEC">
            <w:pPr>
              <w:rPr>
                <w:rPrChange w:id="2644" w:author="Microsoft Office User" w:date="2025-01-28T16:29:00Z">
                  <w:rPr>
                    <w:lang w:val="fr-SN"/>
                  </w:rPr>
                </w:rPrChange>
              </w:rPr>
            </w:pPr>
            <w:r w:rsidRPr="0057718E">
              <w:rPr>
                <w:rPrChange w:id="2645" w:author="Microsoft Office User" w:date="2025-01-28T16:29:00Z">
                  <w:rPr>
                    <w:lang w:val="fr-SN"/>
                  </w:rPr>
                </w:rPrChange>
              </w:rPr>
              <w:t>Transports</w:t>
            </w:r>
          </w:p>
        </w:tc>
        <w:tc>
          <w:tcPr>
            <w:tcW w:w="1530" w:type="dxa"/>
          </w:tcPr>
          <w:p w14:paraId="351B506A"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46" w:author="Microsoft Office User" w:date="2025-01-28T16:29:00Z">
                  <w:rPr>
                    <w:lang w:val="fr-SN"/>
                  </w:rPr>
                </w:rPrChange>
              </w:rPr>
            </w:pPr>
            <w:r w:rsidRPr="0057718E">
              <w:rPr>
                <w:rPrChange w:id="2647" w:author="Microsoft Office User" w:date="2025-01-28T16:29:00Z">
                  <w:rPr>
                    <w:lang w:val="fr-SN"/>
                  </w:rPr>
                </w:rPrChange>
              </w:rPr>
              <w:t>-</w:t>
            </w:r>
          </w:p>
        </w:tc>
        <w:tc>
          <w:tcPr>
            <w:tcW w:w="1525" w:type="dxa"/>
          </w:tcPr>
          <w:p w14:paraId="73E8CD2B"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48" w:author="Microsoft Office User" w:date="2025-01-28T16:29:00Z">
                  <w:rPr>
                    <w:lang w:val="fr-SN"/>
                  </w:rPr>
                </w:rPrChange>
              </w:rPr>
            </w:pPr>
            <w:r w:rsidRPr="0057718E">
              <w:rPr>
                <w:rPrChange w:id="2649" w:author="Microsoft Office User" w:date="2025-01-28T16:29:00Z">
                  <w:rPr>
                    <w:lang w:val="fr-SN"/>
                  </w:rPr>
                </w:rPrChange>
              </w:rPr>
              <w:t>-</w:t>
            </w:r>
          </w:p>
        </w:tc>
      </w:tr>
      <w:tr w:rsidR="001079D0" w:rsidRPr="0057718E" w14:paraId="3F21AF93"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6E840A0" w14:textId="77777777" w:rsidR="001079D0" w:rsidRPr="0057718E" w:rsidRDefault="001079D0" w:rsidP="008B6BEC">
            <w:pPr>
              <w:rPr>
                <w:rPrChange w:id="2650" w:author="Microsoft Office User" w:date="2025-01-28T16:29:00Z">
                  <w:rPr>
                    <w:lang w:val="fr-SN"/>
                  </w:rPr>
                </w:rPrChange>
              </w:rPr>
            </w:pPr>
            <w:r w:rsidRPr="0057718E">
              <w:rPr>
                <w:rPrChange w:id="2651" w:author="Microsoft Office User" w:date="2025-01-28T16:29:00Z">
                  <w:rPr>
                    <w:lang w:val="fr-SN"/>
                  </w:rPr>
                </w:rPrChange>
              </w:rPr>
              <w:t>Services extérieurs</w:t>
            </w:r>
          </w:p>
        </w:tc>
        <w:tc>
          <w:tcPr>
            <w:tcW w:w="1530" w:type="dxa"/>
          </w:tcPr>
          <w:p w14:paraId="37041371"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652" w:author="Microsoft Office User" w:date="2025-01-28T16:29:00Z">
                  <w:rPr>
                    <w:lang w:val="fr-SN"/>
                  </w:rPr>
                </w:rPrChange>
              </w:rPr>
            </w:pPr>
            <w:r w:rsidRPr="0057718E">
              <w:rPr>
                <w:rPrChange w:id="2653" w:author="Microsoft Office User" w:date="2025-01-28T16:29:00Z">
                  <w:rPr>
                    <w:lang w:val="fr-SN"/>
                  </w:rPr>
                </w:rPrChange>
              </w:rPr>
              <w:t>-</w:t>
            </w:r>
          </w:p>
        </w:tc>
        <w:tc>
          <w:tcPr>
            <w:tcW w:w="1525" w:type="dxa"/>
          </w:tcPr>
          <w:p w14:paraId="326A9D4F"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654" w:author="Microsoft Office User" w:date="2025-01-28T16:29:00Z">
                  <w:rPr>
                    <w:lang w:val="fr-SN"/>
                  </w:rPr>
                </w:rPrChange>
              </w:rPr>
            </w:pPr>
            <w:r w:rsidRPr="0057718E">
              <w:rPr>
                <w:rPrChange w:id="2655" w:author="Microsoft Office User" w:date="2025-01-28T16:29:00Z">
                  <w:rPr>
                    <w:lang w:val="fr-SN"/>
                  </w:rPr>
                </w:rPrChange>
              </w:rPr>
              <w:t>-</w:t>
            </w:r>
          </w:p>
        </w:tc>
      </w:tr>
      <w:tr w:rsidR="001079D0" w:rsidRPr="0057718E" w14:paraId="31336A4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A596602" w14:textId="77777777" w:rsidR="001079D0" w:rsidRPr="0057718E" w:rsidRDefault="001079D0" w:rsidP="008B6BEC">
            <w:pPr>
              <w:rPr>
                <w:rPrChange w:id="2656" w:author="Microsoft Office User" w:date="2025-01-28T16:29:00Z">
                  <w:rPr>
                    <w:lang w:val="fr-SN"/>
                  </w:rPr>
                </w:rPrChange>
              </w:rPr>
            </w:pPr>
            <w:r w:rsidRPr="0057718E">
              <w:rPr>
                <w:rPrChange w:id="2657" w:author="Microsoft Office User" w:date="2025-01-28T16:29:00Z">
                  <w:rPr>
                    <w:lang w:val="fr-SN"/>
                  </w:rPr>
                </w:rPrChange>
              </w:rPr>
              <w:t>Impôts et taxes</w:t>
            </w:r>
          </w:p>
        </w:tc>
        <w:tc>
          <w:tcPr>
            <w:tcW w:w="1530" w:type="dxa"/>
          </w:tcPr>
          <w:p w14:paraId="22AB18C5"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58" w:author="Microsoft Office User" w:date="2025-01-28T16:29:00Z">
                  <w:rPr>
                    <w:lang w:val="fr-SN"/>
                  </w:rPr>
                </w:rPrChange>
              </w:rPr>
            </w:pPr>
            <w:r w:rsidRPr="0057718E">
              <w:rPr>
                <w:rPrChange w:id="2659" w:author="Microsoft Office User" w:date="2025-01-28T16:29:00Z">
                  <w:rPr>
                    <w:lang w:val="fr-SN"/>
                  </w:rPr>
                </w:rPrChange>
              </w:rPr>
              <w:t>-</w:t>
            </w:r>
          </w:p>
        </w:tc>
        <w:tc>
          <w:tcPr>
            <w:tcW w:w="1525" w:type="dxa"/>
          </w:tcPr>
          <w:p w14:paraId="18E20055"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60" w:author="Microsoft Office User" w:date="2025-01-28T16:29:00Z">
                  <w:rPr>
                    <w:lang w:val="fr-SN"/>
                  </w:rPr>
                </w:rPrChange>
              </w:rPr>
            </w:pPr>
            <w:r w:rsidRPr="0057718E">
              <w:rPr>
                <w:rPrChange w:id="2661" w:author="Microsoft Office User" w:date="2025-01-28T16:29:00Z">
                  <w:rPr>
                    <w:lang w:val="fr-SN"/>
                  </w:rPr>
                </w:rPrChange>
              </w:rPr>
              <w:t>-</w:t>
            </w:r>
          </w:p>
        </w:tc>
      </w:tr>
      <w:tr w:rsidR="001079D0" w:rsidRPr="0057718E" w14:paraId="2583811B"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C814F35" w14:textId="77777777" w:rsidR="001079D0" w:rsidRPr="0057718E" w:rsidRDefault="001079D0" w:rsidP="008B6BEC">
            <w:pPr>
              <w:rPr>
                <w:rPrChange w:id="2662" w:author="Microsoft Office User" w:date="2025-01-28T16:29:00Z">
                  <w:rPr>
                    <w:lang w:val="fr-SN"/>
                  </w:rPr>
                </w:rPrChange>
              </w:rPr>
            </w:pPr>
            <w:r w:rsidRPr="0057718E">
              <w:rPr>
                <w:rPrChange w:id="2663" w:author="Microsoft Office User" w:date="2025-01-28T16:29:00Z">
                  <w:rPr>
                    <w:lang w:val="fr-SN"/>
                  </w:rPr>
                </w:rPrChange>
              </w:rPr>
              <w:t>Charges et pertes diverses</w:t>
            </w:r>
          </w:p>
        </w:tc>
        <w:tc>
          <w:tcPr>
            <w:tcW w:w="1530" w:type="dxa"/>
          </w:tcPr>
          <w:p w14:paraId="27C8722E"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664" w:author="Microsoft Office User" w:date="2025-01-28T16:29:00Z">
                  <w:rPr>
                    <w:lang w:val="fr-SN"/>
                  </w:rPr>
                </w:rPrChange>
              </w:rPr>
            </w:pPr>
            <w:r w:rsidRPr="0057718E">
              <w:rPr>
                <w:rPrChange w:id="2665" w:author="Microsoft Office User" w:date="2025-01-28T16:29:00Z">
                  <w:rPr>
                    <w:lang w:val="fr-SN"/>
                  </w:rPr>
                </w:rPrChange>
              </w:rPr>
              <w:t>-</w:t>
            </w:r>
          </w:p>
        </w:tc>
        <w:tc>
          <w:tcPr>
            <w:tcW w:w="1525" w:type="dxa"/>
          </w:tcPr>
          <w:p w14:paraId="4FD124F4"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666" w:author="Microsoft Office User" w:date="2025-01-28T16:29:00Z">
                  <w:rPr>
                    <w:lang w:val="fr-SN"/>
                  </w:rPr>
                </w:rPrChange>
              </w:rPr>
            </w:pPr>
            <w:r w:rsidRPr="0057718E">
              <w:rPr>
                <w:rPrChange w:id="2667" w:author="Microsoft Office User" w:date="2025-01-28T16:29:00Z">
                  <w:rPr>
                    <w:lang w:val="fr-SN"/>
                  </w:rPr>
                </w:rPrChange>
              </w:rPr>
              <w:t>-</w:t>
            </w:r>
          </w:p>
        </w:tc>
      </w:tr>
      <w:tr w:rsidR="001079D0" w:rsidRPr="0057718E" w14:paraId="256F8008"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0FCA1D4" w14:textId="77777777" w:rsidR="001079D0" w:rsidRPr="0057718E" w:rsidRDefault="001079D0" w:rsidP="008B6BEC">
            <w:pPr>
              <w:rPr>
                <w:b/>
                <w:bCs/>
                <w:rPrChange w:id="2668" w:author="Microsoft Office User" w:date="2025-01-28T16:29:00Z">
                  <w:rPr>
                    <w:b/>
                    <w:bCs/>
                    <w:lang w:val="fr-SN"/>
                  </w:rPr>
                </w:rPrChange>
              </w:rPr>
            </w:pPr>
            <w:r w:rsidRPr="0057718E">
              <w:rPr>
                <w:b/>
                <w:bCs/>
                <w:rPrChange w:id="2669" w:author="Microsoft Office User" w:date="2025-01-28T16:29:00Z">
                  <w:rPr>
                    <w:b/>
                    <w:bCs/>
                    <w:lang w:val="fr-SN"/>
                  </w:rPr>
                </w:rPrChange>
              </w:rPr>
              <w:t>TOTAL CHARGES</w:t>
            </w:r>
          </w:p>
        </w:tc>
        <w:tc>
          <w:tcPr>
            <w:tcW w:w="1530" w:type="dxa"/>
          </w:tcPr>
          <w:p w14:paraId="36D9249F"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70" w:author="Microsoft Office User" w:date="2025-01-28T16:29:00Z">
                  <w:rPr>
                    <w:lang w:val="fr-SN"/>
                  </w:rPr>
                </w:rPrChange>
              </w:rPr>
            </w:pPr>
            <w:r w:rsidRPr="0057718E">
              <w:rPr>
                <w:rPrChange w:id="2671" w:author="Microsoft Office User" w:date="2025-01-28T16:29:00Z">
                  <w:rPr>
                    <w:lang w:val="fr-SN"/>
                  </w:rPr>
                </w:rPrChange>
              </w:rPr>
              <w:t>-</w:t>
            </w:r>
          </w:p>
        </w:tc>
        <w:tc>
          <w:tcPr>
            <w:tcW w:w="1525" w:type="dxa"/>
          </w:tcPr>
          <w:p w14:paraId="435EC319"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72" w:author="Microsoft Office User" w:date="2025-01-28T16:29:00Z">
                  <w:rPr>
                    <w:lang w:val="fr-SN"/>
                  </w:rPr>
                </w:rPrChange>
              </w:rPr>
            </w:pPr>
            <w:r w:rsidRPr="0057718E">
              <w:rPr>
                <w:rPrChange w:id="2673" w:author="Microsoft Office User" w:date="2025-01-28T16:29:00Z">
                  <w:rPr>
                    <w:lang w:val="fr-SN"/>
                  </w:rPr>
                </w:rPrChange>
              </w:rPr>
              <w:t>-</w:t>
            </w:r>
          </w:p>
        </w:tc>
      </w:tr>
      <w:tr w:rsidR="001079D0" w:rsidRPr="0057718E" w14:paraId="2AEB82B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18F869A" w14:textId="77777777" w:rsidR="001079D0" w:rsidRPr="0057718E" w:rsidRDefault="001079D0" w:rsidP="008B6BEC">
            <w:pPr>
              <w:rPr>
                <w:b/>
                <w:bCs/>
                <w:rPrChange w:id="2674" w:author="Microsoft Office User" w:date="2025-01-28T16:29:00Z">
                  <w:rPr>
                    <w:b/>
                    <w:bCs/>
                    <w:lang w:val="fr-SN"/>
                  </w:rPr>
                </w:rPrChange>
              </w:rPr>
            </w:pPr>
            <w:r w:rsidRPr="0057718E">
              <w:rPr>
                <w:b/>
                <w:bCs/>
                <w:rPrChange w:id="2675" w:author="Microsoft Office User" w:date="2025-01-28T16:29:00Z">
                  <w:rPr>
                    <w:b/>
                    <w:bCs/>
                    <w:lang w:val="fr-SN"/>
                  </w:rPr>
                </w:rPrChange>
              </w:rPr>
              <w:t>VALEUR AJOUTEE</w:t>
            </w:r>
          </w:p>
        </w:tc>
        <w:tc>
          <w:tcPr>
            <w:tcW w:w="1530" w:type="dxa"/>
          </w:tcPr>
          <w:p w14:paraId="3A2B97AA"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676" w:author="Microsoft Office User" w:date="2025-01-28T16:29:00Z">
                  <w:rPr>
                    <w:lang w:val="fr-SN"/>
                  </w:rPr>
                </w:rPrChange>
              </w:rPr>
            </w:pPr>
            <w:r w:rsidRPr="0057718E">
              <w:rPr>
                <w:rPrChange w:id="2677" w:author="Microsoft Office User" w:date="2025-01-28T16:29:00Z">
                  <w:rPr>
                    <w:lang w:val="fr-SN"/>
                  </w:rPr>
                </w:rPrChange>
              </w:rPr>
              <w:t>-</w:t>
            </w:r>
          </w:p>
        </w:tc>
        <w:tc>
          <w:tcPr>
            <w:tcW w:w="1525" w:type="dxa"/>
          </w:tcPr>
          <w:p w14:paraId="356626CE"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678" w:author="Microsoft Office User" w:date="2025-01-28T16:29:00Z">
                  <w:rPr>
                    <w:lang w:val="fr-SN"/>
                  </w:rPr>
                </w:rPrChange>
              </w:rPr>
            </w:pPr>
            <w:r w:rsidRPr="0057718E">
              <w:rPr>
                <w:rPrChange w:id="2679" w:author="Microsoft Office User" w:date="2025-01-28T16:29:00Z">
                  <w:rPr>
                    <w:lang w:val="fr-SN"/>
                  </w:rPr>
                </w:rPrChange>
              </w:rPr>
              <w:t>-</w:t>
            </w:r>
          </w:p>
        </w:tc>
      </w:tr>
      <w:tr w:rsidR="001079D0" w:rsidRPr="0057718E" w14:paraId="72A0467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8021360" w14:textId="77777777" w:rsidR="001079D0" w:rsidRPr="0057718E" w:rsidRDefault="001079D0" w:rsidP="008B6BEC">
            <w:pPr>
              <w:rPr>
                <w:rPrChange w:id="2680" w:author="Microsoft Office User" w:date="2025-01-28T16:29:00Z">
                  <w:rPr>
                    <w:lang w:val="fr-SN"/>
                  </w:rPr>
                </w:rPrChange>
              </w:rPr>
            </w:pPr>
            <w:r w:rsidRPr="0057718E">
              <w:rPr>
                <w:rPrChange w:id="2681" w:author="Microsoft Office User" w:date="2025-01-28T16:29:00Z">
                  <w:rPr>
                    <w:lang w:val="fr-SN"/>
                  </w:rPr>
                </w:rPrChange>
              </w:rPr>
              <w:t>Frais de personnel</w:t>
            </w:r>
          </w:p>
        </w:tc>
        <w:tc>
          <w:tcPr>
            <w:tcW w:w="1530" w:type="dxa"/>
          </w:tcPr>
          <w:p w14:paraId="72AE177F"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82" w:author="Microsoft Office User" w:date="2025-01-28T16:29:00Z">
                  <w:rPr>
                    <w:lang w:val="fr-SN"/>
                  </w:rPr>
                </w:rPrChange>
              </w:rPr>
            </w:pPr>
            <w:r w:rsidRPr="0057718E">
              <w:rPr>
                <w:rPrChange w:id="2683" w:author="Microsoft Office User" w:date="2025-01-28T16:29:00Z">
                  <w:rPr>
                    <w:lang w:val="fr-SN"/>
                  </w:rPr>
                </w:rPrChange>
              </w:rPr>
              <w:t>-</w:t>
            </w:r>
          </w:p>
        </w:tc>
        <w:tc>
          <w:tcPr>
            <w:tcW w:w="1525" w:type="dxa"/>
          </w:tcPr>
          <w:p w14:paraId="1BC86A3C"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84" w:author="Microsoft Office User" w:date="2025-01-28T16:29:00Z">
                  <w:rPr>
                    <w:lang w:val="fr-SN"/>
                  </w:rPr>
                </w:rPrChange>
              </w:rPr>
            </w:pPr>
            <w:r w:rsidRPr="0057718E">
              <w:rPr>
                <w:rPrChange w:id="2685" w:author="Microsoft Office User" w:date="2025-01-28T16:29:00Z">
                  <w:rPr>
                    <w:lang w:val="fr-SN"/>
                  </w:rPr>
                </w:rPrChange>
              </w:rPr>
              <w:t>-</w:t>
            </w:r>
          </w:p>
        </w:tc>
      </w:tr>
      <w:tr w:rsidR="001079D0" w:rsidRPr="0057718E" w14:paraId="42E38717"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9BBB4FF" w14:textId="77777777" w:rsidR="001079D0" w:rsidRPr="0057718E" w:rsidRDefault="001079D0" w:rsidP="008B6BEC">
            <w:pPr>
              <w:rPr>
                <w:b/>
                <w:bCs/>
                <w:rPrChange w:id="2686" w:author="Microsoft Office User" w:date="2025-01-28T16:29:00Z">
                  <w:rPr>
                    <w:b/>
                    <w:bCs/>
                    <w:lang w:val="fr-SN"/>
                  </w:rPr>
                </w:rPrChange>
              </w:rPr>
            </w:pPr>
            <w:r w:rsidRPr="0057718E">
              <w:rPr>
                <w:b/>
                <w:bCs/>
                <w:rPrChange w:id="2687" w:author="Microsoft Office User" w:date="2025-01-28T16:29:00Z">
                  <w:rPr>
                    <w:b/>
                    <w:bCs/>
                    <w:lang w:val="fr-SN"/>
                  </w:rPr>
                </w:rPrChange>
              </w:rPr>
              <w:t>EXCEDENT BRUTE D’EXPLOITATION</w:t>
            </w:r>
          </w:p>
        </w:tc>
        <w:tc>
          <w:tcPr>
            <w:tcW w:w="1530" w:type="dxa"/>
          </w:tcPr>
          <w:p w14:paraId="011B6100"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688" w:author="Microsoft Office User" w:date="2025-01-28T16:29:00Z">
                  <w:rPr>
                    <w:lang w:val="fr-SN"/>
                  </w:rPr>
                </w:rPrChange>
              </w:rPr>
            </w:pPr>
            <w:r w:rsidRPr="0057718E">
              <w:rPr>
                <w:rPrChange w:id="2689" w:author="Microsoft Office User" w:date="2025-01-28T16:29:00Z">
                  <w:rPr>
                    <w:lang w:val="fr-SN"/>
                  </w:rPr>
                </w:rPrChange>
              </w:rPr>
              <w:t>-</w:t>
            </w:r>
          </w:p>
        </w:tc>
        <w:tc>
          <w:tcPr>
            <w:tcW w:w="1525" w:type="dxa"/>
          </w:tcPr>
          <w:p w14:paraId="1264DF9F"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690" w:author="Microsoft Office User" w:date="2025-01-28T16:29:00Z">
                  <w:rPr>
                    <w:lang w:val="fr-SN"/>
                  </w:rPr>
                </w:rPrChange>
              </w:rPr>
            </w:pPr>
            <w:r w:rsidRPr="0057718E">
              <w:rPr>
                <w:rPrChange w:id="2691" w:author="Microsoft Office User" w:date="2025-01-28T16:29:00Z">
                  <w:rPr>
                    <w:lang w:val="fr-SN"/>
                  </w:rPr>
                </w:rPrChange>
              </w:rPr>
              <w:t>-</w:t>
            </w:r>
          </w:p>
        </w:tc>
      </w:tr>
      <w:tr w:rsidR="001079D0" w:rsidRPr="0057718E" w14:paraId="5392422E"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DC268C4" w14:textId="77777777" w:rsidR="001079D0" w:rsidRPr="0057718E" w:rsidRDefault="001079D0" w:rsidP="008B6BEC">
            <w:pPr>
              <w:rPr>
                <w:rPrChange w:id="2692" w:author="Microsoft Office User" w:date="2025-01-28T16:29:00Z">
                  <w:rPr>
                    <w:lang w:val="fr-SN"/>
                  </w:rPr>
                </w:rPrChange>
              </w:rPr>
            </w:pPr>
            <w:r w:rsidRPr="0057718E">
              <w:rPr>
                <w:rPrChange w:id="2693" w:author="Microsoft Office User" w:date="2025-01-28T16:29:00Z">
                  <w:rPr>
                    <w:lang w:val="fr-SN"/>
                  </w:rPr>
                </w:rPrChange>
              </w:rPr>
              <w:t>Transfert de charges</w:t>
            </w:r>
          </w:p>
        </w:tc>
        <w:tc>
          <w:tcPr>
            <w:tcW w:w="1530" w:type="dxa"/>
          </w:tcPr>
          <w:p w14:paraId="1639FC79"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94" w:author="Microsoft Office User" w:date="2025-01-28T16:29:00Z">
                  <w:rPr>
                    <w:lang w:val="fr-SN"/>
                  </w:rPr>
                </w:rPrChange>
              </w:rPr>
            </w:pPr>
            <w:r w:rsidRPr="0057718E">
              <w:rPr>
                <w:rPrChange w:id="2695" w:author="Microsoft Office User" w:date="2025-01-28T16:29:00Z">
                  <w:rPr>
                    <w:lang w:val="fr-SN"/>
                  </w:rPr>
                </w:rPrChange>
              </w:rPr>
              <w:t>-</w:t>
            </w:r>
          </w:p>
        </w:tc>
        <w:tc>
          <w:tcPr>
            <w:tcW w:w="1525" w:type="dxa"/>
          </w:tcPr>
          <w:p w14:paraId="49977C8E"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696" w:author="Microsoft Office User" w:date="2025-01-28T16:29:00Z">
                  <w:rPr>
                    <w:lang w:val="fr-SN"/>
                  </w:rPr>
                </w:rPrChange>
              </w:rPr>
            </w:pPr>
            <w:r w:rsidRPr="0057718E">
              <w:rPr>
                <w:rPrChange w:id="2697" w:author="Microsoft Office User" w:date="2025-01-28T16:29:00Z">
                  <w:rPr>
                    <w:lang w:val="fr-SN"/>
                  </w:rPr>
                </w:rPrChange>
              </w:rPr>
              <w:t>-</w:t>
            </w:r>
          </w:p>
        </w:tc>
      </w:tr>
      <w:tr w:rsidR="001079D0" w:rsidRPr="0057718E" w14:paraId="731B48E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D01BC73" w14:textId="77777777" w:rsidR="001079D0" w:rsidRPr="0057718E" w:rsidRDefault="001079D0" w:rsidP="008B6BEC">
            <w:pPr>
              <w:rPr>
                <w:rPrChange w:id="2698" w:author="Microsoft Office User" w:date="2025-01-28T16:29:00Z">
                  <w:rPr>
                    <w:lang w:val="fr-SN"/>
                  </w:rPr>
                </w:rPrChange>
              </w:rPr>
            </w:pPr>
            <w:r w:rsidRPr="0057718E">
              <w:rPr>
                <w:rPrChange w:id="2699" w:author="Microsoft Office User" w:date="2025-01-28T16:29:00Z">
                  <w:rPr>
                    <w:lang w:val="fr-SN"/>
                  </w:rPr>
                </w:rPrChange>
              </w:rPr>
              <w:t>Dotations aux amortissements</w:t>
            </w:r>
          </w:p>
        </w:tc>
        <w:tc>
          <w:tcPr>
            <w:tcW w:w="1530" w:type="dxa"/>
          </w:tcPr>
          <w:p w14:paraId="36A7442C"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700" w:author="Microsoft Office User" w:date="2025-01-28T16:29:00Z">
                  <w:rPr>
                    <w:lang w:val="fr-SN"/>
                  </w:rPr>
                </w:rPrChange>
              </w:rPr>
            </w:pPr>
            <w:r w:rsidRPr="0057718E">
              <w:rPr>
                <w:rPrChange w:id="2701" w:author="Microsoft Office User" w:date="2025-01-28T16:29:00Z">
                  <w:rPr>
                    <w:lang w:val="fr-SN"/>
                  </w:rPr>
                </w:rPrChange>
              </w:rPr>
              <w:t>-</w:t>
            </w:r>
          </w:p>
        </w:tc>
        <w:tc>
          <w:tcPr>
            <w:tcW w:w="1525" w:type="dxa"/>
          </w:tcPr>
          <w:p w14:paraId="49EF0EE5"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702" w:author="Microsoft Office User" w:date="2025-01-28T16:29:00Z">
                  <w:rPr>
                    <w:lang w:val="fr-SN"/>
                  </w:rPr>
                </w:rPrChange>
              </w:rPr>
            </w:pPr>
            <w:r w:rsidRPr="0057718E">
              <w:rPr>
                <w:rPrChange w:id="2703" w:author="Microsoft Office User" w:date="2025-01-28T16:29:00Z">
                  <w:rPr>
                    <w:lang w:val="fr-SN"/>
                  </w:rPr>
                </w:rPrChange>
              </w:rPr>
              <w:t>-</w:t>
            </w:r>
          </w:p>
        </w:tc>
      </w:tr>
      <w:tr w:rsidR="001079D0" w:rsidRPr="0057718E" w14:paraId="1C003DBD"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8C873FF" w14:textId="77777777" w:rsidR="001079D0" w:rsidRPr="0057718E" w:rsidRDefault="001079D0" w:rsidP="008B6BEC">
            <w:pPr>
              <w:rPr>
                <w:rPrChange w:id="2704" w:author="Microsoft Office User" w:date="2025-01-28T16:29:00Z">
                  <w:rPr>
                    <w:lang w:val="fr-SN"/>
                  </w:rPr>
                </w:rPrChange>
              </w:rPr>
            </w:pPr>
            <w:r w:rsidRPr="0057718E">
              <w:rPr>
                <w:rPrChange w:id="2705" w:author="Microsoft Office User" w:date="2025-01-28T16:29:00Z">
                  <w:rPr>
                    <w:lang w:val="fr-SN"/>
                  </w:rPr>
                </w:rPrChange>
              </w:rPr>
              <w:t>Dotations aux provisions</w:t>
            </w:r>
          </w:p>
        </w:tc>
        <w:tc>
          <w:tcPr>
            <w:tcW w:w="1530" w:type="dxa"/>
          </w:tcPr>
          <w:p w14:paraId="3D16F2C0"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706" w:author="Microsoft Office User" w:date="2025-01-28T16:29:00Z">
                  <w:rPr>
                    <w:lang w:val="fr-SN"/>
                  </w:rPr>
                </w:rPrChange>
              </w:rPr>
            </w:pPr>
            <w:r w:rsidRPr="0057718E">
              <w:rPr>
                <w:rPrChange w:id="2707" w:author="Microsoft Office User" w:date="2025-01-28T16:29:00Z">
                  <w:rPr>
                    <w:lang w:val="fr-SN"/>
                  </w:rPr>
                </w:rPrChange>
              </w:rPr>
              <w:t>-</w:t>
            </w:r>
          </w:p>
        </w:tc>
        <w:tc>
          <w:tcPr>
            <w:tcW w:w="1525" w:type="dxa"/>
          </w:tcPr>
          <w:p w14:paraId="346B85FE"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708" w:author="Microsoft Office User" w:date="2025-01-28T16:29:00Z">
                  <w:rPr>
                    <w:lang w:val="fr-SN"/>
                  </w:rPr>
                </w:rPrChange>
              </w:rPr>
            </w:pPr>
            <w:r w:rsidRPr="0057718E">
              <w:rPr>
                <w:rPrChange w:id="2709" w:author="Microsoft Office User" w:date="2025-01-28T16:29:00Z">
                  <w:rPr>
                    <w:lang w:val="fr-SN"/>
                  </w:rPr>
                </w:rPrChange>
              </w:rPr>
              <w:t>-</w:t>
            </w:r>
          </w:p>
        </w:tc>
      </w:tr>
      <w:tr w:rsidR="001079D0" w:rsidRPr="0057718E" w14:paraId="266AAE4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04D34AE" w14:textId="77777777" w:rsidR="001079D0" w:rsidRPr="0057718E" w:rsidRDefault="001079D0" w:rsidP="008B6BEC">
            <w:pPr>
              <w:rPr>
                <w:b/>
                <w:bCs/>
                <w:rPrChange w:id="2710" w:author="Microsoft Office User" w:date="2025-01-28T16:29:00Z">
                  <w:rPr>
                    <w:b/>
                    <w:bCs/>
                    <w:lang w:val="fr-SN"/>
                  </w:rPr>
                </w:rPrChange>
              </w:rPr>
            </w:pPr>
            <w:r w:rsidRPr="0057718E">
              <w:rPr>
                <w:b/>
                <w:bCs/>
                <w:rPrChange w:id="2711" w:author="Microsoft Office User" w:date="2025-01-28T16:29:00Z">
                  <w:rPr>
                    <w:b/>
                    <w:bCs/>
                    <w:lang w:val="fr-SN"/>
                  </w:rPr>
                </w:rPrChange>
              </w:rPr>
              <w:t>RESULTAT D'EXPLOITATION</w:t>
            </w:r>
          </w:p>
        </w:tc>
        <w:tc>
          <w:tcPr>
            <w:tcW w:w="1530" w:type="dxa"/>
          </w:tcPr>
          <w:p w14:paraId="3CEAD9D1"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712" w:author="Microsoft Office User" w:date="2025-01-28T16:29:00Z">
                  <w:rPr>
                    <w:lang w:val="fr-SN"/>
                  </w:rPr>
                </w:rPrChange>
              </w:rPr>
            </w:pPr>
            <w:r w:rsidRPr="0057718E">
              <w:rPr>
                <w:rPrChange w:id="2713" w:author="Microsoft Office User" w:date="2025-01-28T16:29:00Z">
                  <w:rPr>
                    <w:lang w:val="fr-SN"/>
                  </w:rPr>
                </w:rPrChange>
              </w:rPr>
              <w:t>-</w:t>
            </w:r>
          </w:p>
        </w:tc>
        <w:tc>
          <w:tcPr>
            <w:tcW w:w="1525" w:type="dxa"/>
          </w:tcPr>
          <w:p w14:paraId="18B30244"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714" w:author="Microsoft Office User" w:date="2025-01-28T16:29:00Z">
                  <w:rPr>
                    <w:lang w:val="fr-SN"/>
                  </w:rPr>
                </w:rPrChange>
              </w:rPr>
            </w:pPr>
            <w:r w:rsidRPr="0057718E">
              <w:rPr>
                <w:rPrChange w:id="2715" w:author="Microsoft Office User" w:date="2025-01-28T16:29:00Z">
                  <w:rPr>
                    <w:lang w:val="fr-SN"/>
                  </w:rPr>
                </w:rPrChange>
              </w:rPr>
              <w:t>-</w:t>
            </w:r>
          </w:p>
        </w:tc>
      </w:tr>
      <w:tr w:rsidR="001079D0" w:rsidRPr="0057718E" w14:paraId="20D8D497"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5AD2093" w14:textId="77777777" w:rsidR="001079D0" w:rsidRPr="0057718E" w:rsidRDefault="001079D0" w:rsidP="008B6BEC">
            <w:pPr>
              <w:rPr>
                <w:rPrChange w:id="2716" w:author="Microsoft Office User" w:date="2025-01-28T16:29:00Z">
                  <w:rPr>
                    <w:lang w:val="fr-SN"/>
                  </w:rPr>
                </w:rPrChange>
              </w:rPr>
            </w:pPr>
            <w:r w:rsidRPr="0057718E">
              <w:rPr>
                <w:rPrChange w:id="2717" w:author="Microsoft Office User" w:date="2025-01-28T16:29:00Z">
                  <w:rPr>
                    <w:lang w:val="fr-SN"/>
                  </w:rPr>
                </w:rPrChange>
              </w:rPr>
              <w:t>Produits financiers</w:t>
            </w:r>
          </w:p>
        </w:tc>
        <w:tc>
          <w:tcPr>
            <w:tcW w:w="1530" w:type="dxa"/>
          </w:tcPr>
          <w:p w14:paraId="3DC7A37C"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718" w:author="Microsoft Office User" w:date="2025-01-28T16:29:00Z">
                  <w:rPr>
                    <w:lang w:val="fr-SN"/>
                  </w:rPr>
                </w:rPrChange>
              </w:rPr>
            </w:pPr>
            <w:r w:rsidRPr="0057718E">
              <w:rPr>
                <w:rPrChange w:id="2719" w:author="Microsoft Office User" w:date="2025-01-28T16:29:00Z">
                  <w:rPr>
                    <w:lang w:val="fr-SN"/>
                  </w:rPr>
                </w:rPrChange>
              </w:rPr>
              <w:t>-</w:t>
            </w:r>
          </w:p>
        </w:tc>
        <w:tc>
          <w:tcPr>
            <w:tcW w:w="1525" w:type="dxa"/>
          </w:tcPr>
          <w:p w14:paraId="2ED79E18"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720" w:author="Microsoft Office User" w:date="2025-01-28T16:29:00Z">
                  <w:rPr>
                    <w:lang w:val="fr-SN"/>
                  </w:rPr>
                </w:rPrChange>
              </w:rPr>
            </w:pPr>
            <w:r w:rsidRPr="0057718E">
              <w:rPr>
                <w:rPrChange w:id="2721" w:author="Microsoft Office User" w:date="2025-01-28T16:29:00Z">
                  <w:rPr>
                    <w:lang w:val="fr-SN"/>
                  </w:rPr>
                </w:rPrChange>
              </w:rPr>
              <w:t>-</w:t>
            </w:r>
          </w:p>
        </w:tc>
      </w:tr>
      <w:tr w:rsidR="001079D0" w:rsidRPr="0057718E" w14:paraId="12920DE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9605E7A" w14:textId="77777777" w:rsidR="001079D0" w:rsidRPr="0057718E" w:rsidRDefault="001079D0" w:rsidP="008B6BEC">
            <w:pPr>
              <w:rPr>
                <w:rPrChange w:id="2722" w:author="Microsoft Office User" w:date="2025-01-28T16:29:00Z">
                  <w:rPr>
                    <w:lang w:val="fr-SN"/>
                  </w:rPr>
                </w:rPrChange>
              </w:rPr>
            </w:pPr>
            <w:r w:rsidRPr="0057718E">
              <w:rPr>
                <w:rPrChange w:id="2723" w:author="Microsoft Office User" w:date="2025-01-28T16:29:00Z">
                  <w:rPr>
                    <w:lang w:val="fr-SN"/>
                  </w:rPr>
                </w:rPrChange>
              </w:rPr>
              <w:t>Charges financières</w:t>
            </w:r>
          </w:p>
        </w:tc>
        <w:tc>
          <w:tcPr>
            <w:tcW w:w="1530" w:type="dxa"/>
          </w:tcPr>
          <w:p w14:paraId="41153BF2"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724" w:author="Microsoft Office User" w:date="2025-01-28T16:29:00Z">
                  <w:rPr>
                    <w:lang w:val="fr-SN"/>
                  </w:rPr>
                </w:rPrChange>
              </w:rPr>
            </w:pPr>
            <w:r w:rsidRPr="0057718E">
              <w:rPr>
                <w:rPrChange w:id="2725" w:author="Microsoft Office User" w:date="2025-01-28T16:29:00Z">
                  <w:rPr>
                    <w:lang w:val="fr-SN"/>
                  </w:rPr>
                </w:rPrChange>
              </w:rPr>
              <w:t>-</w:t>
            </w:r>
          </w:p>
        </w:tc>
        <w:tc>
          <w:tcPr>
            <w:tcW w:w="1525" w:type="dxa"/>
          </w:tcPr>
          <w:p w14:paraId="66A993A5"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726" w:author="Microsoft Office User" w:date="2025-01-28T16:29:00Z">
                  <w:rPr>
                    <w:lang w:val="fr-SN"/>
                  </w:rPr>
                </w:rPrChange>
              </w:rPr>
            </w:pPr>
            <w:r w:rsidRPr="0057718E">
              <w:rPr>
                <w:rPrChange w:id="2727" w:author="Microsoft Office User" w:date="2025-01-28T16:29:00Z">
                  <w:rPr>
                    <w:lang w:val="fr-SN"/>
                  </w:rPr>
                </w:rPrChange>
              </w:rPr>
              <w:t>-</w:t>
            </w:r>
          </w:p>
        </w:tc>
      </w:tr>
      <w:tr w:rsidR="001079D0" w:rsidRPr="0057718E" w14:paraId="1C9F0B1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82B9B5B" w14:textId="77777777" w:rsidR="001079D0" w:rsidRPr="0057718E" w:rsidRDefault="001079D0" w:rsidP="008B6BEC">
            <w:pPr>
              <w:rPr>
                <w:b/>
                <w:bCs/>
                <w:rPrChange w:id="2728" w:author="Microsoft Office User" w:date="2025-01-28T16:29:00Z">
                  <w:rPr>
                    <w:b/>
                    <w:bCs/>
                    <w:lang w:val="fr-SN"/>
                  </w:rPr>
                </w:rPrChange>
              </w:rPr>
            </w:pPr>
            <w:r w:rsidRPr="0057718E">
              <w:rPr>
                <w:b/>
                <w:bCs/>
                <w:rPrChange w:id="2729" w:author="Microsoft Office User" w:date="2025-01-28T16:29:00Z">
                  <w:rPr>
                    <w:b/>
                    <w:bCs/>
                    <w:lang w:val="fr-SN"/>
                  </w:rPr>
                </w:rPrChange>
              </w:rPr>
              <w:t>RESULTAT FINANCIER</w:t>
            </w:r>
          </w:p>
        </w:tc>
        <w:tc>
          <w:tcPr>
            <w:tcW w:w="1530" w:type="dxa"/>
          </w:tcPr>
          <w:p w14:paraId="0BF39607"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730" w:author="Microsoft Office User" w:date="2025-01-28T16:29:00Z">
                  <w:rPr>
                    <w:lang w:val="fr-SN"/>
                  </w:rPr>
                </w:rPrChange>
              </w:rPr>
            </w:pPr>
            <w:r w:rsidRPr="0057718E">
              <w:rPr>
                <w:rPrChange w:id="2731" w:author="Microsoft Office User" w:date="2025-01-28T16:29:00Z">
                  <w:rPr>
                    <w:lang w:val="fr-SN"/>
                  </w:rPr>
                </w:rPrChange>
              </w:rPr>
              <w:t>-</w:t>
            </w:r>
          </w:p>
        </w:tc>
        <w:tc>
          <w:tcPr>
            <w:tcW w:w="1525" w:type="dxa"/>
          </w:tcPr>
          <w:p w14:paraId="1ACF4537"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732" w:author="Microsoft Office User" w:date="2025-01-28T16:29:00Z">
                  <w:rPr>
                    <w:lang w:val="fr-SN"/>
                  </w:rPr>
                </w:rPrChange>
              </w:rPr>
            </w:pPr>
            <w:r w:rsidRPr="0057718E">
              <w:rPr>
                <w:rPrChange w:id="2733" w:author="Microsoft Office User" w:date="2025-01-28T16:29:00Z">
                  <w:rPr>
                    <w:lang w:val="fr-SN"/>
                  </w:rPr>
                </w:rPrChange>
              </w:rPr>
              <w:t>-</w:t>
            </w:r>
          </w:p>
        </w:tc>
      </w:tr>
      <w:tr w:rsidR="001079D0" w:rsidRPr="0057718E" w14:paraId="738322A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C78A54E" w14:textId="77777777" w:rsidR="001079D0" w:rsidRPr="0057718E" w:rsidRDefault="001079D0" w:rsidP="008B6BEC">
            <w:pPr>
              <w:rPr>
                <w:rPrChange w:id="2734" w:author="Microsoft Office User" w:date="2025-01-28T16:29:00Z">
                  <w:rPr>
                    <w:lang w:val="fr-SN"/>
                  </w:rPr>
                </w:rPrChange>
              </w:rPr>
            </w:pPr>
            <w:r w:rsidRPr="0057718E">
              <w:rPr>
                <w:rPrChange w:id="2735" w:author="Microsoft Office User" w:date="2025-01-28T16:29:00Z">
                  <w:rPr>
                    <w:lang w:val="fr-SN"/>
                  </w:rPr>
                </w:rPrChange>
              </w:rPr>
              <w:t>Produits HAO</w:t>
            </w:r>
          </w:p>
        </w:tc>
        <w:tc>
          <w:tcPr>
            <w:tcW w:w="1530" w:type="dxa"/>
          </w:tcPr>
          <w:p w14:paraId="5B6A6D29"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736" w:author="Microsoft Office User" w:date="2025-01-28T16:29:00Z">
                  <w:rPr>
                    <w:lang w:val="fr-SN"/>
                  </w:rPr>
                </w:rPrChange>
              </w:rPr>
            </w:pPr>
            <w:r w:rsidRPr="0057718E">
              <w:rPr>
                <w:rPrChange w:id="2737" w:author="Microsoft Office User" w:date="2025-01-28T16:29:00Z">
                  <w:rPr>
                    <w:lang w:val="fr-SN"/>
                  </w:rPr>
                </w:rPrChange>
              </w:rPr>
              <w:t>-</w:t>
            </w:r>
          </w:p>
        </w:tc>
        <w:tc>
          <w:tcPr>
            <w:tcW w:w="1525" w:type="dxa"/>
          </w:tcPr>
          <w:p w14:paraId="1CEAB735"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738" w:author="Microsoft Office User" w:date="2025-01-28T16:29:00Z">
                  <w:rPr>
                    <w:lang w:val="fr-SN"/>
                  </w:rPr>
                </w:rPrChange>
              </w:rPr>
            </w:pPr>
            <w:r w:rsidRPr="0057718E">
              <w:rPr>
                <w:rPrChange w:id="2739" w:author="Microsoft Office User" w:date="2025-01-28T16:29:00Z">
                  <w:rPr>
                    <w:lang w:val="fr-SN"/>
                  </w:rPr>
                </w:rPrChange>
              </w:rPr>
              <w:t>-</w:t>
            </w:r>
          </w:p>
        </w:tc>
      </w:tr>
      <w:tr w:rsidR="001079D0" w:rsidRPr="0057718E" w14:paraId="7DCCACA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8D53591" w14:textId="77777777" w:rsidR="001079D0" w:rsidRPr="0057718E" w:rsidRDefault="001079D0" w:rsidP="008B6BEC">
            <w:pPr>
              <w:rPr>
                <w:rPrChange w:id="2740" w:author="Microsoft Office User" w:date="2025-01-28T16:29:00Z">
                  <w:rPr>
                    <w:lang w:val="fr-SN"/>
                  </w:rPr>
                </w:rPrChange>
              </w:rPr>
            </w:pPr>
            <w:r w:rsidRPr="0057718E">
              <w:rPr>
                <w:rPrChange w:id="2741" w:author="Microsoft Office User" w:date="2025-01-28T16:29:00Z">
                  <w:rPr>
                    <w:lang w:val="fr-SN"/>
                  </w:rPr>
                </w:rPrChange>
              </w:rPr>
              <w:t>Charges HAO</w:t>
            </w:r>
          </w:p>
        </w:tc>
        <w:tc>
          <w:tcPr>
            <w:tcW w:w="1530" w:type="dxa"/>
          </w:tcPr>
          <w:p w14:paraId="7674A781"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742" w:author="Microsoft Office User" w:date="2025-01-28T16:29:00Z">
                  <w:rPr>
                    <w:lang w:val="fr-SN"/>
                  </w:rPr>
                </w:rPrChange>
              </w:rPr>
            </w:pPr>
            <w:r w:rsidRPr="0057718E">
              <w:rPr>
                <w:rPrChange w:id="2743" w:author="Microsoft Office User" w:date="2025-01-28T16:29:00Z">
                  <w:rPr>
                    <w:lang w:val="fr-SN"/>
                  </w:rPr>
                </w:rPrChange>
              </w:rPr>
              <w:t>-</w:t>
            </w:r>
          </w:p>
        </w:tc>
        <w:tc>
          <w:tcPr>
            <w:tcW w:w="1525" w:type="dxa"/>
          </w:tcPr>
          <w:p w14:paraId="744B0A07"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744" w:author="Microsoft Office User" w:date="2025-01-28T16:29:00Z">
                  <w:rPr>
                    <w:lang w:val="fr-SN"/>
                  </w:rPr>
                </w:rPrChange>
              </w:rPr>
            </w:pPr>
            <w:r w:rsidRPr="0057718E">
              <w:rPr>
                <w:rPrChange w:id="2745" w:author="Microsoft Office User" w:date="2025-01-28T16:29:00Z">
                  <w:rPr>
                    <w:lang w:val="fr-SN"/>
                  </w:rPr>
                </w:rPrChange>
              </w:rPr>
              <w:t>-</w:t>
            </w:r>
          </w:p>
        </w:tc>
      </w:tr>
      <w:tr w:rsidR="001079D0" w:rsidRPr="0057718E" w14:paraId="0618FD6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082AC2" w14:textId="77777777" w:rsidR="001079D0" w:rsidRPr="0057718E" w:rsidRDefault="001079D0" w:rsidP="008B6BEC">
            <w:pPr>
              <w:rPr>
                <w:b/>
                <w:bCs/>
                <w:rPrChange w:id="2746" w:author="Microsoft Office User" w:date="2025-01-28T16:29:00Z">
                  <w:rPr>
                    <w:b/>
                    <w:bCs/>
                    <w:lang w:val="fr-SN"/>
                  </w:rPr>
                </w:rPrChange>
              </w:rPr>
            </w:pPr>
            <w:r w:rsidRPr="0057718E">
              <w:rPr>
                <w:b/>
                <w:bCs/>
                <w:rPrChange w:id="2747" w:author="Microsoft Office User" w:date="2025-01-28T16:29:00Z">
                  <w:rPr>
                    <w:b/>
                    <w:bCs/>
                    <w:lang w:val="fr-SN"/>
                  </w:rPr>
                </w:rPrChange>
              </w:rPr>
              <w:t>RESULTAT EXCEPTIONNEL</w:t>
            </w:r>
          </w:p>
        </w:tc>
        <w:tc>
          <w:tcPr>
            <w:tcW w:w="1530" w:type="dxa"/>
          </w:tcPr>
          <w:p w14:paraId="445D0ED9"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748" w:author="Microsoft Office User" w:date="2025-01-28T16:29:00Z">
                  <w:rPr>
                    <w:lang w:val="fr-SN"/>
                  </w:rPr>
                </w:rPrChange>
              </w:rPr>
            </w:pPr>
            <w:r w:rsidRPr="0057718E">
              <w:rPr>
                <w:rPrChange w:id="2749" w:author="Microsoft Office User" w:date="2025-01-28T16:29:00Z">
                  <w:rPr>
                    <w:lang w:val="fr-SN"/>
                  </w:rPr>
                </w:rPrChange>
              </w:rPr>
              <w:t>-</w:t>
            </w:r>
          </w:p>
        </w:tc>
        <w:tc>
          <w:tcPr>
            <w:tcW w:w="1525" w:type="dxa"/>
          </w:tcPr>
          <w:p w14:paraId="410F616A"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750" w:author="Microsoft Office User" w:date="2025-01-28T16:29:00Z">
                  <w:rPr>
                    <w:lang w:val="fr-SN"/>
                  </w:rPr>
                </w:rPrChange>
              </w:rPr>
            </w:pPr>
            <w:r w:rsidRPr="0057718E">
              <w:rPr>
                <w:rPrChange w:id="2751" w:author="Microsoft Office User" w:date="2025-01-28T16:29:00Z">
                  <w:rPr>
                    <w:lang w:val="fr-SN"/>
                  </w:rPr>
                </w:rPrChange>
              </w:rPr>
              <w:t>-</w:t>
            </w:r>
          </w:p>
        </w:tc>
      </w:tr>
      <w:tr w:rsidR="001079D0" w:rsidRPr="0057718E" w14:paraId="3C981D4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7BDD606" w14:textId="77777777" w:rsidR="001079D0" w:rsidRPr="0057718E" w:rsidRDefault="001079D0" w:rsidP="008B6BEC">
            <w:pPr>
              <w:rPr>
                <w:rPrChange w:id="2752" w:author="Microsoft Office User" w:date="2025-01-28T16:29:00Z">
                  <w:rPr>
                    <w:lang w:val="fr-SN"/>
                  </w:rPr>
                </w:rPrChange>
              </w:rPr>
            </w:pPr>
            <w:r w:rsidRPr="0057718E">
              <w:rPr>
                <w:rPrChange w:id="2753" w:author="Microsoft Office User" w:date="2025-01-28T16:29:00Z">
                  <w:rPr>
                    <w:lang w:val="fr-SN"/>
                  </w:rPr>
                </w:rPrChange>
              </w:rPr>
              <w:t>Impôt sur la société</w:t>
            </w:r>
          </w:p>
        </w:tc>
        <w:tc>
          <w:tcPr>
            <w:tcW w:w="1530" w:type="dxa"/>
          </w:tcPr>
          <w:p w14:paraId="18C85EDA"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754" w:author="Microsoft Office User" w:date="2025-01-28T16:29:00Z">
                  <w:rPr>
                    <w:lang w:val="fr-SN"/>
                  </w:rPr>
                </w:rPrChange>
              </w:rPr>
            </w:pPr>
            <w:r w:rsidRPr="0057718E">
              <w:rPr>
                <w:rPrChange w:id="2755" w:author="Microsoft Office User" w:date="2025-01-28T16:29:00Z">
                  <w:rPr>
                    <w:lang w:val="fr-SN"/>
                  </w:rPr>
                </w:rPrChange>
              </w:rPr>
              <w:t>-</w:t>
            </w:r>
          </w:p>
        </w:tc>
        <w:tc>
          <w:tcPr>
            <w:tcW w:w="1525" w:type="dxa"/>
          </w:tcPr>
          <w:p w14:paraId="59EB8D49" w14:textId="77777777" w:rsidR="001079D0" w:rsidRPr="0057718E" w:rsidRDefault="001079D0" w:rsidP="008B6BEC">
            <w:pPr>
              <w:jc w:val="center"/>
              <w:cnfStyle w:val="000000000000" w:firstRow="0" w:lastRow="0" w:firstColumn="0" w:lastColumn="0" w:oddVBand="0" w:evenVBand="0" w:oddHBand="0" w:evenHBand="0" w:firstRowFirstColumn="0" w:firstRowLastColumn="0" w:lastRowFirstColumn="0" w:lastRowLastColumn="0"/>
              <w:rPr>
                <w:rPrChange w:id="2756" w:author="Microsoft Office User" w:date="2025-01-28T16:29:00Z">
                  <w:rPr>
                    <w:lang w:val="fr-SN"/>
                  </w:rPr>
                </w:rPrChange>
              </w:rPr>
            </w:pPr>
            <w:r w:rsidRPr="0057718E">
              <w:rPr>
                <w:rPrChange w:id="2757" w:author="Microsoft Office User" w:date="2025-01-28T16:29:00Z">
                  <w:rPr>
                    <w:lang w:val="fr-SN"/>
                  </w:rPr>
                </w:rPrChange>
              </w:rPr>
              <w:t>-</w:t>
            </w:r>
          </w:p>
        </w:tc>
      </w:tr>
      <w:tr w:rsidR="001079D0" w:rsidRPr="0057718E" w14:paraId="70AC26A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2A84559" w14:textId="77777777" w:rsidR="001079D0" w:rsidRPr="0057718E" w:rsidRDefault="001079D0" w:rsidP="008B6BEC">
            <w:pPr>
              <w:rPr>
                <w:b/>
                <w:bCs/>
                <w:rPrChange w:id="2758" w:author="Microsoft Office User" w:date="2025-01-28T16:29:00Z">
                  <w:rPr>
                    <w:b/>
                    <w:bCs/>
                    <w:lang w:val="fr-SN"/>
                  </w:rPr>
                </w:rPrChange>
              </w:rPr>
            </w:pPr>
            <w:r w:rsidRPr="0057718E">
              <w:rPr>
                <w:b/>
                <w:bCs/>
                <w:rPrChange w:id="2759" w:author="Microsoft Office User" w:date="2025-01-28T16:29:00Z">
                  <w:rPr>
                    <w:b/>
                    <w:bCs/>
                    <w:lang w:val="fr-SN"/>
                  </w:rPr>
                </w:rPrChange>
              </w:rPr>
              <w:t>RESULTAT NET</w:t>
            </w:r>
          </w:p>
        </w:tc>
        <w:tc>
          <w:tcPr>
            <w:tcW w:w="1530" w:type="dxa"/>
          </w:tcPr>
          <w:p w14:paraId="7C793A46" w14:textId="77777777" w:rsidR="001079D0" w:rsidRPr="0057718E" w:rsidRDefault="001079D0" w:rsidP="008B6BEC">
            <w:pPr>
              <w:jc w:val="center"/>
              <w:cnfStyle w:val="000000100000" w:firstRow="0" w:lastRow="0" w:firstColumn="0" w:lastColumn="0" w:oddVBand="0" w:evenVBand="0" w:oddHBand="1" w:evenHBand="0" w:firstRowFirstColumn="0" w:firstRowLastColumn="0" w:lastRowFirstColumn="0" w:lastRowLastColumn="0"/>
              <w:rPr>
                <w:rPrChange w:id="2760" w:author="Microsoft Office User" w:date="2025-01-28T16:29:00Z">
                  <w:rPr>
                    <w:lang w:val="fr-SN"/>
                  </w:rPr>
                </w:rPrChange>
              </w:rPr>
            </w:pPr>
            <w:r w:rsidRPr="0057718E">
              <w:rPr>
                <w:rPrChange w:id="2761" w:author="Microsoft Office User" w:date="2025-01-28T16:29:00Z">
                  <w:rPr>
                    <w:lang w:val="fr-SN"/>
                  </w:rPr>
                </w:rPrChange>
              </w:rPr>
              <w:t>-</w:t>
            </w:r>
          </w:p>
        </w:tc>
        <w:tc>
          <w:tcPr>
            <w:tcW w:w="1525" w:type="dxa"/>
          </w:tcPr>
          <w:p w14:paraId="51BD928E" w14:textId="77777777" w:rsidR="001079D0" w:rsidRPr="0057718E" w:rsidRDefault="001079D0" w:rsidP="003B309B">
            <w:pPr>
              <w:keepNext/>
              <w:jc w:val="center"/>
              <w:cnfStyle w:val="000000100000" w:firstRow="0" w:lastRow="0" w:firstColumn="0" w:lastColumn="0" w:oddVBand="0" w:evenVBand="0" w:oddHBand="1" w:evenHBand="0" w:firstRowFirstColumn="0" w:firstRowLastColumn="0" w:lastRowFirstColumn="0" w:lastRowLastColumn="0"/>
              <w:rPr>
                <w:rPrChange w:id="2762" w:author="Microsoft Office User" w:date="2025-01-28T16:29:00Z">
                  <w:rPr>
                    <w:lang w:val="fr-SN"/>
                  </w:rPr>
                </w:rPrChange>
              </w:rPr>
            </w:pPr>
            <w:r w:rsidRPr="0057718E">
              <w:rPr>
                <w:rPrChange w:id="2763" w:author="Microsoft Office User" w:date="2025-01-28T16:29:00Z">
                  <w:rPr>
                    <w:lang w:val="fr-SN"/>
                  </w:rPr>
                </w:rPrChange>
              </w:rPr>
              <w:t>-</w:t>
            </w:r>
          </w:p>
        </w:tc>
      </w:tr>
    </w:tbl>
    <w:p w14:paraId="2734AC0C" w14:textId="3B2BC634" w:rsidR="00CB55DA" w:rsidRPr="0057718E" w:rsidRDefault="003B309B" w:rsidP="003B309B">
      <w:pPr>
        <w:pStyle w:val="Lgende"/>
        <w:jc w:val="center"/>
        <w:rPr>
          <w:rPrChange w:id="2764" w:author="Microsoft Office User" w:date="2025-01-28T16:29:00Z">
            <w:rPr>
              <w:lang w:val="fr-SN"/>
            </w:rPr>
          </w:rPrChange>
        </w:rPr>
      </w:pPr>
      <w:bookmarkStart w:id="2765" w:name="_Toc188724005"/>
      <w:r w:rsidRPr="0057718E">
        <w:rPr>
          <w:rPrChange w:id="2766" w:author="Microsoft Office User" w:date="2025-01-28T16:29:00Z">
            <w:rPr>
              <w:lang w:val="fr-SN"/>
            </w:rPr>
          </w:rPrChange>
        </w:rPr>
        <w:t xml:space="preserve">Tableau </w:t>
      </w:r>
      <w:r w:rsidRPr="0057718E">
        <w:rPr>
          <w:rPrChange w:id="2767" w:author="Microsoft Office User" w:date="2025-01-28T16:29:00Z">
            <w:rPr>
              <w:lang w:val="fr-SN"/>
            </w:rPr>
          </w:rPrChange>
        </w:rPr>
        <w:fldChar w:fldCharType="begin"/>
      </w:r>
      <w:r w:rsidRPr="0057718E">
        <w:rPr>
          <w:rPrChange w:id="2768" w:author="Microsoft Office User" w:date="2025-01-28T16:29:00Z">
            <w:rPr>
              <w:lang w:val="fr-SN"/>
            </w:rPr>
          </w:rPrChange>
        </w:rPr>
        <w:instrText xml:space="preserve"> SEQ Tableau \* ARABIC </w:instrText>
      </w:r>
      <w:r w:rsidRPr="0057718E">
        <w:rPr>
          <w:rPrChange w:id="2769" w:author="Microsoft Office User" w:date="2025-01-28T16:29:00Z">
            <w:rPr>
              <w:lang w:val="fr-SN"/>
            </w:rPr>
          </w:rPrChange>
        </w:rPr>
        <w:fldChar w:fldCharType="separate"/>
      </w:r>
      <w:r w:rsidR="0016411D" w:rsidRPr="0057718E">
        <w:rPr>
          <w:rPrChange w:id="2770" w:author="Microsoft Office User" w:date="2025-01-28T16:29:00Z">
            <w:rPr>
              <w:noProof/>
              <w:lang w:val="fr-SN"/>
            </w:rPr>
          </w:rPrChange>
        </w:rPr>
        <w:t>2</w:t>
      </w:r>
      <w:r w:rsidRPr="0057718E">
        <w:rPr>
          <w:rPrChange w:id="2771" w:author="Microsoft Office User" w:date="2025-01-28T16:29:00Z">
            <w:rPr>
              <w:lang w:val="fr-SN"/>
            </w:rPr>
          </w:rPrChange>
        </w:rPr>
        <w:fldChar w:fldCharType="end"/>
      </w:r>
      <w:r w:rsidRPr="0057718E">
        <w:rPr>
          <w:rPrChange w:id="2772" w:author="Microsoft Office User" w:date="2025-01-28T16:29:00Z">
            <w:rPr>
              <w:lang w:val="fr-SN"/>
            </w:rPr>
          </w:rPrChange>
        </w:rPr>
        <w:t xml:space="preserve"> : Compte de </w:t>
      </w:r>
      <w:r w:rsidR="00467B33" w:rsidRPr="0057718E">
        <w:rPr>
          <w:rPrChange w:id="2773" w:author="Microsoft Office User" w:date="2025-01-28T16:29:00Z">
            <w:rPr>
              <w:lang w:val="fr-SN"/>
            </w:rPr>
          </w:rPrChange>
        </w:rPr>
        <w:t>résultat</w:t>
      </w:r>
      <w:bookmarkEnd w:id="2765"/>
    </w:p>
    <w:p w14:paraId="0E75979A" w14:textId="70AD9B2D" w:rsidR="00CB55DA" w:rsidRPr="0057718E" w:rsidRDefault="00CB55DA" w:rsidP="00B9476C">
      <w:pPr>
        <w:pStyle w:val="Paragraphedeliste"/>
        <w:numPr>
          <w:ilvl w:val="0"/>
          <w:numId w:val="16"/>
        </w:numPr>
        <w:rPr>
          <w:b/>
          <w:bCs/>
          <w:rPrChange w:id="2774" w:author="Microsoft Office User" w:date="2025-01-28T16:29:00Z">
            <w:rPr>
              <w:b/>
              <w:bCs/>
              <w:lang w:val="fr-SN"/>
            </w:rPr>
          </w:rPrChange>
        </w:rPr>
      </w:pPr>
      <w:r w:rsidRPr="0057718E">
        <w:rPr>
          <w:b/>
          <w:bCs/>
          <w:rPrChange w:id="2775" w:author="Microsoft Office User" w:date="2025-01-28T16:29:00Z">
            <w:rPr>
              <w:b/>
              <w:bCs/>
              <w:lang w:val="fr-SN"/>
            </w:rPr>
          </w:rPrChange>
        </w:rPr>
        <w:t>Le tableau des flux de trésorerie</w:t>
      </w:r>
    </w:p>
    <w:p w14:paraId="0DAAE164" w14:textId="77777777" w:rsidR="005170BC" w:rsidRPr="0057718E" w:rsidRDefault="005170BC" w:rsidP="005170BC">
      <w:pPr>
        <w:rPr>
          <w:rPrChange w:id="2776" w:author="Microsoft Office User" w:date="2025-01-28T16:29:00Z">
            <w:rPr>
              <w:lang w:val="fr-SN"/>
            </w:rPr>
          </w:rPrChange>
        </w:rPr>
      </w:pPr>
      <w:r w:rsidRPr="0057718E">
        <w:rPr>
          <w:rPrChange w:id="2777" w:author="Microsoft Office User" w:date="2025-01-28T16:29:00Z">
            <w:rPr>
              <w:lang w:val="fr-SN"/>
            </w:rPr>
          </w:rPrChange>
        </w:rPr>
        <w:t xml:space="preserve">Selon le site </w:t>
      </w:r>
      <w:r w:rsidR="00000000" w:rsidRPr="0057718E">
        <w:fldChar w:fldCharType="begin"/>
      </w:r>
      <w:r w:rsidR="00000000" w:rsidRPr="0057718E">
        <w:rPr>
          <w:rPrChange w:id="2778" w:author="Microsoft Office User" w:date="2025-01-28T16:29:00Z">
            <w:rPr>
              <w:lang w:val="fr-SN"/>
            </w:rPr>
          </w:rPrChange>
        </w:rPr>
        <w:instrText>HYPERLINK "https://www.l-expert-comptable.com/a/6312-comment-elaborer-un-tableau-de-flux-de-tresorerie-interets-et-analyse.html" \l ":~:text=flux%20de%20tr%C3%A9sorerie%20%3F-,D%C3%A9finition,ann%C3%A9e%20etc...)."</w:instrText>
      </w:r>
      <w:r w:rsidR="00000000" w:rsidRPr="0057718E">
        <w:fldChar w:fldCharType="separate"/>
      </w:r>
      <w:r w:rsidRPr="0057718E">
        <w:rPr>
          <w:rStyle w:val="Lienhypertexte"/>
          <w:rPrChange w:id="2779" w:author="Microsoft Office User" w:date="2025-01-28T16:29:00Z">
            <w:rPr>
              <w:rStyle w:val="Lienhypertexte"/>
              <w:lang w:val="fr-SN"/>
            </w:rPr>
          </w:rPrChange>
        </w:rPr>
        <w:t>L’expert-comptable</w:t>
      </w:r>
      <w:r w:rsidR="00000000" w:rsidRPr="0057718E">
        <w:rPr>
          <w:rStyle w:val="Lienhypertexte"/>
          <w:rPrChange w:id="2780" w:author="Microsoft Office User" w:date="2025-01-28T16:29:00Z">
            <w:rPr>
              <w:rStyle w:val="Lienhypertexte"/>
              <w:lang w:val="fr-SN"/>
            </w:rPr>
          </w:rPrChange>
        </w:rPr>
        <w:fldChar w:fldCharType="end"/>
      </w:r>
      <w:r w:rsidRPr="0057718E">
        <w:rPr>
          <w:rPrChange w:id="2781" w:author="Microsoft Office User" w:date="2025-01-28T16:29:00Z">
            <w:rPr>
              <w:lang w:val="fr-SN"/>
            </w:rPr>
          </w:rPrChange>
        </w:rPr>
        <w:t>, le tableau de flux de trésorerie est un outil financier qui permet de déterminer la rentabilité d’un projet, d’évaluer le besoin en fonds de roulement et d’anticiper ses besoins en fonds propres. Il indique les entrées et sorties d'argent de l'entreprise sur une période.</w:t>
      </w:r>
    </w:p>
    <w:tbl>
      <w:tblPr>
        <w:tblStyle w:val="Tableausimple5"/>
        <w:tblW w:w="0" w:type="auto"/>
        <w:tblLook w:val="04A0" w:firstRow="1" w:lastRow="0" w:firstColumn="1" w:lastColumn="0" w:noHBand="0" w:noVBand="1"/>
      </w:tblPr>
      <w:tblGrid>
        <w:gridCol w:w="6025"/>
        <w:gridCol w:w="1620"/>
        <w:gridCol w:w="1705"/>
      </w:tblGrid>
      <w:tr w:rsidR="00F11B6A" w:rsidRPr="0057718E" w14:paraId="0FBF4E8A"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72B4737C" w14:textId="77777777" w:rsidR="00F11B6A" w:rsidRPr="0057718E" w:rsidRDefault="00F11B6A" w:rsidP="008B6BEC">
            <w:pPr>
              <w:rPr>
                <w:b/>
                <w:bCs/>
                <w:rPrChange w:id="2782" w:author="Microsoft Office User" w:date="2025-01-28T16:29:00Z">
                  <w:rPr>
                    <w:b/>
                    <w:bCs/>
                    <w:lang w:val="fr-SN"/>
                  </w:rPr>
                </w:rPrChange>
              </w:rPr>
            </w:pPr>
            <w:r w:rsidRPr="0057718E">
              <w:rPr>
                <w:b/>
                <w:bCs/>
                <w:rPrChange w:id="2783" w:author="Microsoft Office User" w:date="2025-01-28T16:29:00Z">
                  <w:rPr>
                    <w:b/>
                    <w:bCs/>
                    <w:lang w:val="fr-SN"/>
                  </w:rPr>
                </w:rPrChange>
              </w:rPr>
              <w:t>TABLEAU DES FLUX DE TRESORERIE</w:t>
            </w:r>
          </w:p>
        </w:tc>
      </w:tr>
      <w:tr w:rsidR="00F11B6A" w:rsidRPr="0057718E" w14:paraId="64B26A6B"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934CC97" w14:textId="77777777" w:rsidR="00F11B6A" w:rsidRPr="0057718E" w:rsidRDefault="00F11B6A" w:rsidP="008B6BEC">
            <w:pPr>
              <w:rPr>
                <w:b/>
                <w:bCs/>
                <w:rPrChange w:id="2784" w:author="Microsoft Office User" w:date="2025-01-28T16:29:00Z">
                  <w:rPr>
                    <w:b/>
                    <w:bCs/>
                    <w:lang w:val="fr-SN"/>
                  </w:rPr>
                </w:rPrChange>
              </w:rPr>
            </w:pPr>
          </w:p>
        </w:tc>
        <w:tc>
          <w:tcPr>
            <w:tcW w:w="1620" w:type="dxa"/>
          </w:tcPr>
          <w:p w14:paraId="39998922"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785" w:author="Microsoft Office User" w:date="2025-01-28T16:29:00Z">
                  <w:rPr>
                    <w:lang w:val="fr-SN"/>
                  </w:rPr>
                </w:rPrChange>
              </w:rPr>
            </w:pPr>
            <w:r w:rsidRPr="0057718E">
              <w:rPr>
                <w:rPrChange w:id="2786" w:author="Microsoft Office User" w:date="2025-01-28T16:29:00Z">
                  <w:rPr>
                    <w:lang w:val="fr-SN"/>
                  </w:rPr>
                </w:rPrChange>
              </w:rPr>
              <w:t>N</w:t>
            </w:r>
          </w:p>
        </w:tc>
        <w:tc>
          <w:tcPr>
            <w:tcW w:w="1705" w:type="dxa"/>
          </w:tcPr>
          <w:p w14:paraId="522EB3BE"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787" w:author="Microsoft Office User" w:date="2025-01-28T16:29:00Z">
                  <w:rPr>
                    <w:lang w:val="fr-SN"/>
                  </w:rPr>
                </w:rPrChange>
              </w:rPr>
            </w:pPr>
            <w:r w:rsidRPr="0057718E">
              <w:rPr>
                <w:rPrChange w:id="2788" w:author="Microsoft Office User" w:date="2025-01-28T16:29:00Z">
                  <w:rPr>
                    <w:lang w:val="fr-SN"/>
                  </w:rPr>
                </w:rPrChange>
              </w:rPr>
              <w:t>N-1</w:t>
            </w:r>
          </w:p>
        </w:tc>
      </w:tr>
      <w:tr w:rsidR="00F11B6A" w:rsidRPr="0057718E" w14:paraId="331183AC"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BA98861" w14:textId="77777777" w:rsidR="00F11B6A" w:rsidRPr="0057718E" w:rsidRDefault="00F11B6A" w:rsidP="008B6BEC">
            <w:pPr>
              <w:rPr>
                <w:b/>
                <w:bCs/>
                <w:rPrChange w:id="2789" w:author="Microsoft Office User" w:date="2025-01-28T16:29:00Z">
                  <w:rPr>
                    <w:b/>
                    <w:bCs/>
                    <w:lang w:val="fr-SN"/>
                  </w:rPr>
                </w:rPrChange>
              </w:rPr>
            </w:pPr>
            <w:r w:rsidRPr="0057718E">
              <w:rPr>
                <w:b/>
                <w:bCs/>
                <w:rPrChange w:id="2790" w:author="Microsoft Office User" w:date="2025-01-28T16:29:00Z">
                  <w:rPr>
                    <w:b/>
                    <w:bCs/>
                    <w:lang w:val="fr-SN"/>
                  </w:rPr>
                </w:rPrChange>
              </w:rPr>
              <w:t>TRESORERIE INITIALE</w:t>
            </w:r>
          </w:p>
        </w:tc>
        <w:tc>
          <w:tcPr>
            <w:tcW w:w="1620" w:type="dxa"/>
          </w:tcPr>
          <w:p w14:paraId="21E1AE3B"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791" w:author="Microsoft Office User" w:date="2025-01-28T16:29:00Z">
                  <w:rPr>
                    <w:lang w:val="fr-SN"/>
                  </w:rPr>
                </w:rPrChange>
              </w:rPr>
            </w:pPr>
            <w:r w:rsidRPr="0057718E">
              <w:rPr>
                <w:rPrChange w:id="2792" w:author="Microsoft Office User" w:date="2025-01-28T16:29:00Z">
                  <w:rPr>
                    <w:lang w:val="fr-SN"/>
                  </w:rPr>
                </w:rPrChange>
              </w:rPr>
              <w:t>-</w:t>
            </w:r>
          </w:p>
        </w:tc>
        <w:tc>
          <w:tcPr>
            <w:tcW w:w="1705" w:type="dxa"/>
          </w:tcPr>
          <w:p w14:paraId="69E5E1BA"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793" w:author="Microsoft Office User" w:date="2025-01-28T16:29:00Z">
                  <w:rPr>
                    <w:lang w:val="fr-SN"/>
                  </w:rPr>
                </w:rPrChange>
              </w:rPr>
            </w:pPr>
            <w:r w:rsidRPr="0057718E">
              <w:rPr>
                <w:rPrChange w:id="2794" w:author="Microsoft Office User" w:date="2025-01-28T16:29:00Z">
                  <w:rPr>
                    <w:lang w:val="fr-SN"/>
                  </w:rPr>
                </w:rPrChange>
              </w:rPr>
              <w:t>-</w:t>
            </w:r>
          </w:p>
        </w:tc>
      </w:tr>
      <w:tr w:rsidR="00F11B6A" w:rsidRPr="0057718E" w14:paraId="470F21C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1F534ED" w14:textId="77777777" w:rsidR="00F11B6A" w:rsidRPr="0057718E" w:rsidRDefault="00F11B6A" w:rsidP="008B6BEC">
            <w:pPr>
              <w:rPr>
                <w:rPrChange w:id="2795" w:author="Microsoft Office User" w:date="2025-01-28T16:29:00Z">
                  <w:rPr>
                    <w:lang w:val="fr-SN"/>
                  </w:rPr>
                </w:rPrChange>
              </w:rPr>
            </w:pPr>
            <w:r w:rsidRPr="0057718E">
              <w:rPr>
                <w:rPrChange w:id="2796" w:author="Microsoft Office User" w:date="2025-01-28T16:29:00Z">
                  <w:rPr>
                    <w:lang w:val="fr-SN"/>
                  </w:rPr>
                </w:rPrChange>
              </w:rPr>
              <w:t>Capacite d’autofinancement</w:t>
            </w:r>
          </w:p>
        </w:tc>
        <w:tc>
          <w:tcPr>
            <w:tcW w:w="1620" w:type="dxa"/>
          </w:tcPr>
          <w:p w14:paraId="76FC40F6"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797" w:author="Microsoft Office User" w:date="2025-01-28T16:29:00Z">
                  <w:rPr>
                    <w:lang w:val="fr-SN"/>
                  </w:rPr>
                </w:rPrChange>
              </w:rPr>
            </w:pPr>
            <w:r w:rsidRPr="0057718E">
              <w:rPr>
                <w:rPrChange w:id="2798" w:author="Microsoft Office User" w:date="2025-01-28T16:29:00Z">
                  <w:rPr>
                    <w:lang w:val="fr-SN"/>
                  </w:rPr>
                </w:rPrChange>
              </w:rPr>
              <w:t>-</w:t>
            </w:r>
          </w:p>
        </w:tc>
        <w:tc>
          <w:tcPr>
            <w:tcW w:w="1705" w:type="dxa"/>
          </w:tcPr>
          <w:p w14:paraId="4655078A"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799" w:author="Microsoft Office User" w:date="2025-01-28T16:29:00Z">
                  <w:rPr>
                    <w:lang w:val="fr-SN"/>
                  </w:rPr>
                </w:rPrChange>
              </w:rPr>
            </w:pPr>
            <w:r w:rsidRPr="0057718E">
              <w:rPr>
                <w:rPrChange w:id="2800" w:author="Microsoft Office User" w:date="2025-01-28T16:29:00Z">
                  <w:rPr>
                    <w:lang w:val="fr-SN"/>
                  </w:rPr>
                </w:rPrChange>
              </w:rPr>
              <w:t>-</w:t>
            </w:r>
          </w:p>
        </w:tc>
      </w:tr>
      <w:tr w:rsidR="00F11B6A" w:rsidRPr="0057718E" w14:paraId="084B8E0C"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A90D286" w14:textId="77777777" w:rsidR="00F11B6A" w:rsidRPr="0057718E" w:rsidRDefault="00F11B6A" w:rsidP="008B6BEC">
            <w:pPr>
              <w:rPr>
                <w:rPrChange w:id="2801" w:author="Microsoft Office User" w:date="2025-01-28T16:29:00Z">
                  <w:rPr>
                    <w:lang w:val="fr-SN"/>
                  </w:rPr>
                </w:rPrChange>
              </w:rPr>
            </w:pPr>
            <w:r w:rsidRPr="0057718E">
              <w:rPr>
                <w:rPrChange w:id="2802" w:author="Microsoft Office User" w:date="2025-01-28T16:29:00Z">
                  <w:rPr>
                    <w:lang w:val="fr-SN"/>
                  </w:rPr>
                </w:rPrChange>
              </w:rPr>
              <w:t>Variation actif circulant HAO</w:t>
            </w:r>
          </w:p>
        </w:tc>
        <w:tc>
          <w:tcPr>
            <w:tcW w:w="1620" w:type="dxa"/>
          </w:tcPr>
          <w:p w14:paraId="10E92DBB"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03" w:author="Microsoft Office User" w:date="2025-01-28T16:29:00Z">
                  <w:rPr>
                    <w:lang w:val="fr-SN"/>
                  </w:rPr>
                </w:rPrChange>
              </w:rPr>
            </w:pPr>
            <w:r w:rsidRPr="0057718E">
              <w:rPr>
                <w:rPrChange w:id="2804" w:author="Microsoft Office User" w:date="2025-01-28T16:29:00Z">
                  <w:rPr>
                    <w:lang w:val="fr-SN"/>
                  </w:rPr>
                </w:rPrChange>
              </w:rPr>
              <w:t>-</w:t>
            </w:r>
          </w:p>
        </w:tc>
        <w:tc>
          <w:tcPr>
            <w:tcW w:w="1705" w:type="dxa"/>
          </w:tcPr>
          <w:p w14:paraId="5C8C2A9C"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05" w:author="Microsoft Office User" w:date="2025-01-28T16:29:00Z">
                  <w:rPr>
                    <w:lang w:val="fr-SN"/>
                  </w:rPr>
                </w:rPrChange>
              </w:rPr>
            </w:pPr>
            <w:r w:rsidRPr="0057718E">
              <w:rPr>
                <w:rPrChange w:id="2806" w:author="Microsoft Office User" w:date="2025-01-28T16:29:00Z">
                  <w:rPr>
                    <w:lang w:val="fr-SN"/>
                  </w:rPr>
                </w:rPrChange>
              </w:rPr>
              <w:t>-</w:t>
            </w:r>
          </w:p>
        </w:tc>
      </w:tr>
      <w:tr w:rsidR="00F11B6A" w:rsidRPr="0057718E" w14:paraId="6DF286F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5952100" w14:textId="77777777" w:rsidR="00F11B6A" w:rsidRPr="0057718E" w:rsidRDefault="00F11B6A" w:rsidP="008B6BEC">
            <w:pPr>
              <w:rPr>
                <w:rPrChange w:id="2807" w:author="Microsoft Office User" w:date="2025-01-28T16:29:00Z">
                  <w:rPr>
                    <w:lang w:val="fr-SN"/>
                  </w:rPr>
                </w:rPrChange>
              </w:rPr>
            </w:pPr>
            <w:r w:rsidRPr="0057718E">
              <w:rPr>
                <w:rPrChange w:id="2808" w:author="Microsoft Office User" w:date="2025-01-28T16:29:00Z">
                  <w:rPr>
                    <w:lang w:val="fr-SN"/>
                  </w:rPr>
                </w:rPrChange>
              </w:rPr>
              <w:t>Variation des stocks</w:t>
            </w:r>
          </w:p>
        </w:tc>
        <w:tc>
          <w:tcPr>
            <w:tcW w:w="1620" w:type="dxa"/>
          </w:tcPr>
          <w:p w14:paraId="551FD125"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809" w:author="Microsoft Office User" w:date="2025-01-28T16:29:00Z">
                  <w:rPr>
                    <w:lang w:val="fr-SN"/>
                  </w:rPr>
                </w:rPrChange>
              </w:rPr>
            </w:pPr>
            <w:r w:rsidRPr="0057718E">
              <w:rPr>
                <w:rPrChange w:id="2810" w:author="Microsoft Office User" w:date="2025-01-28T16:29:00Z">
                  <w:rPr>
                    <w:lang w:val="fr-SN"/>
                  </w:rPr>
                </w:rPrChange>
              </w:rPr>
              <w:t>-</w:t>
            </w:r>
          </w:p>
        </w:tc>
        <w:tc>
          <w:tcPr>
            <w:tcW w:w="1705" w:type="dxa"/>
          </w:tcPr>
          <w:p w14:paraId="40A7519B"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811" w:author="Microsoft Office User" w:date="2025-01-28T16:29:00Z">
                  <w:rPr>
                    <w:lang w:val="fr-SN"/>
                  </w:rPr>
                </w:rPrChange>
              </w:rPr>
            </w:pPr>
            <w:r w:rsidRPr="0057718E">
              <w:rPr>
                <w:rPrChange w:id="2812" w:author="Microsoft Office User" w:date="2025-01-28T16:29:00Z">
                  <w:rPr>
                    <w:lang w:val="fr-SN"/>
                  </w:rPr>
                </w:rPrChange>
              </w:rPr>
              <w:t>-</w:t>
            </w:r>
          </w:p>
        </w:tc>
      </w:tr>
      <w:tr w:rsidR="00F11B6A" w:rsidRPr="0057718E" w14:paraId="4207A781"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C319665" w14:textId="77777777" w:rsidR="00F11B6A" w:rsidRPr="0057718E" w:rsidRDefault="00F11B6A" w:rsidP="008B6BEC">
            <w:pPr>
              <w:rPr>
                <w:rPrChange w:id="2813" w:author="Microsoft Office User" w:date="2025-01-28T16:29:00Z">
                  <w:rPr>
                    <w:lang w:val="fr-SN"/>
                  </w:rPr>
                </w:rPrChange>
              </w:rPr>
            </w:pPr>
            <w:r w:rsidRPr="0057718E">
              <w:rPr>
                <w:rPrChange w:id="2814" w:author="Microsoft Office User" w:date="2025-01-28T16:29:00Z">
                  <w:rPr>
                    <w:lang w:val="fr-SN"/>
                  </w:rPr>
                </w:rPrChange>
              </w:rPr>
              <w:t>Variation des créances</w:t>
            </w:r>
          </w:p>
        </w:tc>
        <w:tc>
          <w:tcPr>
            <w:tcW w:w="1620" w:type="dxa"/>
          </w:tcPr>
          <w:p w14:paraId="6563452E"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15" w:author="Microsoft Office User" w:date="2025-01-28T16:29:00Z">
                  <w:rPr>
                    <w:lang w:val="fr-SN"/>
                  </w:rPr>
                </w:rPrChange>
              </w:rPr>
            </w:pPr>
            <w:r w:rsidRPr="0057718E">
              <w:rPr>
                <w:rPrChange w:id="2816" w:author="Microsoft Office User" w:date="2025-01-28T16:29:00Z">
                  <w:rPr>
                    <w:lang w:val="fr-SN"/>
                  </w:rPr>
                </w:rPrChange>
              </w:rPr>
              <w:t>-</w:t>
            </w:r>
          </w:p>
        </w:tc>
        <w:tc>
          <w:tcPr>
            <w:tcW w:w="1705" w:type="dxa"/>
          </w:tcPr>
          <w:p w14:paraId="2C61E129"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17" w:author="Microsoft Office User" w:date="2025-01-28T16:29:00Z">
                  <w:rPr>
                    <w:lang w:val="fr-SN"/>
                  </w:rPr>
                </w:rPrChange>
              </w:rPr>
            </w:pPr>
            <w:r w:rsidRPr="0057718E">
              <w:rPr>
                <w:rPrChange w:id="2818" w:author="Microsoft Office User" w:date="2025-01-28T16:29:00Z">
                  <w:rPr>
                    <w:lang w:val="fr-SN"/>
                  </w:rPr>
                </w:rPrChange>
              </w:rPr>
              <w:t>-</w:t>
            </w:r>
          </w:p>
        </w:tc>
      </w:tr>
      <w:tr w:rsidR="00F11B6A" w:rsidRPr="0057718E" w14:paraId="1D0A118E"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AB1CFE3" w14:textId="77777777" w:rsidR="00F11B6A" w:rsidRPr="0057718E" w:rsidRDefault="00F11B6A" w:rsidP="008B6BEC">
            <w:pPr>
              <w:rPr>
                <w:rPrChange w:id="2819" w:author="Microsoft Office User" w:date="2025-01-28T16:29:00Z">
                  <w:rPr>
                    <w:lang w:val="fr-SN"/>
                  </w:rPr>
                </w:rPrChange>
              </w:rPr>
            </w:pPr>
            <w:r w:rsidRPr="0057718E">
              <w:rPr>
                <w:rPrChange w:id="2820" w:author="Microsoft Office User" w:date="2025-01-28T16:29:00Z">
                  <w:rPr>
                    <w:lang w:val="fr-SN"/>
                  </w:rPr>
                </w:rPrChange>
              </w:rPr>
              <w:t>Variation du passif circulant</w:t>
            </w:r>
          </w:p>
        </w:tc>
        <w:tc>
          <w:tcPr>
            <w:tcW w:w="1620" w:type="dxa"/>
          </w:tcPr>
          <w:p w14:paraId="52811101"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821" w:author="Microsoft Office User" w:date="2025-01-28T16:29:00Z">
                  <w:rPr>
                    <w:lang w:val="fr-SN"/>
                  </w:rPr>
                </w:rPrChange>
              </w:rPr>
            </w:pPr>
            <w:r w:rsidRPr="0057718E">
              <w:rPr>
                <w:rPrChange w:id="2822" w:author="Microsoft Office User" w:date="2025-01-28T16:29:00Z">
                  <w:rPr>
                    <w:lang w:val="fr-SN"/>
                  </w:rPr>
                </w:rPrChange>
              </w:rPr>
              <w:t>-</w:t>
            </w:r>
          </w:p>
        </w:tc>
        <w:tc>
          <w:tcPr>
            <w:tcW w:w="1705" w:type="dxa"/>
          </w:tcPr>
          <w:p w14:paraId="3C762F87"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823" w:author="Microsoft Office User" w:date="2025-01-28T16:29:00Z">
                  <w:rPr>
                    <w:lang w:val="fr-SN"/>
                  </w:rPr>
                </w:rPrChange>
              </w:rPr>
            </w:pPr>
            <w:r w:rsidRPr="0057718E">
              <w:rPr>
                <w:rPrChange w:id="2824" w:author="Microsoft Office User" w:date="2025-01-28T16:29:00Z">
                  <w:rPr>
                    <w:lang w:val="fr-SN"/>
                  </w:rPr>
                </w:rPrChange>
              </w:rPr>
              <w:t>-</w:t>
            </w:r>
          </w:p>
        </w:tc>
      </w:tr>
      <w:tr w:rsidR="00F11B6A" w:rsidRPr="0057718E" w14:paraId="51B0186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6504150" w14:textId="77777777" w:rsidR="00F11B6A" w:rsidRPr="0057718E" w:rsidRDefault="00F11B6A" w:rsidP="008B6BEC">
            <w:pPr>
              <w:rPr>
                <w:rPrChange w:id="2825" w:author="Microsoft Office User" w:date="2025-01-28T16:29:00Z">
                  <w:rPr>
                    <w:lang w:val="fr-SN"/>
                  </w:rPr>
                </w:rPrChange>
              </w:rPr>
            </w:pPr>
            <w:r w:rsidRPr="0057718E">
              <w:rPr>
                <w:rPrChange w:id="2826" w:author="Microsoft Office User" w:date="2025-01-28T16:29:00Z">
                  <w:rPr>
                    <w:lang w:val="fr-SN"/>
                  </w:rPr>
                </w:rPrChange>
              </w:rPr>
              <w:t>Variation du BFR</w:t>
            </w:r>
          </w:p>
        </w:tc>
        <w:tc>
          <w:tcPr>
            <w:tcW w:w="1620" w:type="dxa"/>
          </w:tcPr>
          <w:p w14:paraId="6FE673E6"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27" w:author="Microsoft Office User" w:date="2025-01-28T16:29:00Z">
                  <w:rPr>
                    <w:lang w:val="fr-SN"/>
                  </w:rPr>
                </w:rPrChange>
              </w:rPr>
            </w:pPr>
            <w:r w:rsidRPr="0057718E">
              <w:rPr>
                <w:rPrChange w:id="2828" w:author="Microsoft Office User" w:date="2025-01-28T16:29:00Z">
                  <w:rPr>
                    <w:lang w:val="fr-SN"/>
                  </w:rPr>
                </w:rPrChange>
              </w:rPr>
              <w:t>-</w:t>
            </w:r>
          </w:p>
        </w:tc>
        <w:tc>
          <w:tcPr>
            <w:tcW w:w="1705" w:type="dxa"/>
          </w:tcPr>
          <w:p w14:paraId="76F93696"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29" w:author="Microsoft Office User" w:date="2025-01-28T16:29:00Z">
                  <w:rPr>
                    <w:lang w:val="fr-SN"/>
                  </w:rPr>
                </w:rPrChange>
              </w:rPr>
            </w:pPr>
            <w:r w:rsidRPr="0057718E">
              <w:rPr>
                <w:rPrChange w:id="2830" w:author="Microsoft Office User" w:date="2025-01-28T16:29:00Z">
                  <w:rPr>
                    <w:lang w:val="fr-SN"/>
                  </w:rPr>
                </w:rPrChange>
              </w:rPr>
              <w:t>-</w:t>
            </w:r>
          </w:p>
        </w:tc>
      </w:tr>
      <w:tr w:rsidR="00F11B6A" w:rsidRPr="0057718E" w14:paraId="3316C87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BA4B6ED" w14:textId="77777777" w:rsidR="00F11B6A" w:rsidRPr="0057718E" w:rsidRDefault="00F11B6A" w:rsidP="008B6BEC">
            <w:pPr>
              <w:rPr>
                <w:b/>
                <w:bCs/>
                <w:rPrChange w:id="2831" w:author="Microsoft Office User" w:date="2025-01-28T16:29:00Z">
                  <w:rPr>
                    <w:b/>
                    <w:bCs/>
                    <w:lang w:val="fr-SN"/>
                  </w:rPr>
                </w:rPrChange>
              </w:rPr>
            </w:pPr>
            <w:r w:rsidRPr="0057718E">
              <w:rPr>
                <w:b/>
                <w:bCs/>
                <w:rPrChange w:id="2832" w:author="Microsoft Office User" w:date="2025-01-28T16:29:00Z">
                  <w:rPr>
                    <w:b/>
                    <w:bCs/>
                    <w:lang w:val="fr-SN"/>
                  </w:rPr>
                </w:rPrChange>
              </w:rPr>
              <w:t>FLUX DE TRESORERIE DES ACTIVITES OPERATIONNELLES</w:t>
            </w:r>
          </w:p>
        </w:tc>
        <w:tc>
          <w:tcPr>
            <w:tcW w:w="1620" w:type="dxa"/>
          </w:tcPr>
          <w:p w14:paraId="290A92F1"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833" w:author="Microsoft Office User" w:date="2025-01-28T16:29:00Z">
                  <w:rPr>
                    <w:lang w:val="fr-SN"/>
                  </w:rPr>
                </w:rPrChange>
              </w:rPr>
            </w:pPr>
            <w:r w:rsidRPr="0057718E">
              <w:rPr>
                <w:rPrChange w:id="2834" w:author="Microsoft Office User" w:date="2025-01-28T16:29:00Z">
                  <w:rPr>
                    <w:lang w:val="fr-SN"/>
                  </w:rPr>
                </w:rPrChange>
              </w:rPr>
              <w:t>-</w:t>
            </w:r>
          </w:p>
        </w:tc>
        <w:tc>
          <w:tcPr>
            <w:tcW w:w="1705" w:type="dxa"/>
          </w:tcPr>
          <w:p w14:paraId="15B3F04F"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835" w:author="Microsoft Office User" w:date="2025-01-28T16:29:00Z">
                  <w:rPr>
                    <w:lang w:val="fr-SN"/>
                  </w:rPr>
                </w:rPrChange>
              </w:rPr>
            </w:pPr>
            <w:r w:rsidRPr="0057718E">
              <w:rPr>
                <w:rPrChange w:id="2836" w:author="Microsoft Office User" w:date="2025-01-28T16:29:00Z">
                  <w:rPr>
                    <w:lang w:val="fr-SN"/>
                  </w:rPr>
                </w:rPrChange>
              </w:rPr>
              <w:t>-</w:t>
            </w:r>
          </w:p>
        </w:tc>
      </w:tr>
      <w:tr w:rsidR="00F11B6A" w:rsidRPr="0057718E" w14:paraId="00EB17EB"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C162952" w14:textId="77777777" w:rsidR="00F11B6A" w:rsidRPr="0057718E" w:rsidRDefault="00F11B6A" w:rsidP="008B6BEC">
            <w:pPr>
              <w:rPr>
                <w:rPrChange w:id="2837" w:author="Microsoft Office User" w:date="2025-01-28T16:29:00Z">
                  <w:rPr>
                    <w:lang w:val="fr-SN"/>
                  </w:rPr>
                </w:rPrChange>
              </w:rPr>
            </w:pPr>
            <w:r w:rsidRPr="0057718E">
              <w:rPr>
                <w:rPrChange w:id="2838" w:author="Microsoft Office User" w:date="2025-01-28T16:29:00Z">
                  <w:rPr>
                    <w:lang w:val="fr-SN"/>
                  </w:rPr>
                </w:rPrChange>
              </w:rPr>
              <w:t xml:space="preserve">Décaissements lies aux acquisitions d’immobilisations incorporelles    </w:t>
            </w:r>
          </w:p>
        </w:tc>
        <w:tc>
          <w:tcPr>
            <w:tcW w:w="1620" w:type="dxa"/>
          </w:tcPr>
          <w:p w14:paraId="493BF453"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39" w:author="Microsoft Office User" w:date="2025-01-28T16:29:00Z">
                  <w:rPr>
                    <w:lang w:val="fr-SN"/>
                  </w:rPr>
                </w:rPrChange>
              </w:rPr>
            </w:pPr>
            <w:r w:rsidRPr="0057718E">
              <w:rPr>
                <w:rPrChange w:id="2840" w:author="Microsoft Office User" w:date="2025-01-28T16:29:00Z">
                  <w:rPr>
                    <w:lang w:val="fr-SN"/>
                  </w:rPr>
                </w:rPrChange>
              </w:rPr>
              <w:t>-</w:t>
            </w:r>
          </w:p>
        </w:tc>
        <w:tc>
          <w:tcPr>
            <w:tcW w:w="1705" w:type="dxa"/>
          </w:tcPr>
          <w:p w14:paraId="1C18DD36"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41" w:author="Microsoft Office User" w:date="2025-01-28T16:29:00Z">
                  <w:rPr>
                    <w:lang w:val="fr-SN"/>
                  </w:rPr>
                </w:rPrChange>
              </w:rPr>
            </w:pPr>
            <w:r w:rsidRPr="0057718E">
              <w:rPr>
                <w:rPrChange w:id="2842" w:author="Microsoft Office User" w:date="2025-01-28T16:29:00Z">
                  <w:rPr>
                    <w:lang w:val="fr-SN"/>
                  </w:rPr>
                </w:rPrChange>
              </w:rPr>
              <w:t>-</w:t>
            </w:r>
          </w:p>
        </w:tc>
      </w:tr>
      <w:tr w:rsidR="00F11B6A" w:rsidRPr="0057718E" w14:paraId="1818125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60147CB" w14:textId="77777777" w:rsidR="00F11B6A" w:rsidRPr="0057718E" w:rsidRDefault="00F11B6A" w:rsidP="008B6BEC">
            <w:pPr>
              <w:rPr>
                <w:rPrChange w:id="2843" w:author="Microsoft Office User" w:date="2025-01-28T16:29:00Z">
                  <w:rPr>
                    <w:lang w:val="fr-SN"/>
                  </w:rPr>
                </w:rPrChange>
              </w:rPr>
            </w:pPr>
            <w:r w:rsidRPr="0057718E">
              <w:rPr>
                <w:rPrChange w:id="2844" w:author="Microsoft Office User" w:date="2025-01-28T16:29:00Z">
                  <w:rPr>
                    <w:lang w:val="fr-SN"/>
                  </w:rPr>
                </w:rPrChange>
              </w:rPr>
              <w:t xml:space="preserve">Décaissements lies aux acquisitions d’immobilisations corporelles    </w:t>
            </w:r>
          </w:p>
        </w:tc>
        <w:tc>
          <w:tcPr>
            <w:tcW w:w="1620" w:type="dxa"/>
          </w:tcPr>
          <w:p w14:paraId="0A2C2425"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845" w:author="Microsoft Office User" w:date="2025-01-28T16:29:00Z">
                  <w:rPr>
                    <w:lang w:val="fr-SN"/>
                  </w:rPr>
                </w:rPrChange>
              </w:rPr>
            </w:pPr>
            <w:r w:rsidRPr="0057718E">
              <w:rPr>
                <w:rPrChange w:id="2846" w:author="Microsoft Office User" w:date="2025-01-28T16:29:00Z">
                  <w:rPr>
                    <w:lang w:val="fr-SN"/>
                  </w:rPr>
                </w:rPrChange>
              </w:rPr>
              <w:t>-</w:t>
            </w:r>
          </w:p>
        </w:tc>
        <w:tc>
          <w:tcPr>
            <w:tcW w:w="1705" w:type="dxa"/>
          </w:tcPr>
          <w:p w14:paraId="5A7365DF"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847" w:author="Microsoft Office User" w:date="2025-01-28T16:29:00Z">
                  <w:rPr>
                    <w:lang w:val="fr-SN"/>
                  </w:rPr>
                </w:rPrChange>
              </w:rPr>
            </w:pPr>
            <w:r w:rsidRPr="0057718E">
              <w:rPr>
                <w:rPrChange w:id="2848" w:author="Microsoft Office User" w:date="2025-01-28T16:29:00Z">
                  <w:rPr>
                    <w:lang w:val="fr-SN"/>
                  </w:rPr>
                </w:rPrChange>
              </w:rPr>
              <w:t>-</w:t>
            </w:r>
          </w:p>
        </w:tc>
      </w:tr>
      <w:tr w:rsidR="00F11B6A" w:rsidRPr="0057718E" w14:paraId="5ED14BC3"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6E83CCB9" w14:textId="77777777" w:rsidR="00F11B6A" w:rsidRPr="0057718E" w:rsidRDefault="00F11B6A" w:rsidP="008B6BEC">
            <w:pPr>
              <w:rPr>
                <w:rPrChange w:id="2849" w:author="Microsoft Office User" w:date="2025-01-28T16:29:00Z">
                  <w:rPr>
                    <w:lang w:val="fr-SN"/>
                  </w:rPr>
                </w:rPrChange>
              </w:rPr>
            </w:pPr>
            <w:r w:rsidRPr="0057718E">
              <w:rPr>
                <w:rPrChange w:id="2850" w:author="Microsoft Office User" w:date="2025-01-28T16:29:00Z">
                  <w:rPr>
                    <w:lang w:val="fr-SN"/>
                  </w:rPr>
                </w:rPrChange>
              </w:rPr>
              <w:t>Décaissements lies aux acquisitions d’immobilisations financières</w:t>
            </w:r>
          </w:p>
        </w:tc>
        <w:tc>
          <w:tcPr>
            <w:tcW w:w="1620" w:type="dxa"/>
          </w:tcPr>
          <w:p w14:paraId="5151B57D"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51" w:author="Microsoft Office User" w:date="2025-01-28T16:29:00Z">
                  <w:rPr>
                    <w:lang w:val="fr-SN"/>
                  </w:rPr>
                </w:rPrChange>
              </w:rPr>
            </w:pPr>
            <w:r w:rsidRPr="0057718E">
              <w:rPr>
                <w:rPrChange w:id="2852" w:author="Microsoft Office User" w:date="2025-01-28T16:29:00Z">
                  <w:rPr>
                    <w:lang w:val="fr-SN"/>
                  </w:rPr>
                </w:rPrChange>
              </w:rPr>
              <w:t>-</w:t>
            </w:r>
          </w:p>
        </w:tc>
        <w:tc>
          <w:tcPr>
            <w:tcW w:w="1705" w:type="dxa"/>
          </w:tcPr>
          <w:p w14:paraId="46AC65FC"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53" w:author="Microsoft Office User" w:date="2025-01-28T16:29:00Z">
                  <w:rPr>
                    <w:lang w:val="fr-SN"/>
                  </w:rPr>
                </w:rPrChange>
              </w:rPr>
            </w:pPr>
            <w:r w:rsidRPr="0057718E">
              <w:rPr>
                <w:rPrChange w:id="2854" w:author="Microsoft Office User" w:date="2025-01-28T16:29:00Z">
                  <w:rPr>
                    <w:lang w:val="fr-SN"/>
                  </w:rPr>
                </w:rPrChange>
              </w:rPr>
              <w:t>-</w:t>
            </w:r>
          </w:p>
        </w:tc>
      </w:tr>
      <w:tr w:rsidR="00F11B6A" w:rsidRPr="0057718E" w14:paraId="1DA1B09C"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E54622A" w14:textId="77777777" w:rsidR="00F11B6A" w:rsidRPr="0057718E" w:rsidRDefault="00F11B6A" w:rsidP="008B6BEC">
            <w:pPr>
              <w:rPr>
                <w:rPrChange w:id="2855" w:author="Microsoft Office User" w:date="2025-01-28T16:29:00Z">
                  <w:rPr>
                    <w:lang w:val="fr-SN"/>
                  </w:rPr>
                </w:rPrChange>
              </w:rPr>
            </w:pPr>
            <w:r w:rsidRPr="0057718E">
              <w:rPr>
                <w:rPrChange w:id="2856" w:author="Microsoft Office User" w:date="2025-01-28T16:29:00Z">
                  <w:rPr>
                    <w:lang w:val="fr-SN"/>
                  </w:rPr>
                </w:rPrChange>
              </w:rPr>
              <w:t xml:space="preserve">Encaissements lies aux acquisitions d’immobilisations incorporelles et corporelles </w:t>
            </w:r>
          </w:p>
        </w:tc>
        <w:tc>
          <w:tcPr>
            <w:tcW w:w="1620" w:type="dxa"/>
          </w:tcPr>
          <w:p w14:paraId="2646B56F"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857" w:author="Microsoft Office User" w:date="2025-01-28T16:29:00Z">
                  <w:rPr>
                    <w:lang w:val="fr-SN"/>
                  </w:rPr>
                </w:rPrChange>
              </w:rPr>
            </w:pPr>
            <w:r w:rsidRPr="0057718E">
              <w:rPr>
                <w:rPrChange w:id="2858" w:author="Microsoft Office User" w:date="2025-01-28T16:29:00Z">
                  <w:rPr>
                    <w:lang w:val="fr-SN"/>
                  </w:rPr>
                </w:rPrChange>
              </w:rPr>
              <w:t>-</w:t>
            </w:r>
          </w:p>
        </w:tc>
        <w:tc>
          <w:tcPr>
            <w:tcW w:w="1705" w:type="dxa"/>
          </w:tcPr>
          <w:p w14:paraId="01AB2471"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859" w:author="Microsoft Office User" w:date="2025-01-28T16:29:00Z">
                  <w:rPr>
                    <w:lang w:val="fr-SN"/>
                  </w:rPr>
                </w:rPrChange>
              </w:rPr>
            </w:pPr>
            <w:r w:rsidRPr="0057718E">
              <w:rPr>
                <w:rPrChange w:id="2860" w:author="Microsoft Office User" w:date="2025-01-28T16:29:00Z">
                  <w:rPr>
                    <w:lang w:val="fr-SN"/>
                  </w:rPr>
                </w:rPrChange>
              </w:rPr>
              <w:t>-</w:t>
            </w:r>
          </w:p>
        </w:tc>
      </w:tr>
      <w:tr w:rsidR="00F11B6A" w:rsidRPr="0057718E" w14:paraId="50F92A32"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5F0114EF" w14:textId="77777777" w:rsidR="00F11B6A" w:rsidRPr="0057718E" w:rsidRDefault="00F11B6A" w:rsidP="008B6BEC">
            <w:pPr>
              <w:rPr>
                <w:rPrChange w:id="2861" w:author="Microsoft Office User" w:date="2025-01-28T16:29:00Z">
                  <w:rPr>
                    <w:lang w:val="fr-SN"/>
                  </w:rPr>
                </w:rPrChange>
              </w:rPr>
            </w:pPr>
            <w:r w:rsidRPr="0057718E">
              <w:rPr>
                <w:rPrChange w:id="2862" w:author="Microsoft Office User" w:date="2025-01-28T16:29:00Z">
                  <w:rPr>
                    <w:lang w:val="fr-SN"/>
                  </w:rPr>
                </w:rPrChange>
              </w:rPr>
              <w:t xml:space="preserve">Encaissements lies aux acquisitions d’immobilisations financières    </w:t>
            </w:r>
          </w:p>
        </w:tc>
        <w:tc>
          <w:tcPr>
            <w:tcW w:w="1620" w:type="dxa"/>
          </w:tcPr>
          <w:p w14:paraId="478CF183"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63" w:author="Microsoft Office User" w:date="2025-01-28T16:29:00Z">
                  <w:rPr>
                    <w:lang w:val="fr-SN"/>
                  </w:rPr>
                </w:rPrChange>
              </w:rPr>
            </w:pPr>
            <w:r w:rsidRPr="0057718E">
              <w:rPr>
                <w:rPrChange w:id="2864" w:author="Microsoft Office User" w:date="2025-01-28T16:29:00Z">
                  <w:rPr>
                    <w:lang w:val="fr-SN"/>
                  </w:rPr>
                </w:rPrChange>
              </w:rPr>
              <w:t>-</w:t>
            </w:r>
          </w:p>
        </w:tc>
        <w:tc>
          <w:tcPr>
            <w:tcW w:w="1705" w:type="dxa"/>
          </w:tcPr>
          <w:p w14:paraId="0519FC85"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65" w:author="Microsoft Office User" w:date="2025-01-28T16:29:00Z">
                  <w:rPr>
                    <w:lang w:val="fr-SN"/>
                  </w:rPr>
                </w:rPrChange>
              </w:rPr>
            </w:pPr>
            <w:r w:rsidRPr="0057718E">
              <w:rPr>
                <w:rPrChange w:id="2866" w:author="Microsoft Office User" w:date="2025-01-28T16:29:00Z">
                  <w:rPr>
                    <w:lang w:val="fr-SN"/>
                  </w:rPr>
                </w:rPrChange>
              </w:rPr>
              <w:t>-</w:t>
            </w:r>
          </w:p>
        </w:tc>
      </w:tr>
      <w:tr w:rsidR="00F11B6A" w:rsidRPr="0057718E" w14:paraId="65E713B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1D49CA1" w14:textId="77777777" w:rsidR="00F11B6A" w:rsidRPr="0057718E" w:rsidRDefault="00F11B6A" w:rsidP="008B6BEC">
            <w:pPr>
              <w:rPr>
                <w:b/>
                <w:bCs/>
                <w:rPrChange w:id="2867" w:author="Microsoft Office User" w:date="2025-01-28T16:29:00Z">
                  <w:rPr>
                    <w:b/>
                    <w:bCs/>
                    <w:lang w:val="fr-SN"/>
                  </w:rPr>
                </w:rPrChange>
              </w:rPr>
            </w:pPr>
            <w:r w:rsidRPr="0057718E">
              <w:rPr>
                <w:b/>
                <w:bCs/>
                <w:rPrChange w:id="2868" w:author="Microsoft Office User" w:date="2025-01-28T16:29:00Z">
                  <w:rPr>
                    <w:b/>
                    <w:bCs/>
                    <w:lang w:val="fr-SN"/>
                  </w:rPr>
                </w:rPrChange>
              </w:rPr>
              <w:t>FLUX DE TRESORERIE DES ACTIVITES D’INVESTISSEMENT</w:t>
            </w:r>
          </w:p>
        </w:tc>
        <w:tc>
          <w:tcPr>
            <w:tcW w:w="1620" w:type="dxa"/>
          </w:tcPr>
          <w:p w14:paraId="54898582"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869" w:author="Microsoft Office User" w:date="2025-01-28T16:29:00Z">
                  <w:rPr>
                    <w:lang w:val="fr-SN"/>
                  </w:rPr>
                </w:rPrChange>
              </w:rPr>
            </w:pPr>
            <w:r w:rsidRPr="0057718E">
              <w:rPr>
                <w:rPrChange w:id="2870" w:author="Microsoft Office User" w:date="2025-01-28T16:29:00Z">
                  <w:rPr>
                    <w:lang w:val="fr-SN"/>
                  </w:rPr>
                </w:rPrChange>
              </w:rPr>
              <w:t>-</w:t>
            </w:r>
          </w:p>
        </w:tc>
        <w:tc>
          <w:tcPr>
            <w:tcW w:w="1705" w:type="dxa"/>
          </w:tcPr>
          <w:p w14:paraId="3AD3AED6"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871" w:author="Microsoft Office User" w:date="2025-01-28T16:29:00Z">
                  <w:rPr>
                    <w:lang w:val="fr-SN"/>
                  </w:rPr>
                </w:rPrChange>
              </w:rPr>
            </w:pPr>
            <w:r w:rsidRPr="0057718E">
              <w:rPr>
                <w:rPrChange w:id="2872" w:author="Microsoft Office User" w:date="2025-01-28T16:29:00Z">
                  <w:rPr>
                    <w:lang w:val="fr-SN"/>
                  </w:rPr>
                </w:rPrChange>
              </w:rPr>
              <w:t>-</w:t>
            </w:r>
          </w:p>
        </w:tc>
      </w:tr>
      <w:tr w:rsidR="00F11B6A" w:rsidRPr="0057718E" w14:paraId="7B6E0913"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6CEC5AB9" w14:textId="77777777" w:rsidR="00F11B6A" w:rsidRPr="0057718E" w:rsidRDefault="00F11B6A" w:rsidP="008B6BEC">
            <w:pPr>
              <w:rPr>
                <w:rPrChange w:id="2873" w:author="Microsoft Office User" w:date="2025-01-28T16:29:00Z">
                  <w:rPr>
                    <w:lang w:val="fr-SN"/>
                  </w:rPr>
                </w:rPrChange>
              </w:rPr>
            </w:pPr>
            <w:r w:rsidRPr="0057718E">
              <w:rPr>
                <w:rPrChange w:id="2874" w:author="Microsoft Office User" w:date="2025-01-28T16:29:00Z">
                  <w:rPr>
                    <w:lang w:val="fr-SN"/>
                  </w:rPr>
                </w:rPrChange>
              </w:rPr>
              <w:t>Augmentation du capital par apports nouveaux</w:t>
            </w:r>
          </w:p>
        </w:tc>
        <w:tc>
          <w:tcPr>
            <w:tcW w:w="1620" w:type="dxa"/>
          </w:tcPr>
          <w:p w14:paraId="42616617"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75" w:author="Microsoft Office User" w:date="2025-01-28T16:29:00Z">
                  <w:rPr>
                    <w:lang w:val="fr-SN"/>
                  </w:rPr>
                </w:rPrChange>
              </w:rPr>
            </w:pPr>
            <w:r w:rsidRPr="0057718E">
              <w:rPr>
                <w:rPrChange w:id="2876" w:author="Microsoft Office User" w:date="2025-01-28T16:29:00Z">
                  <w:rPr>
                    <w:lang w:val="fr-SN"/>
                  </w:rPr>
                </w:rPrChange>
              </w:rPr>
              <w:t>-</w:t>
            </w:r>
          </w:p>
        </w:tc>
        <w:tc>
          <w:tcPr>
            <w:tcW w:w="1705" w:type="dxa"/>
          </w:tcPr>
          <w:p w14:paraId="2D965600"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77" w:author="Microsoft Office User" w:date="2025-01-28T16:29:00Z">
                  <w:rPr>
                    <w:lang w:val="fr-SN"/>
                  </w:rPr>
                </w:rPrChange>
              </w:rPr>
            </w:pPr>
            <w:r w:rsidRPr="0057718E">
              <w:rPr>
                <w:rPrChange w:id="2878" w:author="Microsoft Office User" w:date="2025-01-28T16:29:00Z">
                  <w:rPr>
                    <w:lang w:val="fr-SN"/>
                  </w:rPr>
                </w:rPrChange>
              </w:rPr>
              <w:t>-</w:t>
            </w:r>
          </w:p>
        </w:tc>
      </w:tr>
      <w:tr w:rsidR="00F11B6A" w:rsidRPr="0057718E" w14:paraId="13ADF46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75F1E41" w14:textId="77777777" w:rsidR="00F11B6A" w:rsidRPr="0057718E" w:rsidRDefault="00F11B6A" w:rsidP="008B6BEC">
            <w:pPr>
              <w:rPr>
                <w:rPrChange w:id="2879" w:author="Microsoft Office User" w:date="2025-01-28T16:29:00Z">
                  <w:rPr>
                    <w:lang w:val="fr-SN"/>
                  </w:rPr>
                </w:rPrChange>
              </w:rPr>
            </w:pPr>
            <w:r w:rsidRPr="0057718E">
              <w:rPr>
                <w:rPrChange w:id="2880" w:author="Microsoft Office User" w:date="2025-01-28T16:29:00Z">
                  <w:rPr>
                    <w:lang w:val="fr-SN"/>
                  </w:rPr>
                </w:rPrChange>
              </w:rPr>
              <w:t>Subvention d’exploitation</w:t>
            </w:r>
          </w:p>
        </w:tc>
        <w:tc>
          <w:tcPr>
            <w:tcW w:w="1620" w:type="dxa"/>
          </w:tcPr>
          <w:p w14:paraId="2718834C"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881" w:author="Microsoft Office User" w:date="2025-01-28T16:29:00Z">
                  <w:rPr>
                    <w:lang w:val="fr-SN"/>
                  </w:rPr>
                </w:rPrChange>
              </w:rPr>
            </w:pPr>
            <w:r w:rsidRPr="0057718E">
              <w:rPr>
                <w:rPrChange w:id="2882" w:author="Microsoft Office User" w:date="2025-01-28T16:29:00Z">
                  <w:rPr>
                    <w:lang w:val="fr-SN"/>
                  </w:rPr>
                </w:rPrChange>
              </w:rPr>
              <w:t>-</w:t>
            </w:r>
          </w:p>
        </w:tc>
        <w:tc>
          <w:tcPr>
            <w:tcW w:w="1705" w:type="dxa"/>
          </w:tcPr>
          <w:p w14:paraId="7271D2B9"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883" w:author="Microsoft Office User" w:date="2025-01-28T16:29:00Z">
                  <w:rPr>
                    <w:lang w:val="fr-SN"/>
                  </w:rPr>
                </w:rPrChange>
              </w:rPr>
            </w:pPr>
            <w:r w:rsidRPr="0057718E">
              <w:rPr>
                <w:rPrChange w:id="2884" w:author="Microsoft Office User" w:date="2025-01-28T16:29:00Z">
                  <w:rPr>
                    <w:lang w:val="fr-SN"/>
                  </w:rPr>
                </w:rPrChange>
              </w:rPr>
              <w:t>-</w:t>
            </w:r>
          </w:p>
        </w:tc>
      </w:tr>
      <w:tr w:rsidR="00F11B6A" w:rsidRPr="0057718E" w14:paraId="040864D4"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1386BEC2" w14:textId="77777777" w:rsidR="00F11B6A" w:rsidRPr="0057718E" w:rsidRDefault="00F11B6A" w:rsidP="008B6BEC">
            <w:pPr>
              <w:rPr>
                <w:rPrChange w:id="2885" w:author="Microsoft Office User" w:date="2025-01-28T16:29:00Z">
                  <w:rPr>
                    <w:lang w:val="fr-SN"/>
                  </w:rPr>
                </w:rPrChange>
              </w:rPr>
            </w:pPr>
            <w:r w:rsidRPr="0057718E">
              <w:rPr>
                <w:rPrChange w:id="2886" w:author="Microsoft Office User" w:date="2025-01-28T16:29:00Z">
                  <w:rPr>
                    <w:lang w:val="fr-SN"/>
                  </w:rPr>
                </w:rPrChange>
              </w:rPr>
              <w:t>Prélèvement sur le capital</w:t>
            </w:r>
          </w:p>
        </w:tc>
        <w:tc>
          <w:tcPr>
            <w:tcW w:w="1620" w:type="dxa"/>
          </w:tcPr>
          <w:p w14:paraId="3350E50E"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87" w:author="Microsoft Office User" w:date="2025-01-28T16:29:00Z">
                  <w:rPr>
                    <w:lang w:val="fr-SN"/>
                  </w:rPr>
                </w:rPrChange>
              </w:rPr>
            </w:pPr>
            <w:r w:rsidRPr="0057718E">
              <w:rPr>
                <w:rPrChange w:id="2888" w:author="Microsoft Office User" w:date="2025-01-28T16:29:00Z">
                  <w:rPr>
                    <w:lang w:val="fr-SN"/>
                  </w:rPr>
                </w:rPrChange>
              </w:rPr>
              <w:t>-</w:t>
            </w:r>
          </w:p>
        </w:tc>
        <w:tc>
          <w:tcPr>
            <w:tcW w:w="1705" w:type="dxa"/>
          </w:tcPr>
          <w:p w14:paraId="417015FD"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89" w:author="Microsoft Office User" w:date="2025-01-28T16:29:00Z">
                  <w:rPr>
                    <w:lang w:val="fr-SN"/>
                  </w:rPr>
                </w:rPrChange>
              </w:rPr>
            </w:pPr>
            <w:r w:rsidRPr="0057718E">
              <w:rPr>
                <w:rPrChange w:id="2890" w:author="Microsoft Office User" w:date="2025-01-28T16:29:00Z">
                  <w:rPr>
                    <w:lang w:val="fr-SN"/>
                  </w:rPr>
                </w:rPrChange>
              </w:rPr>
              <w:t>-</w:t>
            </w:r>
          </w:p>
        </w:tc>
      </w:tr>
      <w:tr w:rsidR="00F11B6A" w:rsidRPr="0057718E" w14:paraId="4A58A6D1"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110CB4B" w14:textId="77777777" w:rsidR="00F11B6A" w:rsidRPr="0057718E" w:rsidRDefault="00F11B6A" w:rsidP="008B6BEC">
            <w:pPr>
              <w:rPr>
                <w:rPrChange w:id="2891" w:author="Microsoft Office User" w:date="2025-01-28T16:29:00Z">
                  <w:rPr>
                    <w:lang w:val="fr-SN"/>
                  </w:rPr>
                </w:rPrChange>
              </w:rPr>
            </w:pPr>
            <w:r w:rsidRPr="0057718E">
              <w:rPr>
                <w:rPrChange w:id="2892" w:author="Microsoft Office User" w:date="2025-01-28T16:29:00Z">
                  <w:rPr>
                    <w:lang w:val="fr-SN"/>
                  </w:rPr>
                </w:rPrChange>
              </w:rPr>
              <w:t>Dividendes verses</w:t>
            </w:r>
          </w:p>
        </w:tc>
        <w:tc>
          <w:tcPr>
            <w:tcW w:w="1620" w:type="dxa"/>
          </w:tcPr>
          <w:p w14:paraId="0C53D185"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893" w:author="Microsoft Office User" w:date="2025-01-28T16:29:00Z">
                  <w:rPr>
                    <w:lang w:val="fr-SN"/>
                  </w:rPr>
                </w:rPrChange>
              </w:rPr>
            </w:pPr>
            <w:r w:rsidRPr="0057718E">
              <w:rPr>
                <w:rPrChange w:id="2894" w:author="Microsoft Office User" w:date="2025-01-28T16:29:00Z">
                  <w:rPr>
                    <w:lang w:val="fr-SN"/>
                  </w:rPr>
                </w:rPrChange>
              </w:rPr>
              <w:t>-</w:t>
            </w:r>
          </w:p>
        </w:tc>
        <w:tc>
          <w:tcPr>
            <w:tcW w:w="1705" w:type="dxa"/>
          </w:tcPr>
          <w:p w14:paraId="0699838F"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895" w:author="Microsoft Office User" w:date="2025-01-28T16:29:00Z">
                  <w:rPr>
                    <w:lang w:val="fr-SN"/>
                  </w:rPr>
                </w:rPrChange>
              </w:rPr>
            </w:pPr>
            <w:r w:rsidRPr="0057718E">
              <w:rPr>
                <w:rPrChange w:id="2896" w:author="Microsoft Office User" w:date="2025-01-28T16:29:00Z">
                  <w:rPr>
                    <w:lang w:val="fr-SN"/>
                  </w:rPr>
                </w:rPrChange>
              </w:rPr>
              <w:t>-</w:t>
            </w:r>
          </w:p>
        </w:tc>
      </w:tr>
      <w:tr w:rsidR="00F11B6A" w:rsidRPr="0057718E" w14:paraId="6B7106F8"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46047DA9" w14:textId="77777777" w:rsidR="00F11B6A" w:rsidRPr="0057718E" w:rsidRDefault="00F11B6A" w:rsidP="008B6BEC">
            <w:pPr>
              <w:rPr>
                <w:b/>
                <w:bCs/>
                <w:rPrChange w:id="2897" w:author="Microsoft Office User" w:date="2025-01-28T16:29:00Z">
                  <w:rPr>
                    <w:b/>
                    <w:bCs/>
                    <w:lang w:val="fr-SN"/>
                  </w:rPr>
                </w:rPrChange>
              </w:rPr>
            </w:pPr>
            <w:r w:rsidRPr="0057718E">
              <w:rPr>
                <w:b/>
                <w:bCs/>
                <w:rPrChange w:id="2898" w:author="Microsoft Office User" w:date="2025-01-28T16:29:00Z">
                  <w:rPr>
                    <w:b/>
                    <w:bCs/>
                    <w:lang w:val="fr-SN"/>
                  </w:rPr>
                </w:rPrChange>
              </w:rPr>
              <w:t>Flux de trésorerie provenant des capitaux propres</w:t>
            </w:r>
          </w:p>
        </w:tc>
        <w:tc>
          <w:tcPr>
            <w:tcW w:w="1620" w:type="dxa"/>
          </w:tcPr>
          <w:p w14:paraId="35559F27"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899" w:author="Microsoft Office User" w:date="2025-01-28T16:29:00Z">
                  <w:rPr>
                    <w:lang w:val="fr-SN"/>
                  </w:rPr>
                </w:rPrChange>
              </w:rPr>
            </w:pPr>
            <w:r w:rsidRPr="0057718E">
              <w:rPr>
                <w:rPrChange w:id="2900" w:author="Microsoft Office User" w:date="2025-01-28T16:29:00Z">
                  <w:rPr>
                    <w:lang w:val="fr-SN"/>
                  </w:rPr>
                </w:rPrChange>
              </w:rPr>
              <w:t>-</w:t>
            </w:r>
          </w:p>
        </w:tc>
        <w:tc>
          <w:tcPr>
            <w:tcW w:w="1705" w:type="dxa"/>
          </w:tcPr>
          <w:p w14:paraId="30C75E15"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901" w:author="Microsoft Office User" w:date="2025-01-28T16:29:00Z">
                  <w:rPr>
                    <w:lang w:val="fr-SN"/>
                  </w:rPr>
                </w:rPrChange>
              </w:rPr>
            </w:pPr>
            <w:r w:rsidRPr="0057718E">
              <w:rPr>
                <w:rPrChange w:id="2902" w:author="Microsoft Office User" w:date="2025-01-28T16:29:00Z">
                  <w:rPr>
                    <w:lang w:val="fr-SN"/>
                  </w:rPr>
                </w:rPrChange>
              </w:rPr>
              <w:t>-</w:t>
            </w:r>
          </w:p>
        </w:tc>
      </w:tr>
      <w:tr w:rsidR="00F11B6A" w:rsidRPr="0057718E" w14:paraId="6D57306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A2552E6" w14:textId="77777777" w:rsidR="00F11B6A" w:rsidRPr="0057718E" w:rsidRDefault="00F11B6A" w:rsidP="008B6BEC">
            <w:pPr>
              <w:rPr>
                <w:rPrChange w:id="2903" w:author="Microsoft Office User" w:date="2025-01-28T16:29:00Z">
                  <w:rPr>
                    <w:lang w:val="fr-SN"/>
                  </w:rPr>
                </w:rPrChange>
              </w:rPr>
            </w:pPr>
            <w:r w:rsidRPr="0057718E">
              <w:rPr>
                <w:rPrChange w:id="2904" w:author="Microsoft Office User" w:date="2025-01-28T16:29:00Z">
                  <w:rPr>
                    <w:lang w:val="fr-SN"/>
                  </w:rPr>
                </w:rPrChange>
              </w:rPr>
              <w:t>Emprunts</w:t>
            </w:r>
          </w:p>
        </w:tc>
        <w:tc>
          <w:tcPr>
            <w:tcW w:w="1620" w:type="dxa"/>
          </w:tcPr>
          <w:p w14:paraId="34EA36AB"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905" w:author="Microsoft Office User" w:date="2025-01-28T16:29:00Z">
                  <w:rPr>
                    <w:lang w:val="fr-SN"/>
                  </w:rPr>
                </w:rPrChange>
              </w:rPr>
            </w:pPr>
            <w:r w:rsidRPr="0057718E">
              <w:rPr>
                <w:rPrChange w:id="2906" w:author="Microsoft Office User" w:date="2025-01-28T16:29:00Z">
                  <w:rPr>
                    <w:lang w:val="fr-SN"/>
                  </w:rPr>
                </w:rPrChange>
              </w:rPr>
              <w:t>-</w:t>
            </w:r>
          </w:p>
        </w:tc>
        <w:tc>
          <w:tcPr>
            <w:tcW w:w="1705" w:type="dxa"/>
          </w:tcPr>
          <w:p w14:paraId="1840144B"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907" w:author="Microsoft Office User" w:date="2025-01-28T16:29:00Z">
                  <w:rPr>
                    <w:lang w:val="fr-SN"/>
                  </w:rPr>
                </w:rPrChange>
              </w:rPr>
            </w:pPr>
            <w:r w:rsidRPr="0057718E">
              <w:rPr>
                <w:rPrChange w:id="2908" w:author="Microsoft Office User" w:date="2025-01-28T16:29:00Z">
                  <w:rPr>
                    <w:lang w:val="fr-SN"/>
                  </w:rPr>
                </w:rPrChange>
              </w:rPr>
              <w:t>-</w:t>
            </w:r>
          </w:p>
        </w:tc>
      </w:tr>
      <w:tr w:rsidR="00F11B6A" w:rsidRPr="0057718E" w14:paraId="45EBFD5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44E7B661" w14:textId="77777777" w:rsidR="00F11B6A" w:rsidRPr="0057718E" w:rsidRDefault="00F11B6A" w:rsidP="008B6BEC">
            <w:pPr>
              <w:rPr>
                <w:rPrChange w:id="2909" w:author="Microsoft Office User" w:date="2025-01-28T16:29:00Z">
                  <w:rPr>
                    <w:lang w:val="fr-SN"/>
                  </w:rPr>
                </w:rPrChange>
              </w:rPr>
            </w:pPr>
            <w:r w:rsidRPr="0057718E">
              <w:rPr>
                <w:rPrChange w:id="2910" w:author="Microsoft Office User" w:date="2025-01-28T16:29:00Z">
                  <w:rPr>
                    <w:lang w:val="fr-SN"/>
                  </w:rPr>
                </w:rPrChange>
              </w:rPr>
              <w:t>Autres dettes financières</w:t>
            </w:r>
          </w:p>
        </w:tc>
        <w:tc>
          <w:tcPr>
            <w:tcW w:w="1620" w:type="dxa"/>
          </w:tcPr>
          <w:p w14:paraId="084C8979"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911" w:author="Microsoft Office User" w:date="2025-01-28T16:29:00Z">
                  <w:rPr>
                    <w:lang w:val="fr-SN"/>
                  </w:rPr>
                </w:rPrChange>
              </w:rPr>
            </w:pPr>
            <w:r w:rsidRPr="0057718E">
              <w:rPr>
                <w:rPrChange w:id="2912" w:author="Microsoft Office User" w:date="2025-01-28T16:29:00Z">
                  <w:rPr>
                    <w:lang w:val="fr-SN"/>
                  </w:rPr>
                </w:rPrChange>
              </w:rPr>
              <w:t>-</w:t>
            </w:r>
          </w:p>
        </w:tc>
        <w:tc>
          <w:tcPr>
            <w:tcW w:w="1705" w:type="dxa"/>
          </w:tcPr>
          <w:p w14:paraId="7B429F73"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913" w:author="Microsoft Office User" w:date="2025-01-28T16:29:00Z">
                  <w:rPr>
                    <w:lang w:val="fr-SN"/>
                  </w:rPr>
                </w:rPrChange>
              </w:rPr>
            </w:pPr>
            <w:r w:rsidRPr="0057718E">
              <w:rPr>
                <w:rPrChange w:id="2914" w:author="Microsoft Office User" w:date="2025-01-28T16:29:00Z">
                  <w:rPr>
                    <w:lang w:val="fr-SN"/>
                  </w:rPr>
                </w:rPrChange>
              </w:rPr>
              <w:t>-</w:t>
            </w:r>
          </w:p>
        </w:tc>
      </w:tr>
      <w:tr w:rsidR="00F11B6A" w:rsidRPr="0057718E" w14:paraId="7FF044B2"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96277C7" w14:textId="77777777" w:rsidR="00F11B6A" w:rsidRPr="0057718E" w:rsidRDefault="00F11B6A" w:rsidP="008B6BEC">
            <w:pPr>
              <w:rPr>
                <w:rPrChange w:id="2915" w:author="Microsoft Office User" w:date="2025-01-28T16:29:00Z">
                  <w:rPr>
                    <w:lang w:val="fr-SN"/>
                  </w:rPr>
                </w:rPrChange>
              </w:rPr>
            </w:pPr>
            <w:r w:rsidRPr="0057718E">
              <w:rPr>
                <w:rPrChange w:id="2916" w:author="Microsoft Office User" w:date="2025-01-28T16:29:00Z">
                  <w:rPr>
                    <w:lang w:val="fr-SN"/>
                  </w:rPr>
                </w:rPrChange>
              </w:rPr>
              <w:t>Remboursement des emprunts et autres dettes financiers</w:t>
            </w:r>
          </w:p>
        </w:tc>
        <w:tc>
          <w:tcPr>
            <w:tcW w:w="1620" w:type="dxa"/>
          </w:tcPr>
          <w:p w14:paraId="2199D53A"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917" w:author="Microsoft Office User" w:date="2025-01-28T16:29:00Z">
                  <w:rPr>
                    <w:lang w:val="fr-SN"/>
                  </w:rPr>
                </w:rPrChange>
              </w:rPr>
            </w:pPr>
            <w:r w:rsidRPr="0057718E">
              <w:rPr>
                <w:rPrChange w:id="2918" w:author="Microsoft Office User" w:date="2025-01-28T16:29:00Z">
                  <w:rPr>
                    <w:lang w:val="fr-SN"/>
                  </w:rPr>
                </w:rPrChange>
              </w:rPr>
              <w:t>-</w:t>
            </w:r>
          </w:p>
        </w:tc>
        <w:tc>
          <w:tcPr>
            <w:tcW w:w="1705" w:type="dxa"/>
          </w:tcPr>
          <w:p w14:paraId="2595D3EF"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919" w:author="Microsoft Office User" w:date="2025-01-28T16:29:00Z">
                  <w:rPr>
                    <w:lang w:val="fr-SN"/>
                  </w:rPr>
                </w:rPrChange>
              </w:rPr>
            </w:pPr>
            <w:r w:rsidRPr="0057718E">
              <w:rPr>
                <w:rPrChange w:id="2920" w:author="Microsoft Office User" w:date="2025-01-28T16:29:00Z">
                  <w:rPr>
                    <w:lang w:val="fr-SN"/>
                  </w:rPr>
                </w:rPrChange>
              </w:rPr>
              <w:t>-</w:t>
            </w:r>
          </w:p>
        </w:tc>
      </w:tr>
      <w:tr w:rsidR="00F11B6A" w:rsidRPr="0057718E" w14:paraId="32373F8B"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3F886ECE" w14:textId="77777777" w:rsidR="00F11B6A" w:rsidRPr="0057718E" w:rsidRDefault="00F11B6A" w:rsidP="008B6BEC">
            <w:pPr>
              <w:rPr>
                <w:b/>
                <w:bCs/>
                <w:rPrChange w:id="2921" w:author="Microsoft Office User" w:date="2025-01-28T16:29:00Z">
                  <w:rPr>
                    <w:b/>
                    <w:bCs/>
                    <w:lang w:val="fr-SN"/>
                  </w:rPr>
                </w:rPrChange>
              </w:rPr>
            </w:pPr>
            <w:r w:rsidRPr="0057718E">
              <w:rPr>
                <w:b/>
                <w:bCs/>
                <w:rPrChange w:id="2922" w:author="Microsoft Office User" w:date="2025-01-28T16:29:00Z">
                  <w:rPr>
                    <w:b/>
                    <w:bCs/>
                    <w:lang w:val="fr-SN"/>
                  </w:rPr>
                </w:rPrChange>
              </w:rPr>
              <w:t>Flux de trésorerie provenant des capitaux étrangers</w:t>
            </w:r>
          </w:p>
        </w:tc>
        <w:tc>
          <w:tcPr>
            <w:tcW w:w="1620" w:type="dxa"/>
          </w:tcPr>
          <w:p w14:paraId="700F9E57"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923" w:author="Microsoft Office User" w:date="2025-01-28T16:29:00Z">
                  <w:rPr>
                    <w:lang w:val="fr-SN"/>
                  </w:rPr>
                </w:rPrChange>
              </w:rPr>
            </w:pPr>
            <w:r w:rsidRPr="0057718E">
              <w:rPr>
                <w:rPrChange w:id="2924" w:author="Microsoft Office User" w:date="2025-01-28T16:29:00Z">
                  <w:rPr>
                    <w:lang w:val="fr-SN"/>
                  </w:rPr>
                </w:rPrChange>
              </w:rPr>
              <w:t>-</w:t>
            </w:r>
          </w:p>
        </w:tc>
        <w:tc>
          <w:tcPr>
            <w:tcW w:w="1705" w:type="dxa"/>
          </w:tcPr>
          <w:p w14:paraId="223A50B7"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925" w:author="Microsoft Office User" w:date="2025-01-28T16:29:00Z">
                  <w:rPr>
                    <w:lang w:val="fr-SN"/>
                  </w:rPr>
                </w:rPrChange>
              </w:rPr>
            </w:pPr>
            <w:r w:rsidRPr="0057718E">
              <w:rPr>
                <w:rPrChange w:id="2926" w:author="Microsoft Office User" w:date="2025-01-28T16:29:00Z">
                  <w:rPr>
                    <w:lang w:val="fr-SN"/>
                  </w:rPr>
                </w:rPrChange>
              </w:rPr>
              <w:t>-</w:t>
            </w:r>
          </w:p>
        </w:tc>
      </w:tr>
      <w:tr w:rsidR="00F11B6A" w:rsidRPr="0057718E" w14:paraId="277D057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C8D80C8" w14:textId="77777777" w:rsidR="00F11B6A" w:rsidRPr="0057718E" w:rsidRDefault="00F11B6A" w:rsidP="008B6BEC">
            <w:pPr>
              <w:rPr>
                <w:b/>
                <w:bCs/>
                <w:rPrChange w:id="2927" w:author="Microsoft Office User" w:date="2025-01-28T16:29:00Z">
                  <w:rPr>
                    <w:b/>
                    <w:bCs/>
                    <w:lang w:val="fr-SN"/>
                  </w:rPr>
                </w:rPrChange>
              </w:rPr>
            </w:pPr>
            <w:r w:rsidRPr="0057718E">
              <w:rPr>
                <w:b/>
                <w:bCs/>
                <w:rPrChange w:id="2928" w:author="Microsoft Office User" w:date="2025-01-28T16:29:00Z">
                  <w:rPr>
                    <w:b/>
                    <w:bCs/>
                    <w:lang w:val="fr-SN"/>
                  </w:rPr>
                </w:rPrChange>
              </w:rPr>
              <w:t>FLUX DE TRESORERIE DES ACTIVITES DE FINANCEMENT</w:t>
            </w:r>
          </w:p>
        </w:tc>
        <w:tc>
          <w:tcPr>
            <w:tcW w:w="1620" w:type="dxa"/>
          </w:tcPr>
          <w:p w14:paraId="2B921E7F"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929" w:author="Microsoft Office User" w:date="2025-01-28T16:29:00Z">
                  <w:rPr>
                    <w:lang w:val="fr-SN"/>
                  </w:rPr>
                </w:rPrChange>
              </w:rPr>
            </w:pPr>
            <w:r w:rsidRPr="0057718E">
              <w:rPr>
                <w:rPrChange w:id="2930" w:author="Microsoft Office User" w:date="2025-01-28T16:29:00Z">
                  <w:rPr>
                    <w:lang w:val="fr-SN"/>
                  </w:rPr>
                </w:rPrChange>
              </w:rPr>
              <w:t>-</w:t>
            </w:r>
          </w:p>
        </w:tc>
        <w:tc>
          <w:tcPr>
            <w:tcW w:w="1705" w:type="dxa"/>
          </w:tcPr>
          <w:p w14:paraId="1FA8BD90"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931" w:author="Microsoft Office User" w:date="2025-01-28T16:29:00Z">
                  <w:rPr>
                    <w:lang w:val="fr-SN"/>
                  </w:rPr>
                </w:rPrChange>
              </w:rPr>
            </w:pPr>
            <w:r w:rsidRPr="0057718E">
              <w:rPr>
                <w:rPrChange w:id="2932" w:author="Microsoft Office User" w:date="2025-01-28T16:29:00Z">
                  <w:rPr>
                    <w:lang w:val="fr-SN"/>
                  </w:rPr>
                </w:rPrChange>
              </w:rPr>
              <w:t>-</w:t>
            </w:r>
          </w:p>
        </w:tc>
      </w:tr>
      <w:tr w:rsidR="00F11B6A" w:rsidRPr="0057718E" w14:paraId="35DE727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247A35D" w14:textId="77777777" w:rsidR="00F11B6A" w:rsidRPr="0057718E" w:rsidRDefault="00F11B6A" w:rsidP="008B6BEC">
            <w:pPr>
              <w:rPr>
                <w:rPrChange w:id="2933" w:author="Microsoft Office User" w:date="2025-01-28T16:29:00Z">
                  <w:rPr>
                    <w:lang w:val="fr-SN"/>
                  </w:rPr>
                </w:rPrChange>
              </w:rPr>
            </w:pPr>
            <w:r w:rsidRPr="0057718E">
              <w:rPr>
                <w:rPrChange w:id="2934" w:author="Microsoft Office User" w:date="2025-01-28T16:29:00Z">
                  <w:rPr>
                    <w:lang w:val="fr-SN"/>
                  </w:rPr>
                </w:rPrChange>
              </w:rPr>
              <w:t>Variation de trésorerie nette</w:t>
            </w:r>
          </w:p>
        </w:tc>
        <w:tc>
          <w:tcPr>
            <w:tcW w:w="1620" w:type="dxa"/>
          </w:tcPr>
          <w:p w14:paraId="1152E74D"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935" w:author="Microsoft Office User" w:date="2025-01-28T16:29:00Z">
                  <w:rPr>
                    <w:lang w:val="fr-SN"/>
                  </w:rPr>
                </w:rPrChange>
              </w:rPr>
            </w:pPr>
            <w:r w:rsidRPr="0057718E">
              <w:rPr>
                <w:rPrChange w:id="2936" w:author="Microsoft Office User" w:date="2025-01-28T16:29:00Z">
                  <w:rPr>
                    <w:lang w:val="fr-SN"/>
                  </w:rPr>
                </w:rPrChange>
              </w:rPr>
              <w:t>-</w:t>
            </w:r>
          </w:p>
        </w:tc>
        <w:tc>
          <w:tcPr>
            <w:tcW w:w="1705" w:type="dxa"/>
          </w:tcPr>
          <w:p w14:paraId="34803783" w14:textId="77777777" w:rsidR="00F11B6A" w:rsidRPr="0057718E" w:rsidRDefault="00F11B6A" w:rsidP="008B6BEC">
            <w:pPr>
              <w:jc w:val="center"/>
              <w:cnfStyle w:val="000000000000" w:firstRow="0" w:lastRow="0" w:firstColumn="0" w:lastColumn="0" w:oddVBand="0" w:evenVBand="0" w:oddHBand="0" w:evenHBand="0" w:firstRowFirstColumn="0" w:firstRowLastColumn="0" w:lastRowFirstColumn="0" w:lastRowLastColumn="0"/>
              <w:rPr>
                <w:rPrChange w:id="2937" w:author="Microsoft Office User" w:date="2025-01-28T16:29:00Z">
                  <w:rPr>
                    <w:lang w:val="fr-SN"/>
                  </w:rPr>
                </w:rPrChange>
              </w:rPr>
            </w:pPr>
            <w:r w:rsidRPr="0057718E">
              <w:rPr>
                <w:rPrChange w:id="2938" w:author="Microsoft Office User" w:date="2025-01-28T16:29:00Z">
                  <w:rPr>
                    <w:lang w:val="fr-SN"/>
                  </w:rPr>
                </w:rPrChange>
              </w:rPr>
              <w:t>-</w:t>
            </w:r>
          </w:p>
        </w:tc>
      </w:tr>
      <w:tr w:rsidR="00F11B6A" w:rsidRPr="0057718E" w14:paraId="120CA9F3"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9D27D" w14:textId="77777777" w:rsidR="00F11B6A" w:rsidRPr="0057718E" w:rsidRDefault="00F11B6A" w:rsidP="008B6BEC">
            <w:pPr>
              <w:rPr>
                <w:b/>
                <w:bCs/>
                <w:rPrChange w:id="2939" w:author="Microsoft Office User" w:date="2025-01-28T16:29:00Z">
                  <w:rPr>
                    <w:b/>
                    <w:bCs/>
                    <w:lang w:val="fr-SN"/>
                  </w:rPr>
                </w:rPrChange>
              </w:rPr>
            </w:pPr>
            <w:r w:rsidRPr="0057718E">
              <w:rPr>
                <w:b/>
                <w:bCs/>
                <w:rPrChange w:id="2940" w:author="Microsoft Office User" w:date="2025-01-28T16:29:00Z">
                  <w:rPr>
                    <w:b/>
                    <w:bCs/>
                    <w:lang w:val="fr-SN"/>
                  </w:rPr>
                </w:rPrChange>
              </w:rPr>
              <w:t>TRESORERIE FINALE</w:t>
            </w:r>
          </w:p>
        </w:tc>
        <w:tc>
          <w:tcPr>
            <w:tcW w:w="1620" w:type="dxa"/>
          </w:tcPr>
          <w:p w14:paraId="0C6CD30A" w14:textId="77777777" w:rsidR="00F11B6A" w:rsidRPr="0057718E" w:rsidRDefault="00F11B6A" w:rsidP="008B6BEC">
            <w:pPr>
              <w:jc w:val="center"/>
              <w:cnfStyle w:val="000000100000" w:firstRow="0" w:lastRow="0" w:firstColumn="0" w:lastColumn="0" w:oddVBand="0" w:evenVBand="0" w:oddHBand="1" w:evenHBand="0" w:firstRowFirstColumn="0" w:firstRowLastColumn="0" w:lastRowFirstColumn="0" w:lastRowLastColumn="0"/>
              <w:rPr>
                <w:rPrChange w:id="2941" w:author="Microsoft Office User" w:date="2025-01-28T16:29:00Z">
                  <w:rPr>
                    <w:lang w:val="fr-SN"/>
                  </w:rPr>
                </w:rPrChange>
              </w:rPr>
            </w:pPr>
            <w:r w:rsidRPr="0057718E">
              <w:rPr>
                <w:rPrChange w:id="2942" w:author="Microsoft Office User" w:date="2025-01-28T16:29:00Z">
                  <w:rPr>
                    <w:lang w:val="fr-SN"/>
                  </w:rPr>
                </w:rPrChange>
              </w:rPr>
              <w:t>-</w:t>
            </w:r>
          </w:p>
        </w:tc>
        <w:tc>
          <w:tcPr>
            <w:tcW w:w="1705" w:type="dxa"/>
          </w:tcPr>
          <w:p w14:paraId="45E8E100" w14:textId="77777777" w:rsidR="00F11B6A" w:rsidRPr="0057718E" w:rsidRDefault="00F11B6A" w:rsidP="00AB310C">
            <w:pPr>
              <w:keepNext/>
              <w:jc w:val="center"/>
              <w:cnfStyle w:val="000000100000" w:firstRow="0" w:lastRow="0" w:firstColumn="0" w:lastColumn="0" w:oddVBand="0" w:evenVBand="0" w:oddHBand="1" w:evenHBand="0" w:firstRowFirstColumn="0" w:firstRowLastColumn="0" w:lastRowFirstColumn="0" w:lastRowLastColumn="0"/>
              <w:rPr>
                <w:rPrChange w:id="2943" w:author="Microsoft Office User" w:date="2025-01-28T16:29:00Z">
                  <w:rPr>
                    <w:lang w:val="fr-SN"/>
                  </w:rPr>
                </w:rPrChange>
              </w:rPr>
            </w:pPr>
            <w:r w:rsidRPr="0057718E">
              <w:rPr>
                <w:rPrChange w:id="2944" w:author="Microsoft Office User" w:date="2025-01-28T16:29:00Z">
                  <w:rPr>
                    <w:lang w:val="fr-SN"/>
                  </w:rPr>
                </w:rPrChange>
              </w:rPr>
              <w:t>-</w:t>
            </w:r>
          </w:p>
        </w:tc>
      </w:tr>
    </w:tbl>
    <w:p w14:paraId="4F26FD37" w14:textId="4890A71C" w:rsidR="00CB55DA" w:rsidRPr="0057718E" w:rsidRDefault="00AB310C" w:rsidP="00AB310C">
      <w:pPr>
        <w:pStyle w:val="Lgende"/>
        <w:jc w:val="center"/>
        <w:rPr>
          <w:rPrChange w:id="2945" w:author="Microsoft Office User" w:date="2025-01-28T16:29:00Z">
            <w:rPr>
              <w:lang w:val="fr-SN"/>
            </w:rPr>
          </w:rPrChange>
        </w:rPr>
      </w:pPr>
      <w:bookmarkStart w:id="2946" w:name="_Toc188724006"/>
      <w:r w:rsidRPr="0057718E">
        <w:rPr>
          <w:rPrChange w:id="2947" w:author="Microsoft Office User" w:date="2025-01-28T16:29:00Z">
            <w:rPr>
              <w:lang w:val="fr-SN"/>
            </w:rPr>
          </w:rPrChange>
        </w:rPr>
        <w:t xml:space="preserve">Tableau </w:t>
      </w:r>
      <w:r w:rsidRPr="0057718E">
        <w:rPr>
          <w:rPrChange w:id="2948" w:author="Microsoft Office User" w:date="2025-01-28T16:29:00Z">
            <w:rPr>
              <w:lang w:val="fr-SN"/>
            </w:rPr>
          </w:rPrChange>
        </w:rPr>
        <w:fldChar w:fldCharType="begin"/>
      </w:r>
      <w:r w:rsidRPr="0057718E">
        <w:rPr>
          <w:rPrChange w:id="2949" w:author="Microsoft Office User" w:date="2025-01-28T16:29:00Z">
            <w:rPr>
              <w:lang w:val="fr-SN"/>
            </w:rPr>
          </w:rPrChange>
        </w:rPr>
        <w:instrText xml:space="preserve"> SEQ Tableau \* ARABIC </w:instrText>
      </w:r>
      <w:r w:rsidRPr="0057718E">
        <w:rPr>
          <w:rPrChange w:id="2950" w:author="Microsoft Office User" w:date="2025-01-28T16:29:00Z">
            <w:rPr>
              <w:lang w:val="fr-SN"/>
            </w:rPr>
          </w:rPrChange>
        </w:rPr>
        <w:fldChar w:fldCharType="separate"/>
      </w:r>
      <w:r w:rsidR="0016411D" w:rsidRPr="0057718E">
        <w:rPr>
          <w:rPrChange w:id="2951" w:author="Microsoft Office User" w:date="2025-01-28T16:29:00Z">
            <w:rPr>
              <w:noProof/>
              <w:lang w:val="fr-SN"/>
            </w:rPr>
          </w:rPrChange>
        </w:rPr>
        <w:t>3</w:t>
      </w:r>
      <w:r w:rsidRPr="0057718E">
        <w:rPr>
          <w:rPrChange w:id="2952" w:author="Microsoft Office User" w:date="2025-01-28T16:29:00Z">
            <w:rPr>
              <w:lang w:val="fr-SN"/>
            </w:rPr>
          </w:rPrChange>
        </w:rPr>
        <w:fldChar w:fldCharType="end"/>
      </w:r>
      <w:r w:rsidRPr="0057718E">
        <w:rPr>
          <w:rPrChange w:id="2953" w:author="Microsoft Office User" w:date="2025-01-28T16:29:00Z">
            <w:rPr>
              <w:lang w:val="fr-SN"/>
            </w:rPr>
          </w:rPrChange>
        </w:rPr>
        <w:t xml:space="preserve"> : Tableau des flux de trésorerie</w:t>
      </w:r>
      <w:bookmarkEnd w:id="2946"/>
    </w:p>
    <w:p w14:paraId="2AAD162B" w14:textId="7D1CCB99" w:rsidR="00CB55DA" w:rsidRPr="0057718E" w:rsidRDefault="00CB55DA" w:rsidP="00B9476C">
      <w:pPr>
        <w:pStyle w:val="Paragraphedeliste"/>
        <w:numPr>
          <w:ilvl w:val="0"/>
          <w:numId w:val="16"/>
        </w:numPr>
        <w:rPr>
          <w:b/>
          <w:bCs/>
          <w:rPrChange w:id="2954" w:author="Microsoft Office User" w:date="2025-01-28T16:29:00Z">
            <w:rPr>
              <w:b/>
              <w:bCs/>
              <w:lang w:val="fr-SN"/>
            </w:rPr>
          </w:rPrChange>
        </w:rPr>
      </w:pPr>
      <w:r w:rsidRPr="0057718E">
        <w:rPr>
          <w:b/>
          <w:bCs/>
          <w:rPrChange w:id="2955" w:author="Microsoft Office User" w:date="2025-01-28T16:29:00Z">
            <w:rPr>
              <w:b/>
              <w:bCs/>
              <w:lang w:val="fr-SN"/>
            </w:rPr>
          </w:rPrChange>
        </w:rPr>
        <w:t>Les étapes d’une analyse financière</w:t>
      </w:r>
    </w:p>
    <w:p w14:paraId="54BBA298" w14:textId="762BC7D1" w:rsidR="00CB55DA" w:rsidRPr="0057718E" w:rsidRDefault="002C5EF4" w:rsidP="00CB55DA">
      <w:pPr>
        <w:rPr>
          <w:rPrChange w:id="2956" w:author="Microsoft Office User" w:date="2025-01-28T16:29:00Z">
            <w:rPr>
              <w:lang w:val="fr-SN"/>
            </w:rPr>
          </w:rPrChange>
        </w:rPr>
      </w:pPr>
      <w:r w:rsidRPr="0057718E">
        <w:rPr>
          <w:rPrChange w:id="2957" w:author="Microsoft Office User" w:date="2025-01-28T16:29:00Z">
            <w:rPr>
              <w:lang w:val="fr-SN"/>
            </w:rPr>
          </w:rPrChange>
        </w:rPr>
        <w:t>Une fois en po</w:t>
      </w:r>
      <w:r w:rsidR="00C83663" w:rsidRPr="0057718E">
        <w:rPr>
          <w:rPrChange w:id="2958" w:author="Microsoft Office User" w:date="2025-01-28T16:29:00Z">
            <w:rPr>
              <w:lang w:val="fr-SN"/>
            </w:rPr>
          </w:rPrChange>
        </w:rPr>
        <w:t>ssession</w:t>
      </w:r>
      <w:r w:rsidRPr="0057718E">
        <w:rPr>
          <w:rPrChange w:id="2959" w:author="Microsoft Office User" w:date="2025-01-28T16:29:00Z">
            <w:rPr>
              <w:lang w:val="fr-SN"/>
            </w:rPr>
          </w:rPrChange>
        </w:rPr>
        <w:t xml:space="preserve"> de ses trois états financiers, nous sommes fin prêt pour faire une analyse financière</w:t>
      </w:r>
      <w:r w:rsidR="00390473" w:rsidRPr="0057718E">
        <w:rPr>
          <w:rPrChange w:id="2960" w:author="Microsoft Office User" w:date="2025-01-28T16:29:00Z">
            <w:rPr>
              <w:lang w:val="fr-SN"/>
            </w:rPr>
          </w:rPrChange>
        </w:rPr>
        <w:t>, il faut prendre conscience qu’il</w:t>
      </w:r>
      <w:r w:rsidR="001E1C07" w:rsidRPr="0057718E">
        <w:rPr>
          <w:rPrChange w:id="2961" w:author="Microsoft Office User" w:date="2025-01-28T16:29:00Z">
            <w:rPr>
              <w:lang w:val="fr-SN"/>
            </w:rPr>
          </w:rPrChange>
        </w:rPr>
        <w:t xml:space="preserve"> y</w:t>
      </w:r>
      <w:r w:rsidR="00390473" w:rsidRPr="0057718E">
        <w:rPr>
          <w:rPrChange w:id="2962" w:author="Microsoft Office User" w:date="2025-01-28T16:29:00Z">
            <w:rPr>
              <w:lang w:val="fr-SN"/>
            </w:rPr>
          </w:rPrChange>
        </w:rPr>
        <w:t xml:space="preserve"> </w:t>
      </w:r>
      <w:r w:rsidR="005A7887" w:rsidRPr="0057718E">
        <w:rPr>
          <w:rPrChange w:id="2963" w:author="Microsoft Office User" w:date="2025-01-28T16:29:00Z">
            <w:rPr>
              <w:lang w:val="fr-SN"/>
            </w:rPr>
          </w:rPrChange>
        </w:rPr>
        <w:t xml:space="preserve">a </w:t>
      </w:r>
      <w:r w:rsidR="00390473" w:rsidRPr="0057718E">
        <w:rPr>
          <w:rPrChange w:id="2964" w:author="Microsoft Office User" w:date="2025-01-28T16:29:00Z">
            <w:rPr>
              <w:lang w:val="fr-SN"/>
            </w:rPr>
          </w:rPrChange>
        </w:rPr>
        <w:t xml:space="preserve">plusieurs moyens d’en faire une. Pour ce document et pour l’application que nous </w:t>
      </w:r>
      <w:r w:rsidR="001E1C07" w:rsidRPr="0057718E">
        <w:rPr>
          <w:rPrChange w:id="2965" w:author="Microsoft Office User" w:date="2025-01-28T16:29:00Z">
            <w:rPr>
              <w:lang w:val="fr-SN"/>
            </w:rPr>
          </w:rPrChange>
        </w:rPr>
        <w:t xml:space="preserve">allons </w:t>
      </w:r>
      <w:r w:rsidR="00390473" w:rsidRPr="0057718E">
        <w:rPr>
          <w:rPrChange w:id="2966" w:author="Microsoft Office User" w:date="2025-01-28T16:29:00Z">
            <w:rPr>
              <w:lang w:val="fr-SN"/>
            </w:rPr>
          </w:rPrChange>
        </w:rPr>
        <w:t>développer nous allons suivre une procédure en quatre (4) étapes.</w:t>
      </w:r>
    </w:p>
    <w:p w14:paraId="743F5550" w14:textId="62E5B5D4" w:rsidR="00B86D01" w:rsidRPr="0057718E" w:rsidRDefault="00344F4B" w:rsidP="00B9476C">
      <w:pPr>
        <w:pStyle w:val="Paragraphedeliste"/>
        <w:numPr>
          <w:ilvl w:val="1"/>
          <w:numId w:val="16"/>
        </w:numPr>
        <w:rPr>
          <w:b/>
          <w:bCs/>
          <w:rPrChange w:id="2967" w:author="Microsoft Office User" w:date="2025-01-28T16:29:00Z">
            <w:rPr>
              <w:b/>
              <w:bCs/>
              <w:lang w:val="fr-SN"/>
            </w:rPr>
          </w:rPrChange>
        </w:rPr>
      </w:pPr>
      <w:r w:rsidRPr="0057718E">
        <w:rPr>
          <w:b/>
          <w:bCs/>
          <w:rPrChange w:id="2968" w:author="Microsoft Office User" w:date="2025-01-28T16:29:00Z">
            <w:rPr>
              <w:b/>
              <w:bCs/>
              <w:lang w:val="fr-SN"/>
            </w:rPr>
          </w:rPrChange>
        </w:rPr>
        <w:t>Vérification des états financiers</w:t>
      </w:r>
    </w:p>
    <w:p w14:paraId="2C99D878" w14:textId="77777777" w:rsidR="00017DB7" w:rsidRPr="0057718E" w:rsidRDefault="00017DB7" w:rsidP="00017DB7">
      <w:pPr>
        <w:rPr>
          <w:rPrChange w:id="2969" w:author="Microsoft Office User" w:date="2025-01-28T16:29:00Z">
            <w:rPr>
              <w:lang w:val="fr-SN"/>
            </w:rPr>
          </w:rPrChange>
        </w:rPr>
      </w:pPr>
      <w:r w:rsidRPr="0057718E">
        <w:rPr>
          <w:rPrChange w:id="2970" w:author="Microsoft Office User" w:date="2025-01-28T16:29:00Z">
            <w:rPr>
              <w:lang w:val="fr-SN"/>
            </w:rPr>
          </w:rPrChange>
        </w:rPr>
        <w:t>Avant de pouvoir commencer l’analyse financière, il faut d’abord effectuer certaines vérifications pour éviter que l’analyse soit biaisée par certaines valeurs.</w:t>
      </w:r>
    </w:p>
    <w:p w14:paraId="251235E8" w14:textId="77777777" w:rsidR="00017DB7" w:rsidRPr="0057718E" w:rsidRDefault="00017DB7" w:rsidP="00017DB7">
      <w:pPr>
        <w:ind w:left="720"/>
        <w:rPr>
          <w:rPrChange w:id="2971" w:author="Microsoft Office User" w:date="2025-01-28T16:29:00Z">
            <w:rPr>
              <w:lang w:val="fr-SN"/>
            </w:rPr>
          </w:rPrChange>
        </w:rPr>
      </w:pPr>
      <w:r w:rsidRPr="0057718E">
        <w:rPr>
          <w:rPrChange w:id="2972" w:author="Microsoft Office User" w:date="2025-01-28T16:29:00Z">
            <w:rPr>
              <w:lang w:val="fr-SN"/>
            </w:rPr>
          </w:rPrChange>
        </w:rPr>
        <w:t>L’actif et le passif : il faut vérifier que le total des actifs est égal au total des passifs.</w:t>
      </w:r>
    </w:p>
    <w:p w14:paraId="46AAD59B" w14:textId="77777777" w:rsidR="00017DB7" w:rsidRPr="0057718E" w:rsidRDefault="00017DB7" w:rsidP="00017DB7">
      <w:pPr>
        <w:ind w:left="720"/>
        <w:rPr>
          <w:rPrChange w:id="2973" w:author="Microsoft Office User" w:date="2025-01-28T16:29:00Z">
            <w:rPr>
              <w:lang w:val="fr-SN"/>
            </w:rPr>
          </w:rPrChange>
        </w:rPr>
      </w:pPr>
      <w:r w:rsidRPr="0057718E">
        <w:rPr>
          <w:rPrChange w:id="2974" w:author="Microsoft Office User" w:date="2025-01-28T16:29:00Z">
            <w:rPr>
              <w:lang w:val="fr-SN"/>
            </w:rPr>
          </w:rPrChange>
        </w:rPr>
        <w:t>Le résultat net : il faut vérifier que le résultat du compte de résultat est égal au résultat du bilan.</w:t>
      </w:r>
    </w:p>
    <w:p w14:paraId="22D16A5C" w14:textId="77777777" w:rsidR="00017DB7" w:rsidRPr="0057718E" w:rsidRDefault="00017DB7" w:rsidP="00017DB7">
      <w:pPr>
        <w:ind w:left="720"/>
        <w:rPr>
          <w:rPrChange w:id="2975" w:author="Microsoft Office User" w:date="2025-01-28T16:29:00Z">
            <w:rPr>
              <w:lang w:val="fr-SN"/>
            </w:rPr>
          </w:rPrChange>
        </w:rPr>
      </w:pPr>
      <w:r w:rsidRPr="0057718E">
        <w:rPr>
          <w:rPrChange w:id="2976" w:author="Microsoft Office User" w:date="2025-01-28T16:29:00Z">
            <w:rPr>
              <w:lang w:val="fr-SN"/>
            </w:rPr>
          </w:rPrChange>
        </w:rPr>
        <w:t>La trésorerie nette : il faut également vérifier que la différence entre la trésorerie-actif et la trésorerie-passif est bien égale à la trésorerie nette au 31 décembre de l’année N.</w:t>
      </w:r>
    </w:p>
    <w:p w14:paraId="217D7AD5" w14:textId="56EA1719" w:rsidR="00017DB7" w:rsidRPr="0057718E" w:rsidRDefault="00017DB7" w:rsidP="00017DB7">
      <w:pPr>
        <w:rPr>
          <w:rPrChange w:id="2977" w:author="Microsoft Office User" w:date="2025-01-28T16:29:00Z">
            <w:rPr>
              <w:lang w:val="fr-SN"/>
            </w:rPr>
          </w:rPrChange>
        </w:rPr>
      </w:pPr>
      <w:r w:rsidRPr="0057718E">
        <w:rPr>
          <w:rPrChange w:id="2978" w:author="Microsoft Office User" w:date="2025-01-28T16:29:00Z">
            <w:rPr>
              <w:lang w:val="fr-SN"/>
            </w:rPr>
          </w:rPrChange>
        </w:rPr>
        <w:t>Une fois ces vérifications faites et que tout est OK, on peut procéder à l’analyse financière proprement dite. Il faut ajouter qu’il existe d’autres types de vérifications que l’on peut effectuer, mais celles-ci sont les plus importantes.</w:t>
      </w:r>
    </w:p>
    <w:p w14:paraId="5E49CB71" w14:textId="6458EE29" w:rsidR="00344F4B" w:rsidRPr="0057718E" w:rsidRDefault="00344F4B" w:rsidP="00B9476C">
      <w:pPr>
        <w:pStyle w:val="Paragraphedeliste"/>
        <w:numPr>
          <w:ilvl w:val="1"/>
          <w:numId w:val="16"/>
        </w:numPr>
        <w:rPr>
          <w:b/>
          <w:bCs/>
          <w:rPrChange w:id="2979" w:author="Microsoft Office User" w:date="2025-01-28T16:29:00Z">
            <w:rPr>
              <w:b/>
              <w:bCs/>
              <w:lang w:val="fr-SN"/>
            </w:rPr>
          </w:rPrChange>
        </w:rPr>
      </w:pPr>
      <w:r w:rsidRPr="0057718E">
        <w:rPr>
          <w:b/>
          <w:bCs/>
          <w:rPrChange w:id="2980" w:author="Microsoft Office User" w:date="2025-01-28T16:29:00Z">
            <w:rPr>
              <w:b/>
              <w:bCs/>
              <w:lang w:val="fr-SN"/>
            </w:rPr>
          </w:rPrChange>
        </w:rPr>
        <w:t>Analyse des états financiers</w:t>
      </w:r>
    </w:p>
    <w:p w14:paraId="779BAEA7" w14:textId="02F9E5D4" w:rsidR="00017DB7" w:rsidRPr="0057718E" w:rsidRDefault="00017DB7" w:rsidP="00017DB7">
      <w:pPr>
        <w:rPr>
          <w:rPrChange w:id="2981" w:author="Microsoft Office User" w:date="2025-01-28T16:29:00Z">
            <w:rPr>
              <w:lang w:val="fr-SN"/>
            </w:rPr>
          </w:rPrChange>
        </w:rPr>
      </w:pPr>
      <w:bookmarkStart w:id="2982" w:name="_Toc168405042"/>
      <w:r w:rsidRPr="0057718E">
        <w:rPr>
          <w:rPrChange w:id="2983" w:author="Microsoft Office User" w:date="2025-01-28T16:29:00Z">
            <w:rPr>
              <w:lang w:val="fr-SN"/>
            </w:rPr>
          </w:rPrChange>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4BE8359C" w14:textId="60BE1796" w:rsidR="00E6413C" w:rsidRPr="0057718E" w:rsidRDefault="00E6413C" w:rsidP="00E6413C">
      <w:pPr>
        <w:ind w:left="360"/>
      </w:pPr>
      <w:r w:rsidRPr="0057718E">
        <w:t>Analyse verticale</w:t>
      </w:r>
      <w:bookmarkEnd w:id="2982"/>
    </w:p>
    <w:p w14:paraId="17B26927" w14:textId="43D05A08" w:rsidR="00FC37A3" w:rsidRPr="0057718E" w:rsidRDefault="00FC37A3" w:rsidP="00FC37A3">
      <w:r w:rsidRPr="0057718E">
        <w:t>L’analyse verticale consiste à rapporter tous les éléments d’un état financier à une valeur pivot. C’est-à-dire la part de chaque élément d’un état financier par rapport à la valeur choisie. Qu’allons-nous faire exactement ? Nous allons tout simplement diviser chaque rubrique de l’état financier en question par la valeur constante et nous obtiendrons ainsi notre tableau pour l’analyse verticale.</w:t>
      </w:r>
    </w:p>
    <w:p w14:paraId="60AF990F" w14:textId="77777777" w:rsidR="0035689D" w:rsidRPr="0057718E" w:rsidRDefault="0035689D" w:rsidP="0035689D">
      <w:pPr>
        <w:keepNext/>
      </w:pPr>
      <w:r w:rsidRPr="0057718E">
        <w:rPr>
          <w:rPrChange w:id="2984" w:author="Microsoft Office User" w:date="2025-01-28T16:29:00Z">
            <w:rPr>
              <w:noProof/>
            </w:rPr>
          </w:rPrChange>
        </w:rPr>
        <w:drawing>
          <wp:inline distT="0" distB="0" distL="0" distR="0" wp14:anchorId="349B43FD" wp14:editId="538DA863">
            <wp:extent cx="5935980" cy="1831393"/>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p>
    <w:p w14:paraId="2B1ACBC9" w14:textId="133D161D" w:rsidR="0035689D" w:rsidRPr="0057718E" w:rsidRDefault="0035689D" w:rsidP="0035689D">
      <w:pPr>
        <w:pStyle w:val="Lgende"/>
        <w:jc w:val="center"/>
        <w:rPr>
          <w:rPrChange w:id="2985" w:author="Microsoft Office User" w:date="2025-01-28T16:29:00Z">
            <w:rPr>
              <w:lang w:val="fr-SN"/>
            </w:rPr>
          </w:rPrChange>
        </w:rPr>
      </w:pPr>
      <w:bookmarkStart w:id="2986" w:name="_Toc188723991"/>
      <w:r w:rsidRPr="0057718E">
        <w:rPr>
          <w:rPrChange w:id="2987" w:author="Microsoft Office User" w:date="2025-01-28T16:29:00Z">
            <w:rPr>
              <w:lang w:val="fr-SN"/>
            </w:rPr>
          </w:rPrChange>
        </w:rPr>
        <w:t xml:space="preserve">Figure </w:t>
      </w:r>
      <w:r w:rsidRPr="0057718E">
        <w:rPr>
          <w:rPrChange w:id="2988" w:author="Microsoft Office User" w:date="2025-01-28T16:29:00Z">
            <w:rPr>
              <w:lang w:val="fr-SN"/>
            </w:rPr>
          </w:rPrChange>
        </w:rPr>
        <w:fldChar w:fldCharType="begin"/>
      </w:r>
      <w:r w:rsidRPr="0057718E">
        <w:rPr>
          <w:rPrChange w:id="2989" w:author="Microsoft Office User" w:date="2025-01-28T16:29:00Z">
            <w:rPr>
              <w:lang w:val="fr-SN"/>
            </w:rPr>
          </w:rPrChange>
        </w:rPr>
        <w:instrText xml:space="preserve"> SEQ Figure \* ARABIC </w:instrText>
      </w:r>
      <w:r w:rsidRPr="0057718E">
        <w:rPr>
          <w:rPrChange w:id="2990" w:author="Microsoft Office User" w:date="2025-01-28T16:29:00Z">
            <w:rPr>
              <w:lang w:val="fr-SN"/>
            </w:rPr>
          </w:rPrChange>
        </w:rPr>
        <w:fldChar w:fldCharType="separate"/>
      </w:r>
      <w:r w:rsidR="000163C8" w:rsidRPr="0057718E">
        <w:rPr>
          <w:rPrChange w:id="2991" w:author="Microsoft Office User" w:date="2025-01-28T16:29:00Z">
            <w:rPr>
              <w:noProof/>
              <w:lang w:val="fr-SN"/>
            </w:rPr>
          </w:rPrChange>
        </w:rPr>
        <w:t>13</w:t>
      </w:r>
      <w:r w:rsidRPr="0057718E">
        <w:rPr>
          <w:rPrChange w:id="2992" w:author="Microsoft Office User" w:date="2025-01-28T16:29:00Z">
            <w:rPr>
              <w:lang w:val="fr-SN"/>
            </w:rPr>
          </w:rPrChange>
        </w:rPr>
        <w:fldChar w:fldCharType="end"/>
      </w:r>
      <w:r w:rsidRPr="0057718E">
        <w:rPr>
          <w:rPrChange w:id="2993" w:author="Microsoft Office User" w:date="2025-01-28T16:29:00Z">
            <w:rPr>
              <w:lang w:val="fr-SN"/>
            </w:rPr>
          </w:rPrChange>
        </w:rPr>
        <w:t xml:space="preserve"> : Analyse verticale du compte de résultat</w:t>
      </w:r>
      <w:bookmarkEnd w:id="2986"/>
    </w:p>
    <w:p w14:paraId="6D15AE37" w14:textId="23D2B555" w:rsidR="00E6413C" w:rsidRPr="0057718E" w:rsidRDefault="00E6413C" w:rsidP="00E6413C">
      <w:pPr>
        <w:ind w:left="360"/>
      </w:pPr>
      <w:r w:rsidRPr="0057718E">
        <w:t>Analyse horizontale</w:t>
      </w:r>
    </w:p>
    <w:p w14:paraId="65833CE4" w14:textId="6E83CEBE" w:rsidR="000E625D" w:rsidRPr="0057718E" w:rsidRDefault="000E625D" w:rsidP="000E625D">
      <w:r w:rsidRPr="0057718E">
        <w:t>Pour ce qui est de l’analyse horizontale du compte de résultat, du bilan et du tableau des flux de trésorerie, nous allons tout simplement calculer la croissance de chaque élément de l’état financier par rapport à l’année précédente.</w:t>
      </w:r>
    </w:p>
    <w:p w14:paraId="4B2BE392" w14:textId="17A07C4D" w:rsidR="00BD4D28" w:rsidRPr="0057718E" w:rsidRDefault="00BD4D28" w:rsidP="00483180">
      <w:pPr>
        <w:rPr>
          <w:rFonts w:eastAsiaTheme="minorEastAsia"/>
        </w:rPr>
      </w:pPr>
      <m:oMathPara>
        <m:oMath>
          <m:r>
            <w:rPr>
              <w:rFonts w:ascii="Cambria Math" w:hAnsi="Cambria Math"/>
            </w:rPr>
            <m:t>Croissance</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num>
            <m:den>
              <m:sSub>
                <m:sSubPr>
                  <m:ctrlPr>
                    <w:rPr>
                      <w:rFonts w:ascii="Cambria Math" w:hAnsi="Cambria Math"/>
                      <w:i/>
                    </w:rPr>
                  </m:ctrlPr>
                </m:sSubPr>
                <m:e>
                  <m:r>
                    <w:rPr>
                      <w:rFonts w:ascii="Cambria Math" w:hAnsi="Cambria Math"/>
                    </w:rPr>
                    <m:t>X</m:t>
                  </m:r>
                </m:e>
                <m:sub>
                  <m:r>
                    <w:rPr>
                      <w:rFonts w:ascii="Cambria Math" w:hAnsi="Cambria Math"/>
                    </w:rPr>
                    <m:t>n-1</m:t>
                  </m:r>
                </m:sub>
              </m:sSub>
            </m:den>
          </m:f>
        </m:oMath>
      </m:oMathPara>
    </w:p>
    <w:p w14:paraId="02CD6420" w14:textId="2C807133" w:rsidR="00037D38" w:rsidRPr="0057718E" w:rsidRDefault="00037D38" w:rsidP="00037D38">
      <w:pPr>
        <w:pStyle w:val="Lgende"/>
        <w:jc w:val="center"/>
        <w:rPr>
          <w:rPrChange w:id="2994" w:author="Microsoft Office User" w:date="2025-01-28T16:29:00Z">
            <w:rPr>
              <w:lang w:val="fr-SN"/>
            </w:rPr>
          </w:rPrChange>
        </w:rPr>
      </w:pPr>
      <w:bookmarkStart w:id="2995" w:name="_Toc188724034"/>
      <w:r w:rsidRPr="0057718E">
        <w:rPr>
          <w:rPrChange w:id="2996" w:author="Microsoft Office User" w:date="2025-01-28T16:29:00Z">
            <w:rPr>
              <w:lang w:val="fr-SN"/>
            </w:rPr>
          </w:rPrChange>
        </w:rPr>
        <w:t xml:space="preserve">Équation </w:t>
      </w:r>
      <w:r w:rsidRPr="0057718E">
        <w:rPr>
          <w:rPrChange w:id="2997" w:author="Microsoft Office User" w:date="2025-01-28T16:29:00Z">
            <w:rPr>
              <w:lang w:val="fr-SN"/>
            </w:rPr>
          </w:rPrChange>
        </w:rPr>
        <w:fldChar w:fldCharType="begin"/>
      </w:r>
      <w:r w:rsidRPr="0057718E">
        <w:rPr>
          <w:rPrChange w:id="2998" w:author="Microsoft Office User" w:date="2025-01-28T16:29:00Z">
            <w:rPr>
              <w:lang w:val="fr-SN"/>
            </w:rPr>
          </w:rPrChange>
        </w:rPr>
        <w:instrText xml:space="preserve"> SEQ Équation \* ARABIC </w:instrText>
      </w:r>
      <w:r w:rsidRPr="0057718E">
        <w:rPr>
          <w:rPrChange w:id="2999" w:author="Microsoft Office User" w:date="2025-01-28T16:29:00Z">
            <w:rPr>
              <w:lang w:val="fr-SN"/>
            </w:rPr>
          </w:rPrChange>
        </w:rPr>
        <w:fldChar w:fldCharType="separate"/>
      </w:r>
      <w:r w:rsidR="0016411D" w:rsidRPr="0057718E">
        <w:rPr>
          <w:rPrChange w:id="3000" w:author="Microsoft Office User" w:date="2025-01-28T16:29:00Z">
            <w:rPr>
              <w:noProof/>
              <w:lang w:val="fr-SN"/>
            </w:rPr>
          </w:rPrChange>
        </w:rPr>
        <w:t>11</w:t>
      </w:r>
      <w:r w:rsidRPr="0057718E">
        <w:rPr>
          <w:rPrChange w:id="3001" w:author="Microsoft Office User" w:date="2025-01-28T16:29:00Z">
            <w:rPr>
              <w:lang w:val="fr-SN"/>
            </w:rPr>
          </w:rPrChange>
        </w:rPr>
        <w:fldChar w:fldCharType="end"/>
      </w:r>
      <w:r w:rsidRPr="0057718E">
        <w:rPr>
          <w:rPrChange w:id="3002" w:author="Microsoft Office User" w:date="2025-01-28T16:29:00Z">
            <w:rPr>
              <w:lang w:val="fr-SN"/>
            </w:rPr>
          </w:rPrChange>
        </w:rPr>
        <w:t>: Calcul de la croissance</w:t>
      </w:r>
      <w:bookmarkEnd w:id="2995"/>
    </w:p>
    <w:p w14:paraId="2E4E8E53" w14:textId="12A6BE84" w:rsidR="00344F4B" w:rsidRPr="0057718E" w:rsidRDefault="00344F4B" w:rsidP="00B9476C">
      <w:pPr>
        <w:pStyle w:val="Paragraphedeliste"/>
        <w:numPr>
          <w:ilvl w:val="1"/>
          <w:numId w:val="16"/>
        </w:numPr>
        <w:rPr>
          <w:b/>
          <w:bCs/>
          <w:rPrChange w:id="3003" w:author="Microsoft Office User" w:date="2025-01-28T16:29:00Z">
            <w:rPr>
              <w:b/>
              <w:bCs/>
              <w:lang w:val="fr-SN"/>
            </w:rPr>
          </w:rPrChange>
        </w:rPr>
      </w:pPr>
      <w:r w:rsidRPr="0057718E">
        <w:rPr>
          <w:b/>
          <w:bCs/>
          <w:rPrChange w:id="3004" w:author="Microsoft Office User" w:date="2025-01-28T16:29:00Z">
            <w:rPr>
              <w:b/>
              <w:bCs/>
              <w:lang w:val="fr-SN"/>
            </w:rPr>
          </w:rPrChange>
        </w:rPr>
        <w:t>Analyse de l’activité et des relations de trésorerie</w:t>
      </w:r>
    </w:p>
    <w:p w14:paraId="09293C98" w14:textId="2B8E462A" w:rsidR="00134B75" w:rsidRPr="0057718E" w:rsidRDefault="00134B75" w:rsidP="00134B75">
      <w:pPr>
        <w:rPr>
          <w:rPrChange w:id="3005" w:author="Microsoft Office User" w:date="2025-01-28T16:29:00Z">
            <w:rPr>
              <w:lang w:val="fr-SN"/>
            </w:rPr>
          </w:rPrChange>
        </w:rPr>
      </w:pPr>
      <w:r w:rsidRPr="0057718E">
        <w:rPr>
          <w:rPrChange w:id="3006" w:author="Microsoft Office User" w:date="2025-01-28T16:29:00Z">
            <w:rPr>
              <w:lang w:val="fr-SN"/>
            </w:rPr>
          </w:rPrChange>
        </w:rPr>
        <w:t>Ce point de l’analyse financière est la partie qui va nous permettre d’apprécier l’évolution des chiffres clés d’une entreprise. Ce sont toutes les valeurs que l’entreprise doit maximiser pour rester en bonne santé et durer dans le temps. Il y aura trois (3) analyses qui seront faites dans cette partie :</w:t>
      </w:r>
    </w:p>
    <w:p w14:paraId="0E063E3B" w14:textId="77777777" w:rsidR="00134B75" w:rsidRPr="0057718E" w:rsidRDefault="00134B75" w:rsidP="00134B75">
      <w:pPr>
        <w:rPr>
          <w:rPrChange w:id="3007" w:author="Microsoft Office User" w:date="2025-01-28T16:29:00Z">
            <w:rPr>
              <w:lang w:val="fr-SN"/>
            </w:rPr>
          </w:rPrChange>
        </w:rPr>
      </w:pPr>
      <w:r w:rsidRPr="0057718E">
        <w:rPr>
          <w:rPrChange w:id="3008" w:author="Microsoft Office User" w:date="2025-01-28T16:29:00Z">
            <w:rPr>
              <w:lang w:val="fr-SN"/>
            </w:rPr>
          </w:rPrChange>
        </w:rPr>
        <w:t xml:space="preserve">    Analyse du cycle de vie de l'activité</w:t>
      </w:r>
    </w:p>
    <w:p w14:paraId="208E1AF4" w14:textId="77777777" w:rsidR="00134B75" w:rsidRPr="0057718E" w:rsidRDefault="00134B75" w:rsidP="00134B75">
      <w:pPr>
        <w:rPr>
          <w:rPrChange w:id="3009" w:author="Microsoft Office User" w:date="2025-01-28T16:29:00Z">
            <w:rPr>
              <w:lang w:val="fr-SN"/>
            </w:rPr>
          </w:rPrChange>
        </w:rPr>
      </w:pPr>
      <w:r w:rsidRPr="0057718E">
        <w:rPr>
          <w:rPrChange w:id="3010" w:author="Microsoft Office User" w:date="2025-01-28T16:29:00Z">
            <w:rPr>
              <w:lang w:val="fr-SN"/>
            </w:rPr>
          </w:rPrChange>
        </w:rPr>
        <w:t xml:space="preserve">    Analyse du comportement des flux de trésorerie</w:t>
      </w:r>
    </w:p>
    <w:p w14:paraId="21E77DE9" w14:textId="244FCB90" w:rsidR="00134B75" w:rsidRPr="0057718E" w:rsidRDefault="00134B75" w:rsidP="00134B75">
      <w:pPr>
        <w:rPr>
          <w:rPrChange w:id="3011" w:author="Microsoft Office User" w:date="2025-01-28T16:29:00Z">
            <w:rPr>
              <w:lang w:val="fr-SN"/>
            </w:rPr>
          </w:rPrChange>
        </w:rPr>
      </w:pPr>
      <w:r w:rsidRPr="0057718E">
        <w:rPr>
          <w:rPrChange w:id="3012" w:author="Microsoft Office User" w:date="2025-01-28T16:29:00Z">
            <w:rPr>
              <w:lang w:val="fr-SN"/>
            </w:rPr>
          </w:rPrChange>
        </w:rPr>
        <w:t xml:space="preserve">    Analyse des équilibres financiers et de la relation de trésorerie</w:t>
      </w:r>
    </w:p>
    <w:p w14:paraId="032B3025" w14:textId="77777777" w:rsidR="007B7127" w:rsidRPr="0057718E" w:rsidRDefault="007B7127" w:rsidP="007B7127">
      <w:pPr>
        <w:keepNext/>
      </w:pPr>
      <w:r w:rsidRPr="0057718E">
        <w:rPr>
          <w:rPrChange w:id="3013" w:author="Microsoft Office User" w:date="2025-01-28T16:29:00Z">
            <w:rPr>
              <w:noProof/>
            </w:rPr>
          </w:rPrChange>
        </w:rPr>
        <w:drawing>
          <wp:inline distT="0" distB="0" distL="0" distR="0" wp14:anchorId="3F85160C" wp14:editId="697F4BD9">
            <wp:extent cx="5935980" cy="217932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2441157A" w14:textId="0BE619F0" w:rsidR="007B7127" w:rsidRPr="0057718E" w:rsidRDefault="007B7127" w:rsidP="007B7127">
      <w:pPr>
        <w:pStyle w:val="Lgende"/>
        <w:jc w:val="center"/>
        <w:rPr>
          <w:rPrChange w:id="3014" w:author="Microsoft Office User" w:date="2025-01-28T16:29:00Z">
            <w:rPr>
              <w:lang w:val="fr-SN"/>
            </w:rPr>
          </w:rPrChange>
        </w:rPr>
      </w:pPr>
      <w:bookmarkStart w:id="3015" w:name="_Toc188723992"/>
      <w:r w:rsidRPr="0057718E">
        <w:t xml:space="preserve">Figure </w:t>
      </w:r>
      <w:r w:rsidRPr="0057718E">
        <w:fldChar w:fldCharType="begin"/>
      </w:r>
      <w:r w:rsidRPr="0057718E">
        <w:instrText xml:space="preserve"> SEQ Figure \* ARABIC </w:instrText>
      </w:r>
      <w:r w:rsidRPr="0057718E">
        <w:fldChar w:fldCharType="separate"/>
      </w:r>
      <w:r w:rsidR="000163C8" w:rsidRPr="0057718E">
        <w:rPr>
          <w:rPrChange w:id="3016" w:author="Microsoft Office User" w:date="2025-01-28T16:29:00Z">
            <w:rPr>
              <w:noProof/>
            </w:rPr>
          </w:rPrChange>
        </w:rPr>
        <w:t>14</w:t>
      </w:r>
      <w:r w:rsidRPr="0057718E">
        <w:fldChar w:fldCharType="end"/>
      </w:r>
      <w:r w:rsidRPr="0057718E">
        <w:t xml:space="preserve"> : Analyse du comportement des flux de trésorerie</w:t>
      </w:r>
      <w:bookmarkEnd w:id="3015"/>
    </w:p>
    <w:p w14:paraId="57F7A23F" w14:textId="3DDDAC21" w:rsidR="00344F4B" w:rsidRPr="0057718E" w:rsidRDefault="00344F4B" w:rsidP="00B9476C">
      <w:pPr>
        <w:pStyle w:val="Paragraphedeliste"/>
        <w:numPr>
          <w:ilvl w:val="1"/>
          <w:numId w:val="16"/>
        </w:numPr>
        <w:rPr>
          <w:b/>
          <w:bCs/>
          <w:rPrChange w:id="3017" w:author="Microsoft Office User" w:date="2025-01-28T16:29:00Z">
            <w:rPr>
              <w:b/>
              <w:bCs/>
              <w:lang w:val="fr-SN"/>
            </w:rPr>
          </w:rPrChange>
        </w:rPr>
      </w:pPr>
      <w:r w:rsidRPr="0057718E">
        <w:rPr>
          <w:b/>
          <w:bCs/>
          <w:rPrChange w:id="3018" w:author="Microsoft Office User" w:date="2025-01-28T16:29:00Z">
            <w:rPr>
              <w:b/>
              <w:bCs/>
              <w:lang w:val="fr-SN"/>
            </w:rPr>
          </w:rPrChange>
        </w:rPr>
        <w:t xml:space="preserve">Analyse tendancielle </w:t>
      </w:r>
      <w:r w:rsidR="000A79CA" w:rsidRPr="0057718E">
        <w:rPr>
          <w:b/>
          <w:bCs/>
          <w:rPrChange w:id="3019" w:author="Microsoft Office User" w:date="2025-01-28T16:29:00Z">
            <w:rPr>
              <w:b/>
              <w:bCs/>
              <w:lang w:val="fr-SN"/>
            </w:rPr>
          </w:rPrChange>
        </w:rPr>
        <w:t>par</w:t>
      </w:r>
      <w:r w:rsidRPr="0057718E">
        <w:rPr>
          <w:b/>
          <w:bCs/>
          <w:rPrChange w:id="3020" w:author="Microsoft Office User" w:date="2025-01-28T16:29:00Z">
            <w:rPr>
              <w:b/>
              <w:bCs/>
              <w:lang w:val="fr-SN"/>
            </w:rPr>
          </w:rPrChange>
        </w:rPr>
        <w:t xml:space="preserve"> la méthode des ratios</w:t>
      </w:r>
    </w:p>
    <w:p w14:paraId="28AD9697" w14:textId="77777777" w:rsidR="001D7AD8" w:rsidRPr="0057718E" w:rsidRDefault="001D7AD8" w:rsidP="001D7AD8">
      <w:r w:rsidRPr="0057718E">
        <w:t>Tout d’abord, l’analyse financière avec la méthode des ratios nous permet de poser un diagnostic sur l’entreprise à travers un certain nombre de ratios. Ces ratios sont de tout type et font intervenir les trois (3) états financiers. Ici, nous sommes à un point très important de l’analyse financière, c’est pourquoi cette partie va particulièrement intéresser les investisseurs, en plus de l’entreprise elle-même.</w:t>
      </w:r>
    </w:p>
    <w:p w14:paraId="5F1F68D1" w14:textId="2676E2AB" w:rsidR="00B0461D" w:rsidRPr="0057718E" w:rsidRDefault="001D7AD8" w:rsidP="001D7AD8">
      <w:r w:rsidRPr="0057718E">
        <w:t>Ces calculs de ratios vont nous permettre de noter l’entreprise à la fin de l’analyse, afin de déterminer si elle court un risque de défaut ou de faillite. Nous allons utiliser un système de notation développé par Altman en 2005. Finalement, l’évaluation de l’entreprise viendra clore cette analyse par les ratios. Ci-après un tableau récapitulatif des familles et de certains de leurs ratios.</w:t>
      </w:r>
    </w:p>
    <w:tbl>
      <w:tblPr>
        <w:tblStyle w:val="Tableausimple4"/>
        <w:tblW w:w="0" w:type="auto"/>
        <w:tblLook w:val="04A0" w:firstRow="1" w:lastRow="0" w:firstColumn="1" w:lastColumn="0" w:noHBand="0" w:noVBand="1"/>
      </w:tblPr>
      <w:tblGrid>
        <w:gridCol w:w="3240"/>
        <w:gridCol w:w="6110"/>
      </w:tblGrid>
      <w:tr w:rsidR="00B0461D" w:rsidRPr="0057718E" w14:paraId="486F2C3F"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53D07E8E" w14:textId="77777777" w:rsidR="00B0461D" w:rsidRPr="0057718E" w:rsidRDefault="00B0461D" w:rsidP="008B6BEC">
            <w:pPr>
              <w:rPr>
                <w:rPrChange w:id="3021" w:author="Microsoft Office User" w:date="2025-01-28T16:29:00Z">
                  <w:rPr>
                    <w:lang w:val="fr-SN"/>
                  </w:rPr>
                </w:rPrChange>
              </w:rPr>
            </w:pPr>
            <w:r w:rsidRPr="0057718E">
              <w:rPr>
                <w:rPrChange w:id="3022" w:author="Microsoft Office User" w:date="2025-01-28T16:29:00Z">
                  <w:rPr>
                    <w:lang w:val="fr-SN"/>
                  </w:rPr>
                </w:rPrChange>
              </w:rPr>
              <w:t>Famille</w:t>
            </w:r>
          </w:p>
        </w:tc>
        <w:tc>
          <w:tcPr>
            <w:tcW w:w="6110" w:type="dxa"/>
          </w:tcPr>
          <w:p w14:paraId="0093FD75" w14:textId="77777777" w:rsidR="00B0461D" w:rsidRPr="0057718E" w:rsidRDefault="00B0461D" w:rsidP="008B6BEC">
            <w:pPr>
              <w:cnfStyle w:val="100000000000" w:firstRow="1" w:lastRow="0" w:firstColumn="0" w:lastColumn="0" w:oddVBand="0" w:evenVBand="0" w:oddHBand="0" w:evenHBand="0" w:firstRowFirstColumn="0" w:firstRowLastColumn="0" w:lastRowFirstColumn="0" w:lastRowLastColumn="0"/>
              <w:rPr>
                <w:rPrChange w:id="3023" w:author="Microsoft Office User" w:date="2025-01-28T16:29:00Z">
                  <w:rPr>
                    <w:lang w:val="fr-SN"/>
                  </w:rPr>
                </w:rPrChange>
              </w:rPr>
            </w:pPr>
            <w:r w:rsidRPr="0057718E">
              <w:rPr>
                <w:rPrChange w:id="3024" w:author="Microsoft Office User" w:date="2025-01-28T16:29:00Z">
                  <w:rPr>
                    <w:lang w:val="fr-SN"/>
                  </w:rPr>
                </w:rPrChange>
              </w:rPr>
              <w:t>Ratios</w:t>
            </w:r>
          </w:p>
        </w:tc>
      </w:tr>
      <w:tr w:rsidR="00B0461D" w:rsidRPr="0057718E" w14:paraId="15C03C7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C01564F" w14:textId="77777777" w:rsidR="00B0461D" w:rsidRPr="0057718E" w:rsidRDefault="00B0461D" w:rsidP="008B6BEC">
            <w:pPr>
              <w:rPr>
                <w:rPrChange w:id="3025" w:author="Microsoft Office User" w:date="2025-01-28T16:29:00Z">
                  <w:rPr>
                    <w:lang w:val="fr-SN"/>
                  </w:rPr>
                </w:rPrChange>
              </w:rPr>
            </w:pPr>
            <w:r w:rsidRPr="0057718E">
              <w:rPr>
                <w:rPrChange w:id="3026" w:author="Microsoft Office User" w:date="2025-01-28T16:29:00Z">
                  <w:rPr>
                    <w:lang w:val="fr-SN"/>
                  </w:rPr>
                </w:rPrChange>
              </w:rPr>
              <w:t>Profitabilité</w:t>
            </w:r>
          </w:p>
        </w:tc>
        <w:tc>
          <w:tcPr>
            <w:tcW w:w="6110" w:type="dxa"/>
          </w:tcPr>
          <w:p w14:paraId="0A590FCF" w14:textId="77777777" w:rsidR="00B0461D" w:rsidRPr="0057718E" w:rsidRDefault="00B0461D" w:rsidP="008B6BEC">
            <w:pPr>
              <w:cnfStyle w:val="000000100000" w:firstRow="0" w:lastRow="0" w:firstColumn="0" w:lastColumn="0" w:oddVBand="0" w:evenVBand="0" w:oddHBand="1" w:evenHBand="0" w:firstRowFirstColumn="0" w:firstRowLastColumn="0" w:lastRowFirstColumn="0" w:lastRowLastColumn="0"/>
              <w:rPr>
                <w:rPrChange w:id="3027" w:author="Microsoft Office User" w:date="2025-01-28T16:29:00Z">
                  <w:rPr>
                    <w:lang w:val="fr-SN"/>
                  </w:rPr>
                </w:rPrChange>
              </w:rPr>
            </w:pPr>
            <w:r w:rsidRPr="0057718E">
              <w:rPr>
                <w:rPrChange w:id="3028" w:author="Microsoft Office User" w:date="2025-01-28T16:29:00Z">
                  <w:rPr>
                    <w:lang w:val="fr-SN"/>
                  </w:rPr>
                </w:rPrChange>
              </w:rPr>
              <w:t>Taux de marge nette, taux de valeur ajoutée, taux bruts d’exploitation …</w:t>
            </w:r>
          </w:p>
        </w:tc>
      </w:tr>
      <w:tr w:rsidR="00B0461D" w:rsidRPr="0057718E" w14:paraId="636A6B66"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0ADC408E" w14:textId="77777777" w:rsidR="00B0461D" w:rsidRPr="0057718E" w:rsidRDefault="00B0461D" w:rsidP="008B6BEC">
            <w:pPr>
              <w:rPr>
                <w:rPrChange w:id="3029" w:author="Microsoft Office User" w:date="2025-01-28T16:29:00Z">
                  <w:rPr>
                    <w:lang w:val="fr-SN"/>
                  </w:rPr>
                </w:rPrChange>
              </w:rPr>
            </w:pPr>
            <w:r w:rsidRPr="0057718E">
              <w:rPr>
                <w:rPrChange w:id="3030" w:author="Microsoft Office User" w:date="2025-01-28T16:29:00Z">
                  <w:rPr>
                    <w:lang w:val="fr-SN"/>
                  </w:rPr>
                </w:rPrChange>
              </w:rPr>
              <w:t>Rentabilité</w:t>
            </w:r>
          </w:p>
        </w:tc>
        <w:tc>
          <w:tcPr>
            <w:tcW w:w="6110" w:type="dxa"/>
          </w:tcPr>
          <w:p w14:paraId="3EA53837" w14:textId="77777777" w:rsidR="00B0461D" w:rsidRPr="0057718E" w:rsidRDefault="00B0461D" w:rsidP="008B6BEC">
            <w:pPr>
              <w:cnfStyle w:val="000000000000" w:firstRow="0" w:lastRow="0" w:firstColumn="0" w:lastColumn="0" w:oddVBand="0" w:evenVBand="0" w:oddHBand="0" w:evenHBand="0" w:firstRowFirstColumn="0" w:firstRowLastColumn="0" w:lastRowFirstColumn="0" w:lastRowLastColumn="0"/>
              <w:rPr>
                <w:rPrChange w:id="3031" w:author="Microsoft Office User" w:date="2025-01-28T16:29:00Z">
                  <w:rPr>
                    <w:lang w:val="fr-SN"/>
                  </w:rPr>
                </w:rPrChange>
              </w:rPr>
            </w:pPr>
            <w:r w:rsidRPr="0057718E">
              <w:rPr>
                <w:rPrChange w:id="3032" w:author="Microsoft Office User" w:date="2025-01-28T16:29:00Z">
                  <w:rPr>
                    <w:lang w:val="fr-SN"/>
                  </w:rPr>
                </w:rPrChange>
              </w:rPr>
              <w:t>Rentabilité économique et rentabilité financière.</w:t>
            </w:r>
          </w:p>
        </w:tc>
      </w:tr>
      <w:tr w:rsidR="00B0461D" w:rsidRPr="0057718E" w14:paraId="2E1CFEB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04A70498" w14:textId="77777777" w:rsidR="00B0461D" w:rsidRPr="0057718E" w:rsidRDefault="00B0461D" w:rsidP="008B6BEC">
            <w:pPr>
              <w:rPr>
                <w:rPrChange w:id="3033" w:author="Microsoft Office User" w:date="2025-01-28T16:29:00Z">
                  <w:rPr>
                    <w:lang w:val="fr-SN"/>
                  </w:rPr>
                </w:rPrChange>
              </w:rPr>
            </w:pPr>
            <w:r w:rsidRPr="0057718E">
              <w:rPr>
                <w:rPrChange w:id="3034" w:author="Microsoft Office User" w:date="2025-01-28T16:29:00Z">
                  <w:rPr>
                    <w:lang w:val="fr-SN"/>
                  </w:rPr>
                </w:rPrChange>
              </w:rPr>
              <w:t>Politique comptable</w:t>
            </w:r>
          </w:p>
        </w:tc>
        <w:tc>
          <w:tcPr>
            <w:tcW w:w="6110" w:type="dxa"/>
          </w:tcPr>
          <w:p w14:paraId="1667FB36" w14:textId="77777777" w:rsidR="00B0461D" w:rsidRPr="0057718E" w:rsidRDefault="00B0461D" w:rsidP="008B6BEC">
            <w:pPr>
              <w:cnfStyle w:val="000000100000" w:firstRow="0" w:lastRow="0" w:firstColumn="0" w:lastColumn="0" w:oddVBand="0" w:evenVBand="0" w:oddHBand="1" w:evenHBand="0" w:firstRowFirstColumn="0" w:firstRowLastColumn="0" w:lastRowFirstColumn="0" w:lastRowLastColumn="0"/>
              <w:rPr>
                <w:rPrChange w:id="3035" w:author="Microsoft Office User" w:date="2025-01-28T16:29:00Z">
                  <w:rPr>
                    <w:lang w:val="fr-SN"/>
                  </w:rPr>
                </w:rPrChange>
              </w:rPr>
            </w:pPr>
            <w:r w:rsidRPr="0057718E">
              <w:rPr>
                <w:rPrChange w:id="3036" w:author="Microsoft Office User" w:date="2025-01-28T16:29:00Z">
                  <w:rPr>
                    <w:lang w:val="fr-SN"/>
                  </w:rPr>
                </w:rPrChange>
              </w:rPr>
              <w:t>Ratio de vétuste, taux de provision de stocks, taux de provision de créances.</w:t>
            </w:r>
          </w:p>
        </w:tc>
      </w:tr>
      <w:tr w:rsidR="00B0461D" w:rsidRPr="0057718E" w14:paraId="6E644AA3"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29657460" w14:textId="77777777" w:rsidR="00B0461D" w:rsidRPr="0057718E" w:rsidRDefault="00B0461D" w:rsidP="008B6BEC">
            <w:pPr>
              <w:rPr>
                <w:rPrChange w:id="3037" w:author="Microsoft Office User" w:date="2025-01-28T16:29:00Z">
                  <w:rPr>
                    <w:lang w:val="fr-SN"/>
                  </w:rPr>
                </w:rPrChange>
              </w:rPr>
            </w:pPr>
            <w:r w:rsidRPr="0057718E">
              <w:rPr>
                <w:rPrChange w:id="3038" w:author="Microsoft Office User" w:date="2025-01-28T16:29:00Z">
                  <w:rPr>
                    <w:lang w:val="fr-SN"/>
                  </w:rPr>
                </w:rPrChange>
              </w:rPr>
              <w:t>Liquidité</w:t>
            </w:r>
          </w:p>
        </w:tc>
        <w:tc>
          <w:tcPr>
            <w:tcW w:w="6110" w:type="dxa"/>
          </w:tcPr>
          <w:p w14:paraId="342E46F1" w14:textId="77777777" w:rsidR="00B0461D" w:rsidRPr="0057718E" w:rsidRDefault="00B0461D" w:rsidP="008B6BEC">
            <w:pPr>
              <w:cnfStyle w:val="000000000000" w:firstRow="0" w:lastRow="0" w:firstColumn="0" w:lastColumn="0" w:oddVBand="0" w:evenVBand="0" w:oddHBand="0" w:evenHBand="0" w:firstRowFirstColumn="0" w:firstRowLastColumn="0" w:lastRowFirstColumn="0" w:lastRowLastColumn="0"/>
              <w:rPr>
                <w:rPrChange w:id="3039" w:author="Microsoft Office User" w:date="2025-01-28T16:29:00Z">
                  <w:rPr>
                    <w:lang w:val="fr-SN"/>
                  </w:rPr>
                </w:rPrChange>
              </w:rPr>
            </w:pPr>
            <w:r w:rsidRPr="0057718E">
              <w:rPr>
                <w:rPrChange w:id="3040" w:author="Microsoft Office User" w:date="2025-01-28T16:29:00Z">
                  <w:rPr>
                    <w:lang w:val="fr-SN"/>
                  </w:rPr>
                </w:rPrChange>
              </w:rPr>
              <w:t xml:space="preserve">Liquidité (générale, réduite et immédiate) </w:t>
            </w:r>
          </w:p>
        </w:tc>
      </w:tr>
      <w:tr w:rsidR="00B0461D" w:rsidRPr="0057718E" w14:paraId="155C5E0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18904D2C" w14:textId="77777777" w:rsidR="00B0461D" w:rsidRPr="0057718E" w:rsidRDefault="00B0461D" w:rsidP="008B6BEC">
            <w:pPr>
              <w:rPr>
                <w:rPrChange w:id="3041" w:author="Microsoft Office User" w:date="2025-01-28T16:29:00Z">
                  <w:rPr>
                    <w:lang w:val="fr-SN"/>
                  </w:rPr>
                </w:rPrChange>
              </w:rPr>
            </w:pPr>
            <w:r w:rsidRPr="0057718E">
              <w:rPr>
                <w:rPrChange w:id="3042" w:author="Microsoft Office User" w:date="2025-01-28T16:29:00Z">
                  <w:rPr>
                    <w:lang w:val="fr-SN"/>
                  </w:rPr>
                </w:rPrChange>
              </w:rPr>
              <w:t>Gestion de la dette</w:t>
            </w:r>
          </w:p>
        </w:tc>
        <w:tc>
          <w:tcPr>
            <w:tcW w:w="6110" w:type="dxa"/>
          </w:tcPr>
          <w:p w14:paraId="72ED517F" w14:textId="77777777" w:rsidR="00B0461D" w:rsidRPr="0057718E" w:rsidRDefault="00B0461D" w:rsidP="008B6BEC">
            <w:pPr>
              <w:cnfStyle w:val="000000100000" w:firstRow="0" w:lastRow="0" w:firstColumn="0" w:lastColumn="0" w:oddVBand="0" w:evenVBand="0" w:oddHBand="1" w:evenHBand="0" w:firstRowFirstColumn="0" w:firstRowLastColumn="0" w:lastRowFirstColumn="0" w:lastRowLastColumn="0"/>
              <w:rPr>
                <w:rPrChange w:id="3043" w:author="Microsoft Office User" w:date="2025-01-28T16:29:00Z">
                  <w:rPr>
                    <w:lang w:val="fr-SN"/>
                  </w:rPr>
                </w:rPrChange>
              </w:rPr>
            </w:pPr>
            <w:r w:rsidRPr="0057718E">
              <w:rPr>
                <w:rPrChange w:id="3044" w:author="Microsoft Office User" w:date="2025-01-28T16:29:00Z">
                  <w:rPr>
                    <w:lang w:val="fr-SN"/>
                  </w:rPr>
                </w:rPrChange>
              </w:rPr>
              <w:t>Levier, taux d’entêtement, maturité de l’endettement</w:t>
            </w:r>
          </w:p>
        </w:tc>
      </w:tr>
      <w:tr w:rsidR="00B0461D" w:rsidRPr="0057718E" w14:paraId="45A70F3D"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13906480" w14:textId="77777777" w:rsidR="00B0461D" w:rsidRPr="0057718E" w:rsidRDefault="00B0461D" w:rsidP="008B6BEC">
            <w:pPr>
              <w:rPr>
                <w:rPrChange w:id="3045" w:author="Microsoft Office User" w:date="2025-01-28T16:29:00Z">
                  <w:rPr>
                    <w:lang w:val="fr-SN"/>
                  </w:rPr>
                </w:rPrChange>
              </w:rPr>
            </w:pPr>
            <w:r w:rsidRPr="0057718E">
              <w:rPr>
                <w:rPrChange w:id="3046" w:author="Microsoft Office User" w:date="2025-01-28T16:29:00Z">
                  <w:rPr>
                    <w:lang w:val="fr-SN"/>
                  </w:rPr>
                </w:rPrChange>
              </w:rPr>
              <w:t>Flux de trésorerie</w:t>
            </w:r>
          </w:p>
        </w:tc>
        <w:tc>
          <w:tcPr>
            <w:tcW w:w="6110" w:type="dxa"/>
          </w:tcPr>
          <w:p w14:paraId="256C4530" w14:textId="77777777" w:rsidR="00B0461D" w:rsidRPr="0057718E" w:rsidRDefault="00B0461D" w:rsidP="008B6BEC">
            <w:pPr>
              <w:cnfStyle w:val="000000000000" w:firstRow="0" w:lastRow="0" w:firstColumn="0" w:lastColumn="0" w:oddVBand="0" w:evenVBand="0" w:oddHBand="0" w:evenHBand="0" w:firstRowFirstColumn="0" w:firstRowLastColumn="0" w:lastRowFirstColumn="0" w:lastRowLastColumn="0"/>
              <w:rPr>
                <w:rPrChange w:id="3047" w:author="Microsoft Office User" w:date="2025-01-28T16:29:00Z">
                  <w:rPr>
                    <w:lang w:val="fr-SN"/>
                  </w:rPr>
                </w:rPrChange>
              </w:rPr>
            </w:pPr>
            <w:r w:rsidRPr="0057718E">
              <w:rPr>
                <w:rPrChange w:id="3048" w:author="Microsoft Office User" w:date="2025-01-28T16:29:00Z">
                  <w:rPr>
                    <w:lang w:val="fr-SN"/>
                  </w:rPr>
                </w:rPrChange>
              </w:rPr>
              <w:t>Capacite à investir, taux d’investissement net, taux de réinvestissement …</w:t>
            </w:r>
          </w:p>
        </w:tc>
      </w:tr>
      <w:tr w:rsidR="00B0461D" w:rsidRPr="0057718E" w14:paraId="252EBDB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50077F8" w14:textId="77777777" w:rsidR="00B0461D" w:rsidRPr="0057718E" w:rsidRDefault="00B0461D" w:rsidP="008B6BEC">
            <w:pPr>
              <w:rPr>
                <w:rPrChange w:id="3049" w:author="Microsoft Office User" w:date="2025-01-28T16:29:00Z">
                  <w:rPr>
                    <w:lang w:val="fr-SN"/>
                  </w:rPr>
                </w:rPrChange>
              </w:rPr>
            </w:pPr>
            <w:r w:rsidRPr="0057718E">
              <w:rPr>
                <w:rPrChange w:id="3050" w:author="Microsoft Office User" w:date="2025-01-28T16:29:00Z">
                  <w:rPr>
                    <w:lang w:val="fr-SN"/>
                  </w:rPr>
                </w:rPrChange>
              </w:rPr>
              <w:t>Efficacité des actifs du BFG</w:t>
            </w:r>
          </w:p>
        </w:tc>
        <w:tc>
          <w:tcPr>
            <w:tcW w:w="6110" w:type="dxa"/>
          </w:tcPr>
          <w:p w14:paraId="6E0732A4" w14:textId="77777777" w:rsidR="00B0461D" w:rsidRPr="0057718E" w:rsidRDefault="00B0461D" w:rsidP="008B6BEC">
            <w:pPr>
              <w:cnfStyle w:val="000000100000" w:firstRow="0" w:lastRow="0" w:firstColumn="0" w:lastColumn="0" w:oddVBand="0" w:evenVBand="0" w:oddHBand="1" w:evenHBand="0" w:firstRowFirstColumn="0" w:firstRowLastColumn="0" w:lastRowFirstColumn="0" w:lastRowLastColumn="0"/>
              <w:rPr>
                <w:rPrChange w:id="3051" w:author="Microsoft Office User" w:date="2025-01-28T16:29:00Z">
                  <w:rPr>
                    <w:lang w:val="fr-SN"/>
                  </w:rPr>
                </w:rPrChange>
              </w:rPr>
            </w:pPr>
            <w:r w:rsidRPr="0057718E">
              <w:rPr>
                <w:rPrChange w:id="3052" w:author="Microsoft Office User" w:date="2025-01-28T16:29:00Z">
                  <w:rPr>
                    <w:lang w:val="fr-SN"/>
                  </w:rPr>
                </w:rPrChange>
              </w:rPr>
              <w:t>Variation CA, variation VA, taux de valeur ajoutée</w:t>
            </w:r>
          </w:p>
        </w:tc>
      </w:tr>
      <w:tr w:rsidR="00B0461D" w:rsidRPr="0057718E" w14:paraId="3973B416"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0D30939C" w14:textId="77777777" w:rsidR="00B0461D" w:rsidRPr="0057718E" w:rsidRDefault="00B0461D" w:rsidP="008B6BEC">
            <w:pPr>
              <w:rPr>
                <w:rPrChange w:id="3053" w:author="Microsoft Office User" w:date="2025-01-28T16:29:00Z">
                  <w:rPr>
                    <w:lang w:val="fr-SN"/>
                  </w:rPr>
                </w:rPrChange>
              </w:rPr>
            </w:pPr>
            <w:r w:rsidRPr="0057718E">
              <w:rPr>
                <w:rPrChange w:id="3054" w:author="Microsoft Office User" w:date="2025-01-28T16:29:00Z">
                  <w:rPr>
                    <w:lang w:val="fr-SN"/>
                  </w:rPr>
                </w:rPrChange>
              </w:rPr>
              <w:t>Valorisation</w:t>
            </w:r>
          </w:p>
        </w:tc>
        <w:tc>
          <w:tcPr>
            <w:tcW w:w="6110" w:type="dxa"/>
          </w:tcPr>
          <w:p w14:paraId="1B9B8CC2" w14:textId="77777777" w:rsidR="00B0461D" w:rsidRPr="0057718E" w:rsidRDefault="00B0461D" w:rsidP="008B6BEC">
            <w:pPr>
              <w:cnfStyle w:val="000000000000" w:firstRow="0" w:lastRow="0" w:firstColumn="0" w:lastColumn="0" w:oddVBand="0" w:evenVBand="0" w:oddHBand="0" w:evenHBand="0" w:firstRowFirstColumn="0" w:firstRowLastColumn="0" w:lastRowFirstColumn="0" w:lastRowLastColumn="0"/>
              <w:rPr>
                <w:rPrChange w:id="3055" w:author="Microsoft Office User" w:date="2025-01-28T16:29:00Z">
                  <w:rPr>
                    <w:lang w:val="fr-SN"/>
                  </w:rPr>
                </w:rPrChange>
              </w:rPr>
            </w:pPr>
            <w:r w:rsidRPr="0057718E">
              <w:rPr>
                <w:rPrChange w:id="3056" w:author="Microsoft Office User" w:date="2025-01-28T16:29:00Z">
                  <w:rPr>
                    <w:lang w:val="fr-SN"/>
                  </w:rPr>
                </w:rPrChange>
              </w:rPr>
              <w:t>Capitalisation boursière, valorisation boursière, capitalisation du CA …</w:t>
            </w:r>
          </w:p>
        </w:tc>
      </w:tr>
      <w:tr w:rsidR="00B0461D" w:rsidRPr="0057718E" w14:paraId="5635D66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26D08004" w14:textId="77777777" w:rsidR="00B0461D" w:rsidRPr="0057718E" w:rsidRDefault="00B0461D" w:rsidP="008B6BEC">
            <w:pPr>
              <w:rPr>
                <w:rPrChange w:id="3057" w:author="Microsoft Office User" w:date="2025-01-28T16:29:00Z">
                  <w:rPr>
                    <w:lang w:val="fr-SN"/>
                  </w:rPr>
                </w:rPrChange>
              </w:rPr>
            </w:pPr>
            <w:r w:rsidRPr="0057718E">
              <w:rPr>
                <w:rPrChange w:id="3058" w:author="Microsoft Office User" w:date="2025-01-28T16:29:00Z">
                  <w:rPr>
                    <w:lang w:val="fr-SN"/>
                  </w:rPr>
                </w:rPrChange>
              </w:rPr>
              <w:t>Probabilité de défaut</w:t>
            </w:r>
          </w:p>
        </w:tc>
        <w:tc>
          <w:tcPr>
            <w:tcW w:w="6110" w:type="dxa"/>
          </w:tcPr>
          <w:p w14:paraId="27CBF2FF" w14:textId="77777777" w:rsidR="00B0461D" w:rsidRPr="0057718E" w:rsidRDefault="00B0461D" w:rsidP="004F0B8C">
            <w:pPr>
              <w:keepNext/>
              <w:cnfStyle w:val="000000100000" w:firstRow="0" w:lastRow="0" w:firstColumn="0" w:lastColumn="0" w:oddVBand="0" w:evenVBand="0" w:oddHBand="1" w:evenHBand="0" w:firstRowFirstColumn="0" w:firstRowLastColumn="0" w:lastRowFirstColumn="0" w:lastRowLastColumn="0"/>
              <w:rPr>
                <w:rPrChange w:id="3059" w:author="Microsoft Office User" w:date="2025-01-28T16:29:00Z">
                  <w:rPr>
                    <w:lang w:val="fr-SN"/>
                  </w:rPr>
                </w:rPrChange>
              </w:rPr>
            </w:pPr>
            <w:proofErr w:type="spellStart"/>
            <w:r w:rsidRPr="0057718E">
              <w:rPr>
                <w:rPrChange w:id="3060" w:author="Microsoft Office User" w:date="2025-01-28T16:29:00Z">
                  <w:rPr>
                    <w:lang w:val="fr-SN"/>
                  </w:rPr>
                </w:rPrChange>
              </w:rPr>
              <w:t>Zscore</w:t>
            </w:r>
            <w:proofErr w:type="spellEnd"/>
            <w:r w:rsidRPr="0057718E">
              <w:rPr>
                <w:rPrChange w:id="3061" w:author="Microsoft Office User" w:date="2025-01-28T16:29:00Z">
                  <w:rPr>
                    <w:lang w:val="fr-SN"/>
                  </w:rPr>
                </w:rPrChange>
              </w:rPr>
              <w:t xml:space="preserve"> d’Altman, score de la banque de France.</w:t>
            </w:r>
          </w:p>
        </w:tc>
      </w:tr>
    </w:tbl>
    <w:p w14:paraId="1C5A9F16" w14:textId="3C8EED71" w:rsidR="00483180" w:rsidRPr="0057718E" w:rsidRDefault="004F0B8C" w:rsidP="004F0B8C">
      <w:pPr>
        <w:pStyle w:val="Lgende"/>
        <w:jc w:val="center"/>
      </w:pPr>
      <w:bookmarkStart w:id="3062" w:name="_Toc188724007"/>
      <w:r w:rsidRPr="0057718E">
        <w:t xml:space="preserve">Tableau </w:t>
      </w:r>
      <w:r w:rsidRPr="0057718E">
        <w:fldChar w:fldCharType="begin"/>
      </w:r>
      <w:r w:rsidRPr="0057718E">
        <w:instrText xml:space="preserve"> SEQ Tableau \* ARABIC </w:instrText>
      </w:r>
      <w:r w:rsidRPr="0057718E">
        <w:fldChar w:fldCharType="separate"/>
      </w:r>
      <w:r w:rsidR="0016411D" w:rsidRPr="0057718E">
        <w:rPr>
          <w:rPrChange w:id="3063" w:author="Microsoft Office User" w:date="2025-01-28T16:29:00Z">
            <w:rPr>
              <w:noProof/>
            </w:rPr>
          </w:rPrChange>
        </w:rPr>
        <w:t>4</w:t>
      </w:r>
      <w:r w:rsidRPr="0057718E">
        <w:fldChar w:fldCharType="end"/>
      </w:r>
      <w:r w:rsidRPr="0057718E">
        <w:t xml:space="preserve"> : Les familles de ratios</w:t>
      </w:r>
      <w:bookmarkEnd w:id="3062"/>
    </w:p>
    <w:p w14:paraId="61D4A6D3" w14:textId="77777777" w:rsidR="002C49BA" w:rsidRPr="0057718E" w:rsidRDefault="002C49BA" w:rsidP="002C49BA">
      <w:pPr>
        <w:keepNext/>
      </w:pPr>
      <w:r w:rsidRPr="0057718E">
        <w:rPr>
          <w:rPrChange w:id="3064" w:author="Microsoft Office User" w:date="2025-01-28T16:29:00Z">
            <w:rPr>
              <w:noProof/>
            </w:rPr>
          </w:rPrChange>
        </w:rPr>
        <w:drawing>
          <wp:inline distT="0" distB="0" distL="0" distR="0" wp14:anchorId="704F620B" wp14:editId="3071431F">
            <wp:extent cx="5935980" cy="17830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5237E795" w14:textId="14AC72B8" w:rsidR="002C49BA" w:rsidRPr="0057718E" w:rsidRDefault="002C49BA" w:rsidP="002C49BA">
      <w:pPr>
        <w:pStyle w:val="Lgende"/>
        <w:jc w:val="center"/>
        <w:rPr>
          <w:rPrChange w:id="3065" w:author="Microsoft Office User" w:date="2025-01-28T16:29:00Z">
            <w:rPr>
              <w:lang w:val="fr-SN"/>
            </w:rPr>
          </w:rPrChange>
        </w:rPr>
      </w:pPr>
      <w:bookmarkStart w:id="3066" w:name="_Toc188723993"/>
      <w:r w:rsidRPr="0057718E">
        <w:rPr>
          <w:rPrChange w:id="3067" w:author="Microsoft Office User" w:date="2025-01-28T16:29:00Z">
            <w:rPr>
              <w:lang w:val="fr-SN"/>
            </w:rPr>
          </w:rPrChange>
        </w:rPr>
        <w:t xml:space="preserve">Figure </w:t>
      </w:r>
      <w:r w:rsidRPr="0057718E">
        <w:rPr>
          <w:rPrChange w:id="3068" w:author="Microsoft Office User" w:date="2025-01-28T16:29:00Z">
            <w:rPr>
              <w:lang w:val="fr-SN"/>
            </w:rPr>
          </w:rPrChange>
        </w:rPr>
        <w:fldChar w:fldCharType="begin"/>
      </w:r>
      <w:r w:rsidRPr="0057718E">
        <w:rPr>
          <w:rPrChange w:id="3069" w:author="Microsoft Office User" w:date="2025-01-28T16:29:00Z">
            <w:rPr>
              <w:lang w:val="fr-SN"/>
            </w:rPr>
          </w:rPrChange>
        </w:rPr>
        <w:instrText xml:space="preserve"> SEQ Figure \* ARABIC </w:instrText>
      </w:r>
      <w:r w:rsidRPr="0057718E">
        <w:rPr>
          <w:rPrChange w:id="3070" w:author="Microsoft Office User" w:date="2025-01-28T16:29:00Z">
            <w:rPr>
              <w:lang w:val="fr-SN"/>
            </w:rPr>
          </w:rPrChange>
        </w:rPr>
        <w:fldChar w:fldCharType="separate"/>
      </w:r>
      <w:r w:rsidR="000163C8" w:rsidRPr="0057718E">
        <w:rPr>
          <w:rPrChange w:id="3071" w:author="Microsoft Office User" w:date="2025-01-28T16:29:00Z">
            <w:rPr>
              <w:noProof/>
              <w:lang w:val="fr-SN"/>
            </w:rPr>
          </w:rPrChange>
        </w:rPr>
        <w:t>15</w:t>
      </w:r>
      <w:r w:rsidRPr="0057718E">
        <w:rPr>
          <w:rPrChange w:id="3072" w:author="Microsoft Office User" w:date="2025-01-28T16:29:00Z">
            <w:rPr>
              <w:lang w:val="fr-SN"/>
            </w:rPr>
          </w:rPrChange>
        </w:rPr>
        <w:fldChar w:fldCharType="end"/>
      </w:r>
      <w:r w:rsidRPr="0057718E">
        <w:rPr>
          <w:rPrChange w:id="3073" w:author="Microsoft Office User" w:date="2025-01-28T16:29:00Z">
            <w:rPr>
              <w:lang w:val="fr-SN"/>
            </w:rPr>
          </w:rPrChange>
        </w:rPr>
        <w:t xml:space="preserve"> : Représentation graphique des ratios de profitabilité</w:t>
      </w:r>
      <w:bookmarkEnd w:id="3066"/>
    </w:p>
    <w:p w14:paraId="7CAE2491" w14:textId="629C605C" w:rsidR="00A75DD3" w:rsidRPr="0057718E" w:rsidRDefault="00A75DD3" w:rsidP="00B9476C">
      <w:pPr>
        <w:pStyle w:val="Titre4"/>
        <w:numPr>
          <w:ilvl w:val="0"/>
          <w:numId w:val="6"/>
        </w:numPr>
        <w:ind w:left="432" w:hanging="432"/>
        <w:rPr>
          <w:rPrChange w:id="3074" w:author="Microsoft Office User" w:date="2025-01-28T16:29:00Z">
            <w:rPr>
              <w:lang w:val="fr-SN"/>
            </w:rPr>
          </w:rPrChange>
        </w:rPr>
      </w:pPr>
      <w:bookmarkStart w:id="3075" w:name="_Toc188723933"/>
      <w:r w:rsidRPr="0057718E">
        <w:rPr>
          <w:rPrChange w:id="3076" w:author="Microsoft Office User" w:date="2025-01-28T16:29:00Z">
            <w:rPr>
              <w:lang w:val="fr-SN"/>
            </w:rPr>
          </w:rPrChange>
        </w:rPr>
        <w:t>Le frontend</w:t>
      </w:r>
      <w:bookmarkEnd w:id="3075"/>
    </w:p>
    <w:p w14:paraId="24299F49" w14:textId="1C82EF5E" w:rsidR="00060CC4" w:rsidRPr="0057718E" w:rsidRDefault="00060CC4" w:rsidP="00060CC4">
      <w:pPr>
        <w:rPr>
          <w:rPrChange w:id="3077" w:author="Microsoft Office User" w:date="2025-01-28T16:29:00Z">
            <w:rPr>
              <w:lang w:val="fr-SN"/>
            </w:rPr>
          </w:rPrChange>
        </w:rPr>
      </w:pPr>
      <w:r w:rsidRPr="0057718E">
        <w:rPr>
          <w:rPrChange w:id="3078" w:author="Microsoft Office User" w:date="2025-01-28T16:29:00Z">
            <w:rPr>
              <w:lang w:val="fr-SN"/>
            </w:rPr>
          </w:rPrChange>
        </w:rPr>
        <w:t>Pour ce qui est du développement de l’interface graphique, nous allons utiliser Qt. Ce dernier nous offre un certain nombre de fonctionnalités pour réaliser des logiciels robustes et très avancés, mais nous allons en sélectionner quelques-unes qui nous ont été utiles dans notre travail, afin de les expliquer et de montrer comment nous les avons utilisées dans nos modèles.</w:t>
      </w:r>
    </w:p>
    <w:p w14:paraId="0D069087" w14:textId="39B2AF97" w:rsidR="008D54D2" w:rsidRPr="0057718E" w:rsidRDefault="008D54D2" w:rsidP="00B9476C">
      <w:pPr>
        <w:pStyle w:val="Paragraphedeliste"/>
        <w:numPr>
          <w:ilvl w:val="0"/>
          <w:numId w:val="17"/>
        </w:numPr>
        <w:rPr>
          <w:rPrChange w:id="3079" w:author="Microsoft Office User" w:date="2025-01-28T16:29:00Z">
            <w:rPr>
              <w:lang w:val="fr-SN"/>
            </w:rPr>
          </w:rPrChange>
        </w:rPr>
      </w:pPr>
      <w:r w:rsidRPr="0057718E">
        <w:rPr>
          <w:rPrChange w:id="3080" w:author="Microsoft Office User" w:date="2025-01-28T16:29:00Z">
            <w:rPr>
              <w:lang w:val="fr-SN"/>
            </w:rPr>
          </w:rPrChange>
        </w:rPr>
        <w:t>Widget</w:t>
      </w:r>
    </w:p>
    <w:p w14:paraId="29C3A796" w14:textId="630FED25" w:rsidR="00DA1258" w:rsidRPr="0057718E" w:rsidRDefault="00DA1258" w:rsidP="00DA1258">
      <w:pPr>
        <w:rPr>
          <w:rPrChange w:id="3081" w:author="Microsoft Office User" w:date="2025-01-28T16:29:00Z">
            <w:rPr>
              <w:lang w:val="fr-SN"/>
            </w:rPr>
          </w:rPrChange>
        </w:rPr>
      </w:pPr>
      <w:r w:rsidRPr="0057718E">
        <w:rPr>
          <w:rPrChange w:id="3082" w:author="Microsoft Office User" w:date="2025-01-28T16:29:00Z">
            <w:rPr>
              <w:lang w:val="fr-SN"/>
            </w:rPr>
          </w:rPrChange>
        </w:rPr>
        <w:t>Les widgets font partie des éléments de base de Qt. En effet, tout est un widget, et il existe des widgets pour tout faire. Pour mieux comprendre ce concept, un widget est un élément visible avec lequel l’utilisateur peut interagir. Nous pouvons donner l'exemple d'un bouton, d'une zone de texte, d'un label, voire même d'une page entière.</w:t>
      </w:r>
    </w:p>
    <w:p w14:paraId="0798BC5D" w14:textId="75097EF4" w:rsidR="00DA1258" w:rsidRPr="0057718E" w:rsidRDefault="00DA1258" w:rsidP="00DA1258">
      <w:pPr>
        <w:rPr>
          <w:rPrChange w:id="3083" w:author="Microsoft Office User" w:date="2025-01-28T16:29:00Z">
            <w:rPr>
              <w:lang w:val="fr-SN"/>
            </w:rPr>
          </w:rPrChange>
        </w:rPr>
      </w:pPr>
      <w:r w:rsidRPr="0057718E">
        <w:rPr>
          <w:rPrChange w:id="3084" w:author="Microsoft Office User" w:date="2025-01-28T16:29:00Z">
            <w:rPr>
              <w:lang w:val="fr-SN"/>
            </w:rPr>
          </w:rPrChange>
        </w:rPr>
        <w:t xml:space="preserve">L'un des widgets les plus importants est ce que Qt appelle </w:t>
      </w:r>
      <w:proofErr w:type="spellStart"/>
      <w:r w:rsidRPr="0057718E">
        <w:rPr>
          <w:i/>
          <w:iCs/>
          <w:rPrChange w:id="3085" w:author="Microsoft Office User" w:date="2025-01-28T16:29:00Z">
            <w:rPr>
              <w:i/>
              <w:iCs/>
              <w:lang w:val="fr-SN"/>
            </w:rPr>
          </w:rPrChange>
        </w:rPr>
        <w:t>QMainWindow</w:t>
      </w:r>
      <w:proofErr w:type="spellEnd"/>
      <w:r w:rsidRPr="0057718E">
        <w:rPr>
          <w:rPrChange w:id="3086" w:author="Microsoft Office User" w:date="2025-01-28T16:29:00Z">
            <w:rPr>
              <w:lang w:val="fr-SN"/>
            </w:rPr>
          </w:rPrChange>
        </w:rPr>
        <w:t>, qui est le widget principal sur lequel tous les autres vont s'accoler. Il faut préciser que chaque widget a un parent, sauf le widget principal, ce qui donne une structure sous forme d'arbre.</w:t>
      </w:r>
    </w:p>
    <w:p w14:paraId="1706FE0A" w14:textId="097EDDCE" w:rsidR="00DA1258" w:rsidRPr="0057718E" w:rsidRDefault="00DA1258" w:rsidP="00DA1258">
      <w:pPr>
        <w:rPr>
          <w:rPrChange w:id="3087" w:author="Microsoft Office User" w:date="2025-01-28T16:29:00Z">
            <w:rPr>
              <w:lang w:val="fr-SN"/>
            </w:rPr>
          </w:rPrChange>
        </w:rPr>
      </w:pPr>
      <w:r w:rsidRPr="0057718E">
        <w:rPr>
          <w:rPrChange w:id="3088" w:author="Microsoft Office User" w:date="2025-01-28T16:29:00Z">
            <w:rPr>
              <w:lang w:val="fr-SN"/>
            </w:rPr>
          </w:rPrChange>
        </w:rPr>
        <w:t xml:space="preserve">Dans notre logiciel, nous allons utiliser toutes sortes de widgets, en commençant bien évidemment par le </w:t>
      </w:r>
      <w:proofErr w:type="spellStart"/>
      <w:r w:rsidRPr="0057718E">
        <w:rPr>
          <w:i/>
          <w:iCs/>
          <w:rPrChange w:id="3089" w:author="Microsoft Office User" w:date="2025-01-28T16:29:00Z">
            <w:rPr>
              <w:i/>
              <w:iCs/>
              <w:lang w:val="fr-SN"/>
            </w:rPr>
          </w:rPrChange>
        </w:rPr>
        <w:t>QMainWindow</w:t>
      </w:r>
      <w:proofErr w:type="spellEnd"/>
      <w:r w:rsidRPr="0057718E">
        <w:rPr>
          <w:rPrChange w:id="3090" w:author="Microsoft Office User" w:date="2025-01-28T16:29:00Z">
            <w:rPr>
              <w:lang w:val="fr-SN"/>
            </w:rPr>
          </w:rPrChange>
        </w:rPr>
        <w:t>, puis en passant par les autres qui permettent de présenter les résultats de nos modèles de manière simple.</w:t>
      </w:r>
    </w:p>
    <w:p w14:paraId="01B0E050" w14:textId="55D15BB1" w:rsidR="008D54D2" w:rsidRPr="0057718E" w:rsidRDefault="008D54D2" w:rsidP="00B9476C">
      <w:pPr>
        <w:pStyle w:val="Paragraphedeliste"/>
        <w:numPr>
          <w:ilvl w:val="0"/>
          <w:numId w:val="17"/>
        </w:numPr>
        <w:rPr>
          <w:rPrChange w:id="3091" w:author="Microsoft Office User" w:date="2025-01-28T16:29:00Z">
            <w:rPr>
              <w:lang w:val="fr-SN"/>
            </w:rPr>
          </w:rPrChange>
        </w:rPr>
      </w:pPr>
      <w:proofErr w:type="spellStart"/>
      <w:r w:rsidRPr="0057718E">
        <w:rPr>
          <w:rPrChange w:id="3092" w:author="Microsoft Office User" w:date="2025-01-28T16:29:00Z">
            <w:rPr>
              <w:lang w:val="fr-SN"/>
            </w:rPr>
          </w:rPrChange>
        </w:rPr>
        <w:t>Layout</w:t>
      </w:r>
      <w:proofErr w:type="spellEnd"/>
    </w:p>
    <w:p w14:paraId="57C7B84C" w14:textId="2CDFA31B" w:rsidR="00DA1258" w:rsidRPr="0057718E" w:rsidRDefault="00DA1258" w:rsidP="00DA1258">
      <w:pPr>
        <w:rPr>
          <w:rPrChange w:id="3093" w:author="Microsoft Office User" w:date="2025-01-28T16:29:00Z">
            <w:rPr>
              <w:lang w:val="fr-SN"/>
            </w:rPr>
          </w:rPrChange>
        </w:rPr>
      </w:pPr>
      <w:r w:rsidRPr="0057718E">
        <w:rPr>
          <w:rPrChange w:id="3094" w:author="Microsoft Office User" w:date="2025-01-28T16:29:00Z">
            <w:rPr>
              <w:lang w:val="fr-SN"/>
            </w:rPr>
          </w:rPrChange>
        </w:rPr>
        <w:t xml:space="preserve">Le deuxième élément sur lequel nous allons un peu nous attarder ce sont les </w:t>
      </w:r>
      <w:proofErr w:type="spellStart"/>
      <w:r w:rsidRPr="0057718E">
        <w:rPr>
          <w:rPrChange w:id="3095" w:author="Microsoft Office User" w:date="2025-01-28T16:29:00Z">
            <w:rPr>
              <w:lang w:val="fr-SN"/>
            </w:rPr>
          </w:rPrChange>
        </w:rPr>
        <w:t>layouts</w:t>
      </w:r>
      <w:proofErr w:type="spellEnd"/>
      <w:r w:rsidRPr="0057718E">
        <w:rPr>
          <w:rPrChange w:id="3096" w:author="Microsoft Office User" w:date="2025-01-28T16:29:00Z">
            <w:rPr>
              <w:lang w:val="fr-SN"/>
            </w:rPr>
          </w:rPrChange>
        </w:rPr>
        <w:t>. Ils représentent toutes les manières de disposer nos widgets. Par défaut, un widget va empiler tous ses enfants à son point (0, 0) en haut à gauche dans une fenêtre d'application.</w:t>
      </w:r>
    </w:p>
    <w:p w14:paraId="31F81615" w14:textId="1A80FFF4" w:rsidR="00DA1258" w:rsidRPr="0057718E" w:rsidRDefault="00DA1258" w:rsidP="00DA1258">
      <w:pPr>
        <w:rPr>
          <w:rPrChange w:id="3097" w:author="Microsoft Office User" w:date="2025-01-28T16:29:00Z">
            <w:rPr>
              <w:lang w:val="fr-SN"/>
            </w:rPr>
          </w:rPrChange>
        </w:rPr>
      </w:pPr>
      <w:r w:rsidRPr="0057718E">
        <w:rPr>
          <w:rPrChange w:id="3098" w:author="Microsoft Office User" w:date="2025-01-28T16:29:00Z">
            <w:rPr>
              <w:lang w:val="fr-SN"/>
            </w:rPr>
          </w:rPrChange>
        </w:rPr>
        <w:t xml:space="preserve">Avec l’aide des </w:t>
      </w:r>
      <w:proofErr w:type="spellStart"/>
      <w:r w:rsidRPr="0057718E">
        <w:rPr>
          <w:rPrChange w:id="3099" w:author="Microsoft Office User" w:date="2025-01-28T16:29:00Z">
            <w:rPr>
              <w:lang w:val="fr-SN"/>
            </w:rPr>
          </w:rPrChange>
        </w:rPr>
        <w:t>layouts</w:t>
      </w:r>
      <w:proofErr w:type="spellEnd"/>
      <w:r w:rsidRPr="0057718E">
        <w:rPr>
          <w:rPrChange w:id="3100" w:author="Microsoft Office User" w:date="2025-01-28T16:29:00Z">
            <w:rPr>
              <w:lang w:val="fr-SN"/>
            </w:rPr>
          </w:rPrChange>
        </w:rPr>
        <w:t xml:space="preserve">, nous pouvons disposer les widgets de différentes manières, ce qui permet d’obtenir un logiciel plus soigné. Il existe trois types de </w:t>
      </w:r>
      <w:proofErr w:type="spellStart"/>
      <w:r w:rsidRPr="0057718E">
        <w:rPr>
          <w:rPrChange w:id="3101" w:author="Microsoft Office User" w:date="2025-01-28T16:29:00Z">
            <w:rPr>
              <w:lang w:val="fr-SN"/>
            </w:rPr>
          </w:rPrChange>
        </w:rPr>
        <w:t>layouts</w:t>
      </w:r>
      <w:proofErr w:type="spellEnd"/>
      <w:r w:rsidRPr="0057718E">
        <w:rPr>
          <w:rPrChange w:id="3102" w:author="Microsoft Office User" w:date="2025-01-28T16:29:00Z">
            <w:rPr>
              <w:lang w:val="fr-SN"/>
            </w:rPr>
          </w:rPrChange>
        </w:rPr>
        <w:t xml:space="preserve"> sur Qt : </w:t>
      </w:r>
      <w:proofErr w:type="spellStart"/>
      <w:r w:rsidRPr="0057718E">
        <w:rPr>
          <w:rPrChange w:id="3103" w:author="Microsoft Office User" w:date="2025-01-28T16:29:00Z">
            <w:rPr>
              <w:lang w:val="fr-SN"/>
            </w:rPr>
          </w:rPrChange>
        </w:rPr>
        <w:t>QVBoxLayout</w:t>
      </w:r>
      <w:proofErr w:type="spellEnd"/>
      <w:r w:rsidRPr="0057718E">
        <w:rPr>
          <w:rPrChange w:id="3104" w:author="Microsoft Office User" w:date="2025-01-28T16:29:00Z">
            <w:rPr>
              <w:lang w:val="fr-SN"/>
            </w:rPr>
          </w:rPrChange>
        </w:rPr>
        <w:t xml:space="preserve"> (disposition verticale), </w:t>
      </w:r>
      <w:proofErr w:type="spellStart"/>
      <w:r w:rsidRPr="0057718E">
        <w:rPr>
          <w:rPrChange w:id="3105" w:author="Microsoft Office User" w:date="2025-01-28T16:29:00Z">
            <w:rPr>
              <w:lang w:val="fr-SN"/>
            </w:rPr>
          </w:rPrChange>
        </w:rPr>
        <w:t>QHBoxLayout</w:t>
      </w:r>
      <w:proofErr w:type="spellEnd"/>
      <w:r w:rsidRPr="0057718E">
        <w:rPr>
          <w:rPrChange w:id="3106" w:author="Microsoft Office User" w:date="2025-01-28T16:29:00Z">
            <w:rPr>
              <w:lang w:val="fr-SN"/>
            </w:rPr>
          </w:rPrChange>
        </w:rPr>
        <w:t xml:space="preserve"> (disposition horizontale) et </w:t>
      </w:r>
      <w:proofErr w:type="spellStart"/>
      <w:r w:rsidRPr="0057718E">
        <w:rPr>
          <w:rPrChange w:id="3107" w:author="Microsoft Office User" w:date="2025-01-28T16:29:00Z">
            <w:rPr>
              <w:lang w:val="fr-SN"/>
            </w:rPr>
          </w:rPrChange>
        </w:rPr>
        <w:t>QGridLayout</w:t>
      </w:r>
      <w:proofErr w:type="spellEnd"/>
      <w:r w:rsidRPr="0057718E">
        <w:rPr>
          <w:rPrChange w:id="3108" w:author="Microsoft Office User" w:date="2025-01-28T16:29:00Z">
            <w:rPr>
              <w:lang w:val="fr-SN"/>
            </w:rPr>
          </w:rPrChange>
        </w:rPr>
        <w:t xml:space="preserve"> (disposition en grille). Ces trois héritent tous de la classe mère </w:t>
      </w:r>
      <w:proofErr w:type="spellStart"/>
      <w:r w:rsidRPr="0057718E">
        <w:rPr>
          <w:rPrChange w:id="3109" w:author="Microsoft Office User" w:date="2025-01-28T16:29:00Z">
            <w:rPr>
              <w:lang w:val="fr-SN"/>
            </w:rPr>
          </w:rPrChange>
        </w:rPr>
        <w:t>QLayout</w:t>
      </w:r>
      <w:proofErr w:type="spellEnd"/>
      <w:r w:rsidRPr="0057718E">
        <w:rPr>
          <w:rPrChange w:id="3110" w:author="Microsoft Office User" w:date="2025-01-28T16:29:00Z">
            <w:rPr>
              <w:lang w:val="fr-SN"/>
            </w:rPr>
          </w:rPrChange>
        </w:rPr>
        <w:t>.</w:t>
      </w:r>
    </w:p>
    <w:p w14:paraId="5BB76805" w14:textId="3D751D1F" w:rsidR="00DA1258" w:rsidRPr="0057718E" w:rsidRDefault="00DA1258" w:rsidP="00DA1258">
      <w:pPr>
        <w:rPr>
          <w:rPrChange w:id="3111" w:author="Microsoft Office User" w:date="2025-01-28T16:29:00Z">
            <w:rPr>
              <w:lang w:val="fr-SN"/>
            </w:rPr>
          </w:rPrChange>
        </w:rPr>
      </w:pPr>
      <w:r w:rsidRPr="0057718E">
        <w:rPr>
          <w:rPrChange w:id="3112" w:author="Microsoft Office User" w:date="2025-01-28T16:29:00Z">
            <w:rPr>
              <w:lang w:val="fr-SN"/>
            </w:rPr>
          </w:rPrChange>
        </w:rPr>
        <w:t xml:space="preserve">Bien que nous ayons principalement utilisé les dispositions verticale et horizontale dans notre logiciel, la disposition en grille peut être très pertinente dans certains cas. Il est impressionnant de constater que tous les interfaces utilisateurs que nous voyons dans les logiciels sont construites à partir de ces trois </w:t>
      </w:r>
      <w:proofErr w:type="spellStart"/>
      <w:r w:rsidRPr="0057718E">
        <w:rPr>
          <w:rPrChange w:id="3113" w:author="Microsoft Office User" w:date="2025-01-28T16:29:00Z">
            <w:rPr>
              <w:lang w:val="fr-SN"/>
            </w:rPr>
          </w:rPrChange>
        </w:rPr>
        <w:t>layouts</w:t>
      </w:r>
      <w:proofErr w:type="spellEnd"/>
      <w:r w:rsidRPr="0057718E">
        <w:rPr>
          <w:rPrChange w:id="3114" w:author="Microsoft Office User" w:date="2025-01-28T16:29:00Z">
            <w:rPr>
              <w:lang w:val="fr-SN"/>
            </w:rPr>
          </w:rPrChange>
        </w:rPr>
        <w:t>.</w:t>
      </w:r>
    </w:p>
    <w:p w14:paraId="50EB0A33" w14:textId="63F31B7F" w:rsidR="00A67542" w:rsidRPr="0057718E" w:rsidRDefault="00A67542" w:rsidP="00DA1258">
      <w:pPr>
        <w:rPr>
          <w:rPrChange w:id="3115" w:author="Microsoft Office User" w:date="2025-01-28T16:29:00Z">
            <w:rPr>
              <w:lang w:val="fr-SN"/>
            </w:rPr>
          </w:rPrChange>
        </w:rPr>
      </w:pPr>
    </w:p>
    <w:p w14:paraId="0072B03B" w14:textId="77777777" w:rsidR="00A67542" w:rsidRPr="0057718E" w:rsidRDefault="00A67542" w:rsidP="00DA1258">
      <w:pPr>
        <w:rPr>
          <w:rPrChange w:id="3116" w:author="Microsoft Office User" w:date="2025-01-28T16:29:00Z">
            <w:rPr>
              <w:lang w:val="fr-SN"/>
            </w:rPr>
          </w:rPrChange>
        </w:rPr>
      </w:pPr>
    </w:p>
    <w:p w14:paraId="758E6AD9" w14:textId="436145E5" w:rsidR="008D54D2" w:rsidRPr="0057718E" w:rsidRDefault="008D54D2" w:rsidP="00B9476C">
      <w:pPr>
        <w:pStyle w:val="Paragraphedeliste"/>
        <w:numPr>
          <w:ilvl w:val="0"/>
          <w:numId w:val="17"/>
        </w:numPr>
        <w:rPr>
          <w:rPrChange w:id="3117" w:author="Microsoft Office User" w:date="2025-01-28T16:29:00Z">
            <w:rPr>
              <w:lang w:val="fr-SN"/>
            </w:rPr>
          </w:rPrChange>
        </w:rPr>
      </w:pPr>
      <w:r w:rsidRPr="0057718E">
        <w:rPr>
          <w:rPrChange w:id="3118" w:author="Microsoft Office User" w:date="2025-01-28T16:29:00Z">
            <w:rPr>
              <w:lang w:val="fr-SN"/>
            </w:rPr>
          </w:rPrChange>
        </w:rPr>
        <w:t>Signal and Slot</w:t>
      </w:r>
    </w:p>
    <w:p w14:paraId="545A51E3" w14:textId="37B3B032" w:rsidR="000F5459" w:rsidRPr="0057718E" w:rsidRDefault="000F5459" w:rsidP="000F5459">
      <w:pPr>
        <w:rPr>
          <w:rPrChange w:id="3119" w:author="Microsoft Office User" w:date="2025-01-28T16:29:00Z">
            <w:rPr>
              <w:lang w:val="fr-SN"/>
            </w:rPr>
          </w:rPrChange>
        </w:rPr>
      </w:pPr>
      <w:r w:rsidRPr="0057718E">
        <w:rPr>
          <w:rPrChange w:id="3120" w:author="Microsoft Office User" w:date="2025-01-28T16:29:00Z">
            <w:rPr>
              <w:lang w:val="fr-SN"/>
            </w:rPr>
          </w:rPrChange>
        </w:rPr>
        <w:t xml:space="preserve">Les </w:t>
      </w:r>
      <w:proofErr w:type="spellStart"/>
      <w:r w:rsidRPr="0057718E">
        <w:rPr>
          <w:i/>
          <w:iCs/>
          <w:rPrChange w:id="3121" w:author="Microsoft Office User" w:date="2025-01-28T16:29:00Z">
            <w:rPr>
              <w:i/>
              <w:iCs/>
              <w:lang w:val="fr-SN"/>
            </w:rPr>
          </w:rPrChange>
        </w:rPr>
        <w:t>signals</w:t>
      </w:r>
      <w:proofErr w:type="spellEnd"/>
      <w:r w:rsidRPr="0057718E">
        <w:rPr>
          <w:rPrChange w:id="3122" w:author="Microsoft Office User" w:date="2025-01-28T16:29:00Z">
            <w:rPr>
              <w:lang w:val="fr-SN"/>
            </w:rPr>
          </w:rPrChange>
        </w:rPr>
        <w:t xml:space="preserve"> et slots sont les deux concepts clés de la programmation événementielle que Qt met à notre disposition. Un signal est un déclencheur, cela peut être un clic, un focus, un survol ou tout changement quelconque. Il existe des </w:t>
      </w:r>
      <w:proofErr w:type="spellStart"/>
      <w:r w:rsidRPr="0057718E">
        <w:rPr>
          <w:i/>
          <w:iCs/>
          <w:rPrChange w:id="3123" w:author="Microsoft Office User" w:date="2025-01-28T16:29:00Z">
            <w:rPr>
              <w:i/>
              <w:iCs/>
              <w:lang w:val="fr-SN"/>
            </w:rPr>
          </w:rPrChange>
        </w:rPr>
        <w:t>signals</w:t>
      </w:r>
      <w:proofErr w:type="spellEnd"/>
      <w:r w:rsidRPr="0057718E">
        <w:rPr>
          <w:rPrChange w:id="3124" w:author="Microsoft Office User" w:date="2025-01-28T16:29:00Z">
            <w:rPr>
              <w:lang w:val="fr-SN"/>
            </w:rPr>
          </w:rPrChange>
        </w:rPr>
        <w:t xml:space="preserve"> prédéfinis, comme ceux que nous venons de citer, mais nous avons également la possibilité d'en créer de nouveaux. Cependant, dans la plupart des cas, les </w:t>
      </w:r>
      <w:proofErr w:type="spellStart"/>
      <w:r w:rsidRPr="0057718E">
        <w:rPr>
          <w:i/>
          <w:iCs/>
          <w:rPrChange w:id="3125" w:author="Microsoft Office User" w:date="2025-01-28T16:29:00Z">
            <w:rPr>
              <w:i/>
              <w:iCs/>
              <w:lang w:val="fr-SN"/>
            </w:rPr>
          </w:rPrChange>
        </w:rPr>
        <w:t>signals</w:t>
      </w:r>
      <w:proofErr w:type="spellEnd"/>
      <w:r w:rsidRPr="0057718E">
        <w:rPr>
          <w:rPrChange w:id="3126" w:author="Microsoft Office User" w:date="2025-01-28T16:29:00Z">
            <w:rPr>
              <w:lang w:val="fr-SN"/>
            </w:rPr>
          </w:rPrChange>
        </w:rPr>
        <w:t xml:space="preserve"> prédéfinis suffisent.</w:t>
      </w:r>
    </w:p>
    <w:p w14:paraId="4B13FB1D" w14:textId="7B2C9817" w:rsidR="000F5459" w:rsidRPr="0057718E" w:rsidRDefault="000F5459" w:rsidP="000F5459">
      <w:pPr>
        <w:rPr>
          <w:rPrChange w:id="3127" w:author="Microsoft Office User" w:date="2025-01-28T16:29:00Z">
            <w:rPr>
              <w:lang w:val="fr-SN"/>
            </w:rPr>
          </w:rPrChange>
        </w:rPr>
      </w:pPr>
      <w:r w:rsidRPr="0057718E">
        <w:rPr>
          <w:rPrChange w:id="3128" w:author="Microsoft Office User" w:date="2025-01-28T16:29:00Z">
            <w:rPr>
              <w:lang w:val="fr-SN"/>
            </w:rPr>
          </w:rPrChange>
        </w:rPr>
        <w:t xml:space="preserve">Les </w:t>
      </w:r>
      <w:r w:rsidRPr="0057718E">
        <w:rPr>
          <w:i/>
          <w:iCs/>
          <w:rPrChange w:id="3129" w:author="Microsoft Office User" w:date="2025-01-28T16:29:00Z">
            <w:rPr>
              <w:i/>
              <w:iCs/>
              <w:lang w:val="fr-SN"/>
            </w:rPr>
          </w:rPrChange>
        </w:rPr>
        <w:t>slots</w:t>
      </w:r>
      <w:r w:rsidRPr="0057718E">
        <w:rPr>
          <w:rPrChange w:id="3130" w:author="Microsoft Office User" w:date="2025-01-28T16:29:00Z">
            <w:rPr>
              <w:lang w:val="fr-SN"/>
            </w:rPr>
          </w:rPrChange>
        </w:rPr>
        <w:t xml:space="preserve"> sont les fonctions que nous utilisons pour réagir aux </w:t>
      </w:r>
      <w:proofErr w:type="spellStart"/>
      <w:r w:rsidRPr="0057718E">
        <w:rPr>
          <w:i/>
          <w:iCs/>
          <w:rPrChange w:id="3131" w:author="Microsoft Office User" w:date="2025-01-28T16:29:00Z">
            <w:rPr>
              <w:i/>
              <w:iCs/>
              <w:lang w:val="fr-SN"/>
            </w:rPr>
          </w:rPrChange>
        </w:rPr>
        <w:t>signals</w:t>
      </w:r>
      <w:proofErr w:type="spellEnd"/>
      <w:r w:rsidRPr="0057718E">
        <w:rPr>
          <w:rPrChange w:id="3132" w:author="Microsoft Office User" w:date="2025-01-28T16:29:00Z">
            <w:rPr>
              <w:lang w:val="fr-SN"/>
            </w:rPr>
          </w:rPrChange>
        </w:rPr>
        <w:t xml:space="preserve">. Mais pourquoi </w:t>
      </w:r>
      <w:r w:rsidR="007142C1" w:rsidRPr="0057718E">
        <w:rPr>
          <w:rPrChange w:id="3133" w:author="Microsoft Office User" w:date="2025-01-28T16:29:00Z">
            <w:rPr>
              <w:lang w:val="fr-SN"/>
            </w:rPr>
          </w:rPrChange>
        </w:rPr>
        <w:t xml:space="preserve">les </w:t>
      </w:r>
      <w:r w:rsidR="007142C1" w:rsidRPr="0057718E">
        <w:rPr>
          <w:i/>
          <w:iCs/>
          <w:rPrChange w:id="3134" w:author="Microsoft Office User" w:date="2025-01-28T16:29:00Z">
            <w:rPr>
              <w:i/>
              <w:iCs/>
              <w:lang w:val="fr-SN"/>
            </w:rPr>
          </w:rPrChange>
        </w:rPr>
        <w:t>slots</w:t>
      </w:r>
      <w:r w:rsidR="007142C1" w:rsidRPr="0057718E">
        <w:rPr>
          <w:rPrChange w:id="3135" w:author="Microsoft Office User" w:date="2025-01-28T16:29:00Z">
            <w:rPr>
              <w:lang w:val="fr-SN"/>
            </w:rPr>
          </w:rPrChange>
        </w:rPr>
        <w:t xml:space="preserve"> </w:t>
      </w:r>
      <w:r w:rsidRPr="0057718E">
        <w:rPr>
          <w:rPrChange w:id="3136" w:author="Microsoft Office User" w:date="2025-01-28T16:29:00Z">
            <w:rPr>
              <w:lang w:val="fr-SN"/>
            </w:rPr>
          </w:rPrChange>
        </w:rPr>
        <w:t xml:space="preserve">ne </w:t>
      </w:r>
      <w:proofErr w:type="spellStart"/>
      <w:r w:rsidRPr="0057718E">
        <w:rPr>
          <w:rPrChange w:id="3137" w:author="Microsoft Office User" w:date="2025-01-28T16:29:00Z">
            <w:rPr>
              <w:lang w:val="fr-SN"/>
            </w:rPr>
          </w:rPrChange>
        </w:rPr>
        <w:t>sontpas</w:t>
      </w:r>
      <w:proofErr w:type="spellEnd"/>
      <w:r w:rsidRPr="0057718E">
        <w:rPr>
          <w:rPrChange w:id="3138" w:author="Microsoft Office User" w:date="2025-01-28T16:29:00Z">
            <w:rPr>
              <w:lang w:val="fr-SN"/>
            </w:rPr>
          </w:rPrChange>
        </w:rPr>
        <w:t xml:space="preserve"> des méthodes comme les autres ? Parce que les </w:t>
      </w:r>
      <w:proofErr w:type="spellStart"/>
      <w:r w:rsidRPr="0057718E">
        <w:rPr>
          <w:i/>
          <w:iCs/>
          <w:rPrChange w:id="3139" w:author="Microsoft Office User" w:date="2025-01-28T16:29:00Z">
            <w:rPr>
              <w:i/>
              <w:iCs/>
              <w:lang w:val="fr-SN"/>
            </w:rPr>
          </w:rPrChange>
        </w:rPr>
        <w:t>signals</w:t>
      </w:r>
      <w:proofErr w:type="spellEnd"/>
      <w:r w:rsidRPr="0057718E">
        <w:rPr>
          <w:rPrChange w:id="3140" w:author="Microsoft Office User" w:date="2025-01-28T16:29:00Z">
            <w:rPr>
              <w:lang w:val="fr-SN"/>
            </w:rPr>
          </w:rPrChange>
        </w:rPr>
        <w:t xml:space="preserve"> n'acceptent que les slots comme fonctions ; une méthode qui ne porte pas la mention slot ne sera pas acceptée dans la programmation événementielle de Qt.</w:t>
      </w:r>
    </w:p>
    <w:p w14:paraId="05C34985" w14:textId="58957514" w:rsidR="000F5459" w:rsidRPr="0057718E" w:rsidRDefault="000F5459" w:rsidP="000F5459">
      <w:pPr>
        <w:rPr>
          <w:rPrChange w:id="3141" w:author="Microsoft Office User" w:date="2025-01-28T16:29:00Z">
            <w:rPr>
              <w:lang w:val="fr-SN"/>
            </w:rPr>
          </w:rPrChange>
        </w:rPr>
      </w:pPr>
      <w:r w:rsidRPr="0057718E">
        <w:rPr>
          <w:rPrChange w:id="3142" w:author="Microsoft Office User" w:date="2025-01-28T16:29:00Z">
            <w:rPr>
              <w:lang w:val="fr-SN"/>
            </w:rPr>
          </w:rPrChange>
        </w:rPr>
        <w:t>Nous allons illustrer cela avec l'exemple de l'utilisateur qui veut ouvrir les paramètres. S'il clique sur le bouton des paramètres (</w:t>
      </w:r>
      <w:r w:rsidRPr="0057718E">
        <w:rPr>
          <w:i/>
          <w:iCs/>
          <w:rPrChange w:id="3143" w:author="Microsoft Office User" w:date="2025-01-28T16:29:00Z">
            <w:rPr>
              <w:i/>
              <w:iCs/>
              <w:lang w:val="fr-SN"/>
            </w:rPr>
          </w:rPrChange>
        </w:rPr>
        <w:t>signal</w:t>
      </w:r>
      <w:r w:rsidRPr="0057718E">
        <w:rPr>
          <w:rPrChange w:id="3144" w:author="Microsoft Office User" w:date="2025-01-28T16:29:00Z">
            <w:rPr>
              <w:lang w:val="fr-SN"/>
            </w:rPr>
          </w:rPrChange>
        </w:rPr>
        <w:t>), l'application va ouvrir la boîte de dialogue des paramètres (</w:t>
      </w:r>
      <w:r w:rsidRPr="0057718E">
        <w:rPr>
          <w:i/>
          <w:iCs/>
          <w:rPrChange w:id="3145" w:author="Microsoft Office User" w:date="2025-01-28T16:29:00Z">
            <w:rPr>
              <w:i/>
              <w:iCs/>
              <w:lang w:val="fr-SN"/>
            </w:rPr>
          </w:rPrChange>
        </w:rPr>
        <w:t>slot</w:t>
      </w:r>
      <w:r w:rsidRPr="0057718E">
        <w:rPr>
          <w:rPrChange w:id="3146" w:author="Microsoft Office User" w:date="2025-01-28T16:29:00Z">
            <w:rPr>
              <w:lang w:val="fr-SN"/>
            </w:rPr>
          </w:rPrChange>
        </w:rPr>
        <w:t xml:space="preserve">). Ce qui est intéressant avec Qt, c'est qu'il nous permet de faire cela en une seule ligne de code grâce à la fonction </w:t>
      </w:r>
      <w:proofErr w:type="spellStart"/>
      <w:r w:rsidRPr="0057718E">
        <w:rPr>
          <w:i/>
          <w:iCs/>
          <w:rPrChange w:id="3147" w:author="Microsoft Office User" w:date="2025-01-28T16:29:00Z">
            <w:rPr>
              <w:i/>
              <w:iCs/>
              <w:lang w:val="fr-SN"/>
            </w:rPr>
          </w:rPrChange>
        </w:rPr>
        <w:t>connect</w:t>
      </w:r>
      <w:proofErr w:type="spellEnd"/>
      <w:r w:rsidRPr="0057718E">
        <w:rPr>
          <w:rPrChange w:id="3148" w:author="Microsoft Office User" w:date="2025-01-28T16:29:00Z">
            <w:rPr>
              <w:lang w:val="fr-SN"/>
            </w:rPr>
          </w:rPrChange>
        </w:rPr>
        <w:t xml:space="preserve"> de la classe </w:t>
      </w:r>
      <w:proofErr w:type="spellStart"/>
      <w:r w:rsidRPr="0057718E">
        <w:rPr>
          <w:i/>
          <w:iCs/>
          <w:rPrChange w:id="3149" w:author="Microsoft Office User" w:date="2025-01-28T16:29:00Z">
            <w:rPr>
              <w:i/>
              <w:iCs/>
              <w:lang w:val="fr-SN"/>
            </w:rPr>
          </w:rPrChange>
        </w:rPr>
        <w:t>QObject</w:t>
      </w:r>
      <w:proofErr w:type="spellEnd"/>
      <w:r w:rsidRPr="0057718E">
        <w:rPr>
          <w:rPrChange w:id="3150" w:author="Microsoft Office User" w:date="2025-01-28T16:29:00Z">
            <w:rPr>
              <w:lang w:val="fr-SN"/>
            </w:rPr>
          </w:rPrChange>
        </w:rPr>
        <w:t>.</w:t>
      </w:r>
    </w:p>
    <w:p w14:paraId="5E0E7604" w14:textId="40600F2A" w:rsidR="009070C5" w:rsidRPr="0057718E" w:rsidRDefault="009070C5" w:rsidP="00B9476C">
      <w:pPr>
        <w:pStyle w:val="Titre4"/>
        <w:numPr>
          <w:ilvl w:val="0"/>
          <w:numId w:val="6"/>
        </w:numPr>
        <w:rPr>
          <w:rPrChange w:id="3151" w:author="Microsoft Office User" w:date="2025-01-28T16:29:00Z">
            <w:rPr>
              <w:lang w:val="fr-SN"/>
            </w:rPr>
          </w:rPrChange>
        </w:rPr>
      </w:pPr>
      <w:bookmarkStart w:id="3152" w:name="_Toc188723934"/>
      <w:r w:rsidRPr="0057718E">
        <w:rPr>
          <w:rPrChange w:id="3153" w:author="Microsoft Office User" w:date="2025-01-28T16:29:00Z">
            <w:rPr>
              <w:lang w:val="fr-SN"/>
            </w:rPr>
          </w:rPrChange>
        </w:rPr>
        <w:t>Le Backend</w:t>
      </w:r>
      <w:bookmarkEnd w:id="3152"/>
    </w:p>
    <w:p w14:paraId="465664AF" w14:textId="4D43BBAF" w:rsidR="008D54D2" w:rsidRPr="0057718E" w:rsidRDefault="008D54D2" w:rsidP="008D54D2">
      <w:pPr>
        <w:rPr>
          <w:rPrChange w:id="3154" w:author="Microsoft Office User" w:date="2025-01-28T16:29:00Z">
            <w:rPr>
              <w:lang w:val="fr-SN"/>
            </w:rPr>
          </w:rPrChange>
        </w:rPr>
      </w:pPr>
      <w:r w:rsidRPr="0057718E">
        <w:rPr>
          <w:rPrChange w:id="3155" w:author="Microsoft Office User" w:date="2025-01-28T16:29:00Z">
            <w:rPr>
              <w:lang w:val="fr-SN"/>
            </w:rPr>
          </w:rPrChange>
        </w:rPr>
        <w:t>Le backend d’une application c’est tout ce que l’utilisateur ne voit pas, et qui fait toute la puissance d’une application. Tout ce qui est base de données, classes, appelle de fonctions sont classer dans le backend. Pour ce q</w:t>
      </w:r>
      <w:r w:rsidR="004A1D6D" w:rsidRPr="0057718E">
        <w:rPr>
          <w:rPrChange w:id="3156" w:author="Microsoft Office User" w:date="2025-01-28T16:29:00Z">
            <w:rPr>
              <w:lang w:val="fr-SN"/>
            </w:rPr>
          </w:rPrChange>
        </w:rPr>
        <w:t>ui</w:t>
      </w:r>
      <w:r w:rsidRPr="0057718E">
        <w:rPr>
          <w:rPrChange w:id="3157" w:author="Microsoft Office User" w:date="2025-01-28T16:29:00Z">
            <w:rPr>
              <w:lang w:val="fr-SN"/>
            </w:rPr>
          </w:rPrChange>
        </w:rPr>
        <w:t xml:space="preserve"> s’agit de nos applications nous aurons une base de données MySQL, des classes qui vont interagir avec la base de données.</w:t>
      </w:r>
    </w:p>
    <w:p w14:paraId="7B617220" w14:textId="77777777" w:rsidR="008D54D2" w:rsidRPr="0057718E" w:rsidRDefault="008D54D2" w:rsidP="00B9476C">
      <w:pPr>
        <w:pStyle w:val="Paragraphedeliste"/>
        <w:numPr>
          <w:ilvl w:val="0"/>
          <w:numId w:val="17"/>
        </w:numPr>
        <w:rPr>
          <w:rPrChange w:id="3158" w:author="Microsoft Office User" w:date="2025-01-28T16:29:00Z">
            <w:rPr>
              <w:lang w:val="fr-SN"/>
            </w:rPr>
          </w:rPrChange>
        </w:rPr>
      </w:pPr>
      <w:r w:rsidRPr="0057718E">
        <w:rPr>
          <w:rPrChange w:id="3159" w:author="Microsoft Office User" w:date="2025-01-28T16:29:00Z">
            <w:rPr>
              <w:lang w:val="fr-SN"/>
            </w:rPr>
          </w:rPrChange>
        </w:rPr>
        <w:t>La base de données</w:t>
      </w:r>
    </w:p>
    <w:p w14:paraId="138C7823" w14:textId="5DBE781F" w:rsidR="00B3520E" w:rsidRPr="0057718E" w:rsidRDefault="00B3520E" w:rsidP="00B3520E">
      <w:pPr>
        <w:rPr>
          <w:rPrChange w:id="3160" w:author="Microsoft Office User" w:date="2025-01-28T16:29:00Z">
            <w:rPr>
              <w:lang w:val="fr-SN"/>
            </w:rPr>
          </w:rPrChange>
        </w:rPr>
      </w:pPr>
      <w:r w:rsidRPr="0057718E">
        <w:rPr>
          <w:rPrChange w:id="3161" w:author="Microsoft Office User" w:date="2025-01-28T16:29:00Z">
            <w:rPr>
              <w:lang w:val="fr-SN"/>
            </w:rPr>
          </w:rPrChange>
        </w:rPr>
        <w:t>Nous allons mettre en place une base de données locale pour stocker les valeurs des états financiers. Cette base contiendra trois tables :</w:t>
      </w:r>
      <w:r w:rsidR="007B783D" w:rsidRPr="0057718E">
        <w:rPr>
          <w:rPrChange w:id="3162" w:author="Microsoft Office User" w:date="2025-01-28T16:29:00Z">
            <w:rPr>
              <w:lang w:val="fr-SN"/>
            </w:rPr>
          </w:rPrChange>
        </w:rPr>
        <w:t xml:space="preserve"> </w:t>
      </w:r>
      <w:r w:rsidRPr="0057718E">
        <w:rPr>
          <w:rPrChange w:id="3163" w:author="Microsoft Office User" w:date="2025-01-28T16:29:00Z">
            <w:rPr>
              <w:lang w:val="fr-SN"/>
            </w:rPr>
          </w:rPrChange>
        </w:rPr>
        <w:t>Bilan</w:t>
      </w:r>
      <w:r w:rsidR="007B783D" w:rsidRPr="0057718E">
        <w:rPr>
          <w:rPrChange w:id="3164" w:author="Microsoft Office User" w:date="2025-01-28T16:29:00Z">
            <w:rPr>
              <w:lang w:val="fr-SN"/>
            </w:rPr>
          </w:rPrChange>
        </w:rPr>
        <w:t xml:space="preserve">, </w:t>
      </w:r>
      <w:r w:rsidRPr="0057718E">
        <w:rPr>
          <w:rPrChange w:id="3165" w:author="Microsoft Office User" w:date="2025-01-28T16:29:00Z">
            <w:rPr>
              <w:lang w:val="fr-SN"/>
            </w:rPr>
          </w:rPrChange>
        </w:rPr>
        <w:t>Compte de résultat</w:t>
      </w:r>
      <w:r w:rsidR="007B783D" w:rsidRPr="0057718E">
        <w:rPr>
          <w:rPrChange w:id="3166" w:author="Microsoft Office User" w:date="2025-01-28T16:29:00Z">
            <w:rPr>
              <w:lang w:val="fr-SN"/>
            </w:rPr>
          </w:rPrChange>
        </w:rPr>
        <w:t xml:space="preserve">, </w:t>
      </w:r>
      <w:r w:rsidRPr="0057718E">
        <w:rPr>
          <w:rPrChange w:id="3167" w:author="Microsoft Office User" w:date="2025-01-28T16:29:00Z">
            <w:rPr>
              <w:lang w:val="fr-SN"/>
            </w:rPr>
          </w:rPrChange>
        </w:rPr>
        <w:t>Tableau des flux de trésorerie</w:t>
      </w:r>
      <w:r w:rsidR="007B783D" w:rsidRPr="0057718E">
        <w:rPr>
          <w:rPrChange w:id="3168" w:author="Microsoft Office User" w:date="2025-01-28T16:29:00Z">
            <w:rPr>
              <w:lang w:val="fr-SN"/>
            </w:rPr>
          </w:rPrChange>
        </w:rPr>
        <w:t>.</w:t>
      </w:r>
    </w:p>
    <w:p w14:paraId="4B6B50D9" w14:textId="3A83FFF1" w:rsidR="00B3520E" w:rsidRPr="0057718E" w:rsidRDefault="00B3520E" w:rsidP="00B3520E">
      <w:pPr>
        <w:rPr>
          <w:rPrChange w:id="3169" w:author="Microsoft Office User" w:date="2025-01-28T16:29:00Z">
            <w:rPr>
              <w:lang w:val="fr-SN"/>
            </w:rPr>
          </w:rPrChange>
        </w:rPr>
      </w:pPr>
      <w:r w:rsidRPr="0057718E">
        <w:rPr>
          <w:rPrChange w:id="3170" w:author="Microsoft Office User" w:date="2025-01-28T16:29:00Z">
            <w:rPr>
              <w:lang w:val="fr-SN"/>
            </w:rPr>
          </w:rPrChange>
        </w:rPr>
        <w:t>Chaque enregistrement dans ces tables représentera une année financière. Il s'agit d'une base de données relativement simple, où nous n'effectuerons pas fréquemment des insertions ou des modifications. La plupart des opérations consisteront en des requêtes SELECT pour récupérer les données.</w:t>
      </w:r>
    </w:p>
    <w:p w14:paraId="74FE9272" w14:textId="77777777" w:rsidR="004A1D6D" w:rsidRPr="0057718E" w:rsidRDefault="004A1D6D" w:rsidP="00B3520E">
      <w:pPr>
        <w:rPr>
          <w:rPrChange w:id="3171" w:author="Microsoft Office User" w:date="2025-01-28T16:29:00Z">
            <w:rPr>
              <w:lang w:val="fr-SN"/>
            </w:rPr>
          </w:rPrChange>
        </w:rPr>
      </w:pPr>
    </w:p>
    <w:p w14:paraId="7213278A" w14:textId="77777777" w:rsidR="008D54D2" w:rsidRPr="0057718E" w:rsidRDefault="008D54D2" w:rsidP="00B9476C">
      <w:pPr>
        <w:pStyle w:val="Paragraphedeliste"/>
        <w:numPr>
          <w:ilvl w:val="0"/>
          <w:numId w:val="17"/>
        </w:numPr>
        <w:rPr>
          <w:rPrChange w:id="3172" w:author="Microsoft Office User" w:date="2025-01-28T16:29:00Z">
            <w:rPr>
              <w:lang w:val="fr-SN"/>
            </w:rPr>
          </w:rPrChange>
        </w:rPr>
      </w:pPr>
      <w:r w:rsidRPr="0057718E">
        <w:rPr>
          <w:rPrChange w:id="3173" w:author="Microsoft Office User" w:date="2025-01-28T16:29:00Z">
            <w:rPr>
              <w:lang w:val="fr-SN"/>
            </w:rPr>
          </w:rPrChange>
        </w:rPr>
        <w:t>Le contrôleur</w:t>
      </w:r>
    </w:p>
    <w:p w14:paraId="31260E03" w14:textId="023F5959" w:rsidR="00B3520E" w:rsidRPr="0057718E" w:rsidRDefault="00B3520E" w:rsidP="00B3520E">
      <w:pPr>
        <w:rPr>
          <w:rPrChange w:id="3174" w:author="Microsoft Office User" w:date="2025-01-28T16:29:00Z">
            <w:rPr>
              <w:lang w:val="fr-SN"/>
            </w:rPr>
          </w:rPrChange>
        </w:rPr>
      </w:pPr>
      <w:r w:rsidRPr="0057718E">
        <w:rPr>
          <w:rPrChange w:id="3175" w:author="Microsoft Office User" w:date="2025-01-28T16:29:00Z">
            <w:rPr>
              <w:lang w:val="fr-SN"/>
            </w:rPr>
          </w:rPrChange>
        </w:rPr>
        <w:t>Bien que nous ne suivions pas strictement le modèle MVC (Modèle, Vue, Contrôleur), nous n'allons pas permettre un accès direct aux requêtes de la base de données. Cette approche permet une meilleure gestion des données et plus de flexibilité dans l'architecture. Nous utiliserons des classes pour gérer la logique métier des états financiers.</w:t>
      </w:r>
    </w:p>
    <w:p w14:paraId="090B5B91" w14:textId="53536ADF" w:rsidR="00B3520E" w:rsidRPr="0057718E" w:rsidRDefault="00B3520E" w:rsidP="00B3520E">
      <w:pPr>
        <w:rPr>
          <w:rPrChange w:id="3176" w:author="Microsoft Office User" w:date="2025-01-28T16:29:00Z">
            <w:rPr>
              <w:lang w:val="fr-SN"/>
            </w:rPr>
          </w:rPrChange>
        </w:rPr>
      </w:pPr>
      <w:r w:rsidRPr="0057718E">
        <w:rPr>
          <w:rPrChange w:id="3177" w:author="Microsoft Office User" w:date="2025-01-28T16:29:00Z">
            <w:rPr>
              <w:lang w:val="fr-SN"/>
            </w:rPr>
          </w:rPrChange>
        </w:rPr>
        <w:t>Il y aura donc trois classes, une pour chaque état financier. Chaque classe comprendra :</w:t>
      </w:r>
    </w:p>
    <w:p w14:paraId="13C49056" w14:textId="77777777" w:rsidR="00B3520E" w:rsidRPr="0057718E" w:rsidRDefault="00B3520E" w:rsidP="00392CB5">
      <w:pPr>
        <w:rPr>
          <w:rPrChange w:id="3178" w:author="Microsoft Office User" w:date="2025-01-28T16:29:00Z">
            <w:rPr>
              <w:lang w:val="fr-SN"/>
            </w:rPr>
          </w:rPrChange>
        </w:rPr>
      </w:pPr>
      <w:r w:rsidRPr="0057718E">
        <w:rPr>
          <w:rPrChange w:id="3179" w:author="Microsoft Office User" w:date="2025-01-28T16:29:00Z">
            <w:rPr>
              <w:lang w:val="fr-SN"/>
            </w:rPr>
          </w:rPrChange>
        </w:rPr>
        <w:t xml:space="preserve">    Des méthodes pour récupérer les états financiers.</w:t>
      </w:r>
    </w:p>
    <w:p w14:paraId="76E1F1BB" w14:textId="77777777" w:rsidR="00B3520E" w:rsidRPr="0057718E" w:rsidRDefault="00B3520E" w:rsidP="00392CB5">
      <w:pPr>
        <w:rPr>
          <w:rPrChange w:id="3180" w:author="Microsoft Office User" w:date="2025-01-28T16:29:00Z">
            <w:rPr>
              <w:lang w:val="fr-SN"/>
            </w:rPr>
          </w:rPrChange>
        </w:rPr>
      </w:pPr>
      <w:r w:rsidRPr="0057718E">
        <w:rPr>
          <w:rPrChange w:id="3181" w:author="Microsoft Office User" w:date="2025-01-28T16:29:00Z">
            <w:rPr>
              <w:lang w:val="fr-SN"/>
            </w:rPr>
          </w:rPrChange>
        </w:rPr>
        <w:t xml:space="preserve">    Des méthodes pour effectuer les analyses verticales.</w:t>
      </w:r>
    </w:p>
    <w:p w14:paraId="1BF19592" w14:textId="55037F81" w:rsidR="00B3520E" w:rsidRPr="0057718E" w:rsidRDefault="00B3520E" w:rsidP="00392CB5">
      <w:pPr>
        <w:rPr>
          <w:rPrChange w:id="3182" w:author="Microsoft Office User" w:date="2025-01-28T16:29:00Z">
            <w:rPr>
              <w:lang w:val="fr-SN"/>
            </w:rPr>
          </w:rPrChange>
        </w:rPr>
      </w:pPr>
      <w:r w:rsidRPr="0057718E">
        <w:rPr>
          <w:rPrChange w:id="3183" w:author="Microsoft Office User" w:date="2025-01-28T16:29:00Z">
            <w:rPr>
              <w:lang w:val="fr-SN"/>
            </w:rPr>
          </w:rPrChange>
        </w:rPr>
        <w:t xml:space="preserve">    Des </w:t>
      </w:r>
      <w:r w:rsidRPr="0057718E">
        <w:rPr>
          <w:i/>
          <w:iCs/>
          <w:rPrChange w:id="3184" w:author="Microsoft Office User" w:date="2025-01-28T16:29:00Z">
            <w:rPr>
              <w:i/>
              <w:iCs/>
              <w:lang w:val="fr-SN"/>
            </w:rPr>
          </w:rPrChange>
        </w:rPr>
        <w:t>getters</w:t>
      </w:r>
      <w:r w:rsidRPr="0057718E">
        <w:rPr>
          <w:rPrChange w:id="3185" w:author="Microsoft Office User" w:date="2025-01-28T16:29:00Z">
            <w:rPr>
              <w:lang w:val="fr-SN"/>
            </w:rPr>
          </w:rPrChange>
        </w:rPr>
        <w:t xml:space="preserve"> et </w:t>
      </w:r>
      <w:r w:rsidRPr="0057718E">
        <w:rPr>
          <w:i/>
          <w:iCs/>
          <w:rPrChange w:id="3186" w:author="Microsoft Office User" w:date="2025-01-28T16:29:00Z">
            <w:rPr>
              <w:i/>
              <w:iCs/>
              <w:lang w:val="fr-SN"/>
            </w:rPr>
          </w:rPrChange>
        </w:rPr>
        <w:t>setters</w:t>
      </w:r>
      <w:r w:rsidRPr="0057718E">
        <w:rPr>
          <w:rPrChange w:id="3187" w:author="Microsoft Office User" w:date="2025-01-28T16:29:00Z">
            <w:rPr>
              <w:lang w:val="fr-SN"/>
            </w:rPr>
          </w:rPrChange>
        </w:rPr>
        <w:t xml:space="preserve"> pour chaque élément des états financiers.</w:t>
      </w:r>
    </w:p>
    <w:p w14:paraId="3FD419E5" w14:textId="1F2CC764" w:rsidR="008D54D2" w:rsidRPr="0057718E" w:rsidRDefault="008D54D2" w:rsidP="00B9476C">
      <w:pPr>
        <w:pStyle w:val="Paragraphedeliste"/>
        <w:numPr>
          <w:ilvl w:val="0"/>
          <w:numId w:val="17"/>
        </w:numPr>
        <w:rPr>
          <w:rPrChange w:id="3188" w:author="Microsoft Office User" w:date="2025-01-28T16:29:00Z">
            <w:rPr>
              <w:lang w:val="fr-SN"/>
            </w:rPr>
          </w:rPrChange>
        </w:rPr>
      </w:pPr>
      <w:r w:rsidRPr="0057718E">
        <w:rPr>
          <w:rPrChange w:id="3189" w:author="Microsoft Office User" w:date="2025-01-28T16:29:00Z">
            <w:rPr>
              <w:lang w:val="fr-SN"/>
            </w:rPr>
          </w:rPrChange>
        </w:rPr>
        <w:t>Serveur</w:t>
      </w:r>
    </w:p>
    <w:p w14:paraId="13EA0F43" w14:textId="0EABFAF6" w:rsidR="0015240D" w:rsidRPr="0057718E" w:rsidRDefault="0015240D" w:rsidP="0015240D">
      <w:r w:rsidRPr="0057718E">
        <w:t xml:space="preserve">Pour interagir avec la base de données, nous avons besoin d'un </w:t>
      </w:r>
      <w:r w:rsidRPr="0057718E">
        <w:rPr>
          <w:rStyle w:val="lev"/>
        </w:rPr>
        <w:t>SGBD</w:t>
      </w:r>
      <w:r w:rsidRPr="0057718E">
        <w:t xml:space="preserve"> (Système de Gestion de Base de Données). Nous avons choisi </w:t>
      </w:r>
      <w:r w:rsidRPr="0057718E">
        <w:rPr>
          <w:rStyle w:val="lev"/>
        </w:rPr>
        <w:t>MySQL</w:t>
      </w:r>
      <w:r w:rsidRPr="0057718E">
        <w:t xml:space="preserve"> comme SGBD, et pour faciliter la gestion de la base de données localement, nous utiliserons </w:t>
      </w:r>
      <w:r w:rsidRPr="0057718E">
        <w:rPr>
          <w:rStyle w:val="lev"/>
        </w:rPr>
        <w:t>XAMPP</w:t>
      </w:r>
      <w:r w:rsidRPr="0057718E">
        <w:t xml:space="preserve">. XAMPP est un serveur qui permet de configurer facilement une base de données </w:t>
      </w:r>
      <w:r w:rsidRPr="0057718E">
        <w:rPr>
          <w:rStyle w:val="lev"/>
        </w:rPr>
        <w:t>MySQL</w:t>
      </w:r>
      <w:r w:rsidRPr="0057718E">
        <w:t xml:space="preserve"> ainsi qu'Apache et d'autres services nécessaires pour le développement local.</w:t>
      </w:r>
    </w:p>
    <w:p w14:paraId="5903EE0D" w14:textId="46E64B36" w:rsidR="001B735F" w:rsidRPr="0057718E" w:rsidRDefault="009070C5" w:rsidP="00B9476C">
      <w:pPr>
        <w:pStyle w:val="Titre4"/>
        <w:numPr>
          <w:ilvl w:val="0"/>
          <w:numId w:val="6"/>
        </w:numPr>
        <w:rPr>
          <w:rPrChange w:id="3190" w:author="Microsoft Office User" w:date="2025-01-28T16:29:00Z">
            <w:rPr>
              <w:lang w:val="fr-SN"/>
            </w:rPr>
          </w:rPrChange>
        </w:rPr>
      </w:pPr>
      <w:bookmarkStart w:id="3191" w:name="_Toc188723935"/>
      <w:r w:rsidRPr="0057718E">
        <w:rPr>
          <w:rPrChange w:id="3192" w:author="Microsoft Office User" w:date="2025-01-28T16:29:00Z">
            <w:rPr>
              <w:lang w:val="fr-SN"/>
            </w:rPr>
          </w:rPrChange>
        </w:rPr>
        <w:t>Le Web server</w:t>
      </w:r>
      <w:bookmarkEnd w:id="3191"/>
    </w:p>
    <w:p w14:paraId="1EA0B831" w14:textId="77777777" w:rsidR="00D31DA6" w:rsidRPr="0057718E" w:rsidRDefault="00D31DA6" w:rsidP="00D31DA6">
      <w:pPr>
        <w:rPr>
          <w:rPrChange w:id="3193" w:author="Microsoft Office User" w:date="2025-01-28T16:29:00Z">
            <w:rPr>
              <w:lang w:val="fr-SN"/>
            </w:rPr>
          </w:rPrChange>
        </w:rPr>
      </w:pPr>
      <w:r w:rsidRPr="0057718E">
        <w:rPr>
          <w:rPrChange w:id="3194" w:author="Microsoft Office User" w:date="2025-01-28T16:29:00Z">
            <w:rPr>
              <w:lang w:val="fr-SN"/>
            </w:rPr>
          </w:rPrChange>
        </w:rPr>
        <w:t xml:space="preserve">Un web server est un programme informatique qui nous permet une encapsulation de données avec les protocoles http ou https. Avec un web server, on peut déployer une fonction qui peut être invoquée depuis plusieurs </w:t>
      </w:r>
      <w:proofErr w:type="spellStart"/>
      <w:r w:rsidRPr="0057718E">
        <w:rPr>
          <w:i/>
          <w:iCs/>
          <w:rPrChange w:id="3195" w:author="Microsoft Office User" w:date="2025-01-28T16:29:00Z">
            <w:rPr>
              <w:i/>
              <w:iCs/>
              <w:lang w:val="fr-SN"/>
            </w:rPr>
          </w:rPrChange>
        </w:rPr>
        <w:t>endpoints</w:t>
      </w:r>
      <w:proofErr w:type="spellEnd"/>
      <w:r w:rsidRPr="0057718E">
        <w:rPr>
          <w:rPrChange w:id="3196" w:author="Microsoft Office User" w:date="2025-01-28T16:29:00Z">
            <w:rPr>
              <w:lang w:val="fr-SN"/>
            </w:rPr>
          </w:rPrChange>
        </w:rPr>
        <w:t>.</w:t>
      </w:r>
    </w:p>
    <w:p w14:paraId="16C6FFD4" w14:textId="3435693A" w:rsidR="00D31DA6" w:rsidRPr="0057718E" w:rsidRDefault="00D31DA6" w:rsidP="00D31DA6">
      <w:pPr>
        <w:rPr>
          <w:rPrChange w:id="3197" w:author="Microsoft Office User" w:date="2025-01-28T16:29:00Z">
            <w:rPr>
              <w:lang w:val="fr-SN"/>
            </w:rPr>
          </w:rPrChange>
        </w:rPr>
      </w:pPr>
      <w:r w:rsidRPr="0057718E">
        <w:rPr>
          <w:rPrChange w:id="3198" w:author="Microsoft Office User" w:date="2025-01-28T16:29:00Z">
            <w:rPr>
              <w:lang w:val="fr-SN"/>
            </w:rPr>
          </w:rPrChange>
        </w:rPr>
        <w:t>De là, on peut voir comment cela peut nous être utile</w:t>
      </w:r>
      <w:r w:rsidR="004A1D6D" w:rsidRPr="0057718E">
        <w:rPr>
          <w:rPrChange w:id="3199" w:author="Microsoft Office User" w:date="2025-01-28T16:29:00Z">
            <w:rPr>
              <w:lang w:val="fr-SN"/>
            </w:rPr>
          </w:rPrChange>
        </w:rPr>
        <w:t>, l</w:t>
      </w:r>
      <w:r w:rsidRPr="0057718E">
        <w:rPr>
          <w:rPrChange w:id="3200" w:author="Microsoft Office User" w:date="2025-01-28T16:29:00Z">
            <w:rPr>
              <w:lang w:val="fr-SN"/>
            </w:rPr>
          </w:rPrChange>
        </w:rPr>
        <w:t xml:space="preserve">es modèles ont été développés en langage Python et l’interface graphique avec C++, il nous faut les lier. C’est là qu’intervient la puissance des web servers. Il est possible d’écrire une </w:t>
      </w:r>
      <w:r w:rsidRPr="0057718E">
        <w:rPr>
          <w:i/>
          <w:iCs/>
          <w:rPrChange w:id="3201" w:author="Microsoft Office User" w:date="2025-01-28T16:29:00Z">
            <w:rPr>
              <w:i/>
              <w:iCs/>
              <w:lang w:val="fr-SN"/>
            </w:rPr>
          </w:rPrChange>
        </w:rPr>
        <w:t xml:space="preserve">Application </w:t>
      </w:r>
      <w:proofErr w:type="spellStart"/>
      <w:r w:rsidRPr="0057718E">
        <w:rPr>
          <w:i/>
          <w:iCs/>
          <w:rPrChange w:id="3202" w:author="Microsoft Office User" w:date="2025-01-28T16:29:00Z">
            <w:rPr>
              <w:i/>
              <w:iCs/>
              <w:lang w:val="fr-SN"/>
            </w:rPr>
          </w:rPrChange>
        </w:rPr>
        <w:t>Programming</w:t>
      </w:r>
      <w:proofErr w:type="spellEnd"/>
      <w:r w:rsidRPr="0057718E">
        <w:rPr>
          <w:i/>
          <w:iCs/>
          <w:rPrChange w:id="3203" w:author="Microsoft Office User" w:date="2025-01-28T16:29:00Z">
            <w:rPr>
              <w:i/>
              <w:iCs/>
              <w:lang w:val="fr-SN"/>
            </w:rPr>
          </w:rPrChange>
        </w:rPr>
        <w:t xml:space="preserve"> Interface</w:t>
      </w:r>
      <w:r w:rsidRPr="0057718E">
        <w:rPr>
          <w:rPrChange w:id="3204" w:author="Microsoft Office User" w:date="2025-01-28T16:29:00Z">
            <w:rPr>
              <w:lang w:val="fr-SN"/>
            </w:rPr>
          </w:rPrChange>
        </w:rPr>
        <w:t xml:space="preserve"> (API) dans un langage A et de l’invoquer dans un langage B avec l’aide d’un navigateur.</w:t>
      </w:r>
    </w:p>
    <w:p w14:paraId="6B511B30" w14:textId="77777777" w:rsidR="00D31DA6" w:rsidRPr="0057718E" w:rsidRDefault="00D31DA6" w:rsidP="00D31DA6">
      <w:pPr>
        <w:rPr>
          <w:rPrChange w:id="3205" w:author="Microsoft Office User" w:date="2025-01-28T16:29:00Z">
            <w:rPr>
              <w:lang w:val="fr-SN"/>
            </w:rPr>
          </w:rPrChange>
        </w:rPr>
      </w:pPr>
      <w:r w:rsidRPr="0057718E">
        <w:rPr>
          <w:rPrChange w:id="3206" w:author="Microsoft Office User" w:date="2025-01-28T16:29:00Z">
            <w:rPr>
              <w:lang w:val="fr-SN"/>
            </w:rPr>
          </w:rPrChange>
        </w:rPr>
        <w:t xml:space="preserve">Il y a deux types de web servers : étendu avec SOAP et REST, nous allons utiliser REST avec la bibliothèque de Python </w:t>
      </w:r>
      <w:proofErr w:type="spellStart"/>
      <w:r w:rsidRPr="0057718E">
        <w:rPr>
          <w:i/>
          <w:iCs/>
          <w:rPrChange w:id="3207" w:author="Microsoft Office User" w:date="2025-01-28T16:29:00Z">
            <w:rPr>
              <w:i/>
              <w:iCs/>
              <w:lang w:val="fr-SN"/>
            </w:rPr>
          </w:rPrChange>
        </w:rPr>
        <w:t>FastAPI</w:t>
      </w:r>
      <w:proofErr w:type="spellEnd"/>
      <w:r w:rsidRPr="0057718E">
        <w:rPr>
          <w:rPrChange w:id="3208" w:author="Microsoft Office User" w:date="2025-01-28T16:29:00Z">
            <w:rPr>
              <w:lang w:val="fr-SN"/>
            </w:rPr>
          </w:rPrChange>
        </w:rPr>
        <w:t>.</w:t>
      </w:r>
    </w:p>
    <w:p w14:paraId="218D02F7" w14:textId="26C53205" w:rsidR="00D31DA6" w:rsidRPr="0057718E" w:rsidRDefault="00D31DA6" w:rsidP="00D31DA6">
      <w:pPr>
        <w:rPr>
          <w:rPrChange w:id="3209" w:author="Microsoft Office User" w:date="2025-01-28T16:29:00Z">
            <w:rPr>
              <w:lang w:val="fr-SN"/>
            </w:rPr>
          </w:rPrChange>
        </w:rPr>
      </w:pPr>
      <w:r w:rsidRPr="0057718E">
        <w:rPr>
          <w:rPrChange w:id="3210" w:author="Microsoft Office User" w:date="2025-01-28T16:29:00Z">
            <w:rPr>
              <w:lang w:val="fr-SN"/>
            </w:rPr>
          </w:rPrChange>
        </w:rPr>
        <w:t xml:space="preserve">Nous pouvons donner l’exemple d’un cas d’utilisateur du </w:t>
      </w:r>
      <w:proofErr w:type="spellStart"/>
      <w:r w:rsidR="00DF39CC" w:rsidRPr="0057718E">
        <w:rPr>
          <w:rPrChange w:id="3211" w:author="Microsoft Office User" w:date="2025-01-28T16:29:00Z">
            <w:rPr>
              <w:lang w:val="fr-SN"/>
            </w:rPr>
          </w:rPrChange>
        </w:rPr>
        <w:t>Chatbot</w:t>
      </w:r>
      <w:proofErr w:type="spellEnd"/>
      <w:r w:rsidRPr="0057718E">
        <w:rPr>
          <w:rPrChange w:id="3212" w:author="Microsoft Office User" w:date="2025-01-28T16:29:00Z">
            <w:rPr>
              <w:lang w:val="fr-SN"/>
            </w:rPr>
          </w:rPrChange>
        </w:rPr>
        <w:t>. L’utilisateur pose sa question depuis l’application Qt, une requête REST va être invoquée avec la question comme paramètre, le web server va la prendre, la traiter et renvoyer la réponse sous format JSON ou XML.</w:t>
      </w:r>
    </w:p>
    <w:p w14:paraId="0BE031CF" w14:textId="39B78164" w:rsidR="00D31DA6" w:rsidRPr="0057718E" w:rsidRDefault="00D31DA6" w:rsidP="00D31DA6">
      <w:pPr>
        <w:rPr>
          <w:rPrChange w:id="3213" w:author="Microsoft Office User" w:date="2025-01-28T16:29:00Z">
            <w:rPr>
              <w:lang w:val="fr-SN"/>
            </w:rPr>
          </w:rPrChange>
        </w:rPr>
      </w:pPr>
      <w:r w:rsidRPr="0057718E">
        <w:rPr>
          <w:rPrChange w:id="3214" w:author="Microsoft Office User" w:date="2025-01-28T16:29:00Z">
            <w:rPr>
              <w:lang w:val="fr-SN"/>
            </w:rPr>
          </w:rPrChange>
        </w:rPr>
        <w:t>Cette méthode est aussi appelée le développement multi-tiers. Il y a deux programmes différents (deux tiers), mais ils peuvent communiquer tout en étant indépendants l’un de l’autre.</w:t>
      </w:r>
    </w:p>
    <w:p w14:paraId="2188FF81" w14:textId="31465A42" w:rsidR="001B735F" w:rsidRPr="0057718E" w:rsidRDefault="001B735F" w:rsidP="00B9476C">
      <w:pPr>
        <w:pStyle w:val="Titre4"/>
        <w:numPr>
          <w:ilvl w:val="0"/>
          <w:numId w:val="6"/>
        </w:numPr>
        <w:rPr>
          <w:rPrChange w:id="3215" w:author="Microsoft Office User" w:date="2025-01-28T16:29:00Z">
            <w:rPr>
              <w:lang w:val="fr-SN"/>
            </w:rPr>
          </w:rPrChange>
        </w:rPr>
      </w:pPr>
      <w:bookmarkStart w:id="3216" w:name="_Toc188723936"/>
      <w:r w:rsidRPr="0057718E">
        <w:rPr>
          <w:rPrChange w:id="3217" w:author="Microsoft Office User" w:date="2025-01-28T16:29:00Z">
            <w:rPr>
              <w:lang w:val="fr-SN"/>
            </w:rPr>
          </w:rPrChange>
        </w:rPr>
        <w:t>Présentation de l’application</w:t>
      </w:r>
      <w:bookmarkEnd w:id="3216"/>
    </w:p>
    <w:p w14:paraId="730158CF" w14:textId="1BC7C1F5" w:rsidR="008C30F8" w:rsidRPr="0057718E" w:rsidRDefault="008C30F8" w:rsidP="008C30F8">
      <w:pPr>
        <w:rPr>
          <w:rPrChange w:id="3218" w:author="Microsoft Office User" w:date="2025-01-28T16:29:00Z">
            <w:rPr>
              <w:lang w:val="fr-SN"/>
            </w:rPr>
          </w:rPrChange>
        </w:rPr>
      </w:pPr>
      <w:r w:rsidRPr="0057718E">
        <w:rPr>
          <w:rPrChange w:id="3219" w:author="Microsoft Office User" w:date="2025-01-28T16:29:00Z">
            <w:rPr>
              <w:lang w:val="fr-SN"/>
            </w:rPr>
          </w:rPrChange>
        </w:rPr>
        <w:t>Toute l’explication a été faite, donc ici nous allons juste montrer à quoi ressemble l’application, l’interface graphique de l’utilisateur. Toutes les pages ne seront pas montrées ici, mais seulement les plus pertinentes, celles que l’utilisateur va ouvrir très souvent.</w:t>
      </w:r>
    </w:p>
    <w:p w14:paraId="2A9233F3" w14:textId="77777777" w:rsidR="00C26B1D" w:rsidRPr="0057718E" w:rsidRDefault="00A75AA4" w:rsidP="00C26B1D">
      <w:pPr>
        <w:keepNext/>
      </w:pPr>
      <w:r w:rsidRPr="0057718E">
        <w:rPr>
          <w:rPrChange w:id="3220" w:author="Microsoft Office User" w:date="2025-01-28T16:29:00Z">
            <w:rPr>
              <w:noProof/>
              <w:lang w:val="fr-SN"/>
            </w:rPr>
          </w:rPrChange>
        </w:rPr>
        <w:drawing>
          <wp:inline distT="0" distB="0" distL="0" distR="0" wp14:anchorId="69C1A1B7" wp14:editId="56FE0128">
            <wp:extent cx="5943600" cy="3344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711853C" w14:textId="6B7B889C" w:rsidR="008D54D2" w:rsidRPr="0057718E" w:rsidRDefault="00C26B1D" w:rsidP="00C26B1D">
      <w:pPr>
        <w:pStyle w:val="Lgende"/>
        <w:jc w:val="center"/>
        <w:rPr>
          <w:rPrChange w:id="3221" w:author="Microsoft Office User" w:date="2025-01-28T16:29:00Z">
            <w:rPr>
              <w:lang w:val="fr-SN"/>
            </w:rPr>
          </w:rPrChange>
        </w:rPr>
      </w:pPr>
      <w:bookmarkStart w:id="3222" w:name="_Toc188723994"/>
      <w:r w:rsidRPr="0057718E">
        <w:rPr>
          <w:rPrChange w:id="3223" w:author="Microsoft Office User" w:date="2025-01-28T16:29:00Z">
            <w:rPr>
              <w:lang w:val="fr-SN"/>
            </w:rPr>
          </w:rPrChange>
        </w:rPr>
        <w:t xml:space="preserve">Figure </w:t>
      </w:r>
      <w:r w:rsidRPr="0057718E">
        <w:rPr>
          <w:rPrChange w:id="3224" w:author="Microsoft Office User" w:date="2025-01-28T16:29:00Z">
            <w:rPr>
              <w:lang w:val="fr-SN"/>
            </w:rPr>
          </w:rPrChange>
        </w:rPr>
        <w:fldChar w:fldCharType="begin"/>
      </w:r>
      <w:r w:rsidRPr="0057718E">
        <w:rPr>
          <w:rPrChange w:id="3225" w:author="Microsoft Office User" w:date="2025-01-28T16:29:00Z">
            <w:rPr>
              <w:lang w:val="fr-SN"/>
            </w:rPr>
          </w:rPrChange>
        </w:rPr>
        <w:instrText xml:space="preserve"> SEQ Figure \* ARABIC </w:instrText>
      </w:r>
      <w:r w:rsidRPr="0057718E">
        <w:rPr>
          <w:rPrChange w:id="3226" w:author="Microsoft Office User" w:date="2025-01-28T16:29:00Z">
            <w:rPr>
              <w:lang w:val="fr-SN"/>
            </w:rPr>
          </w:rPrChange>
        </w:rPr>
        <w:fldChar w:fldCharType="separate"/>
      </w:r>
      <w:r w:rsidR="000163C8" w:rsidRPr="0057718E">
        <w:rPr>
          <w:rPrChange w:id="3227" w:author="Microsoft Office User" w:date="2025-01-28T16:29:00Z">
            <w:rPr>
              <w:noProof/>
              <w:lang w:val="fr-SN"/>
            </w:rPr>
          </w:rPrChange>
        </w:rPr>
        <w:t>16</w:t>
      </w:r>
      <w:r w:rsidRPr="0057718E">
        <w:rPr>
          <w:rPrChange w:id="3228" w:author="Microsoft Office User" w:date="2025-01-28T16:29:00Z">
            <w:rPr>
              <w:lang w:val="fr-SN"/>
            </w:rPr>
          </w:rPrChange>
        </w:rPr>
        <w:fldChar w:fldCharType="end"/>
      </w:r>
      <w:r w:rsidRPr="0057718E">
        <w:rPr>
          <w:rPrChange w:id="3229" w:author="Microsoft Office User" w:date="2025-01-28T16:29:00Z">
            <w:rPr>
              <w:lang w:val="fr-SN"/>
            </w:rPr>
          </w:rPrChange>
        </w:rPr>
        <w:t xml:space="preserve"> : Pa</w:t>
      </w:r>
      <w:r w:rsidR="000E6BAC" w:rsidRPr="0057718E">
        <w:rPr>
          <w:rPrChange w:id="3230" w:author="Microsoft Office User" w:date="2025-01-28T16:29:00Z">
            <w:rPr>
              <w:lang w:val="fr-SN"/>
            </w:rPr>
          </w:rPrChange>
        </w:rPr>
        <w:t>g</w:t>
      </w:r>
      <w:r w:rsidRPr="0057718E">
        <w:rPr>
          <w:rPrChange w:id="3231" w:author="Microsoft Office User" w:date="2025-01-28T16:29:00Z">
            <w:rPr>
              <w:lang w:val="fr-SN"/>
            </w:rPr>
          </w:rPrChange>
        </w:rPr>
        <w:t>e d'</w:t>
      </w:r>
      <w:r w:rsidR="000E6BAC" w:rsidRPr="0057718E">
        <w:rPr>
          <w:rPrChange w:id="3232" w:author="Microsoft Office User" w:date="2025-01-28T16:29:00Z">
            <w:rPr>
              <w:lang w:val="fr-SN"/>
            </w:rPr>
          </w:rPrChange>
        </w:rPr>
        <w:t>accueil</w:t>
      </w:r>
      <w:r w:rsidRPr="0057718E">
        <w:rPr>
          <w:rPrChange w:id="3233" w:author="Microsoft Office User" w:date="2025-01-28T16:29:00Z">
            <w:rPr>
              <w:lang w:val="fr-SN"/>
            </w:rPr>
          </w:rPrChange>
        </w:rPr>
        <w:t xml:space="preserve"> de l'application</w:t>
      </w:r>
      <w:bookmarkEnd w:id="3222"/>
    </w:p>
    <w:p w14:paraId="794DCF6D" w14:textId="77777777" w:rsidR="00513B05" w:rsidRPr="0057718E" w:rsidRDefault="00C26B1D" w:rsidP="00513B05">
      <w:pPr>
        <w:keepNext/>
      </w:pPr>
      <w:r w:rsidRPr="0057718E">
        <w:rPr>
          <w:rPrChange w:id="3234" w:author="Microsoft Office User" w:date="2025-01-28T16:29:00Z">
            <w:rPr>
              <w:noProof/>
              <w:lang w:val="fr-SN"/>
            </w:rPr>
          </w:rPrChange>
        </w:rPr>
        <w:drawing>
          <wp:inline distT="0" distB="0" distL="0" distR="0" wp14:anchorId="37C1300E" wp14:editId="0BEE7B54">
            <wp:extent cx="5943600" cy="3344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47AE5A6" w14:textId="5888BC8C" w:rsidR="00A75AA4" w:rsidRPr="0057718E" w:rsidRDefault="00513B05" w:rsidP="00513B05">
      <w:pPr>
        <w:pStyle w:val="Lgende"/>
        <w:jc w:val="center"/>
        <w:rPr>
          <w:rPrChange w:id="3235" w:author="Microsoft Office User" w:date="2025-01-28T16:29:00Z">
            <w:rPr>
              <w:lang w:val="fr-SN"/>
            </w:rPr>
          </w:rPrChange>
        </w:rPr>
      </w:pPr>
      <w:bookmarkStart w:id="3236" w:name="_Toc188723995"/>
      <w:r w:rsidRPr="0057718E">
        <w:rPr>
          <w:rPrChange w:id="3237" w:author="Microsoft Office User" w:date="2025-01-28T16:29:00Z">
            <w:rPr>
              <w:lang w:val="fr-SN"/>
            </w:rPr>
          </w:rPrChange>
        </w:rPr>
        <w:t xml:space="preserve">Figure </w:t>
      </w:r>
      <w:r w:rsidRPr="0057718E">
        <w:rPr>
          <w:rPrChange w:id="3238" w:author="Microsoft Office User" w:date="2025-01-28T16:29:00Z">
            <w:rPr>
              <w:lang w:val="fr-SN"/>
            </w:rPr>
          </w:rPrChange>
        </w:rPr>
        <w:fldChar w:fldCharType="begin"/>
      </w:r>
      <w:r w:rsidRPr="0057718E">
        <w:rPr>
          <w:rPrChange w:id="3239" w:author="Microsoft Office User" w:date="2025-01-28T16:29:00Z">
            <w:rPr>
              <w:lang w:val="fr-SN"/>
            </w:rPr>
          </w:rPrChange>
        </w:rPr>
        <w:instrText xml:space="preserve"> SEQ Figure \* ARABIC </w:instrText>
      </w:r>
      <w:r w:rsidRPr="0057718E">
        <w:rPr>
          <w:rPrChange w:id="3240" w:author="Microsoft Office User" w:date="2025-01-28T16:29:00Z">
            <w:rPr>
              <w:lang w:val="fr-SN"/>
            </w:rPr>
          </w:rPrChange>
        </w:rPr>
        <w:fldChar w:fldCharType="separate"/>
      </w:r>
      <w:r w:rsidR="000163C8" w:rsidRPr="0057718E">
        <w:rPr>
          <w:rPrChange w:id="3241" w:author="Microsoft Office User" w:date="2025-01-28T16:29:00Z">
            <w:rPr>
              <w:noProof/>
              <w:lang w:val="fr-SN"/>
            </w:rPr>
          </w:rPrChange>
        </w:rPr>
        <w:t>17</w:t>
      </w:r>
      <w:r w:rsidRPr="0057718E">
        <w:rPr>
          <w:rPrChange w:id="3242" w:author="Microsoft Office User" w:date="2025-01-28T16:29:00Z">
            <w:rPr>
              <w:lang w:val="fr-SN"/>
            </w:rPr>
          </w:rPrChange>
        </w:rPr>
        <w:fldChar w:fldCharType="end"/>
      </w:r>
      <w:r w:rsidRPr="0057718E">
        <w:rPr>
          <w:rPrChange w:id="3243" w:author="Microsoft Office User" w:date="2025-01-28T16:29:00Z">
            <w:rPr>
              <w:lang w:val="fr-SN"/>
            </w:rPr>
          </w:rPrChange>
        </w:rPr>
        <w:t xml:space="preserve"> : Analyse des ratios de profitabilité</w:t>
      </w:r>
      <w:bookmarkEnd w:id="3236"/>
    </w:p>
    <w:p w14:paraId="61C59D92" w14:textId="77777777" w:rsidR="00973F4F" w:rsidRPr="0057718E" w:rsidRDefault="00C26B1D" w:rsidP="00973F4F">
      <w:pPr>
        <w:keepNext/>
      </w:pPr>
      <w:r w:rsidRPr="0057718E">
        <w:rPr>
          <w:rPrChange w:id="3244" w:author="Microsoft Office User" w:date="2025-01-28T16:29:00Z">
            <w:rPr>
              <w:noProof/>
              <w:lang w:val="fr-SN"/>
            </w:rPr>
          </w:rPrChange>
        </w:rPr>
        <w:drawing>
          <wp:inline distT="0" distB="0" distL="0" distR="0" wp14:anchorId="5A65A5D5" wp14:editId="640AC32D">
            <wp:extent cx="5943600" cy="33445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2E4598E" w14:textId="7304B16F" w:rsidR="00C26B1D" w:rsidRPr="0057718E" w:rsidRDefault="00973F4F" w:rsidP="00973F4F">
      <w:pPr>
        <w:pStyle w:val="Lgende"/>
        <w:jc w:val="center"/>
        <w:rPr>
          <w:rPrChange w:id="3245" w:author="Microsoft Office User" w:date="2025-01-28T16:29:00Z">
            <w:rPr>
              <w:lang w:val="fr-SN"/>
            </w:rPr>
          </w:rPrChange>
        </w:rPr>
      </w:pPr>
      <w:bookmarkStart w:id="3246" w:name="_Toc188723996"/>
      <w:r w:rsidRPr="0057718E">
        <w:rPr>
          <w:rPrChange w:id="3247" w:author="Microsoft Office User" w:date="2025-01-28T16:29:00Z">
            <w:rPr>
              <w:lang w:val="fr-SN"/>
            </w:rPr>
          </w:rPrChange>
        </w:rPr>
        <w:t xml:space="preserve">Figure </w:t>
      </w:r>
      <w:r w:rsidRPr="0057718E">
        <w:rPr>
          <w:rPrChange w:id="3248" w:author="Microsoft Office User" w:date="2025-01-28T16:29:00Z">
            <w:rPr>
              <w:lang w:val="fr-SN"/>
            </w:rPr>
          </w:rPrChange>
        </w:rPr>
        <w:fldChar w:fldCharType="begin"/>
      </w:r>
      <w:r w:rsidRPr="0057718E">
        <w:rPr>
          <w:rPrChange w:id="3249" w:author="Microsoft Office User" w:date="2025-01-28T16:29:00Z">
            <w:rPr>
              <w:lang w:val="fr-SN"/>
            </w:rPr>
          </w:rPrChange>
        </w:rPr>
        <w:instrText xml:space="preserve"> SEQ Figure \* ARABIC </w:instrText>
      </w:r>
      <w:r w:rsidRPr="0057718E">
        <w:rPr>
          <w:rPrChange w:id="3250" w:author="Microsoft Office User" w:date="2025-01-28T16:29:00Z">
            <w:rPr>
              <w:lang w:val="fr-SN"/>
            </w:rPr>
          </w:rPrChange>
        </w:rPr>
        <w:fldChar w:fldCharType="separate"/>
      </w:r>
      <w:r w:rsidR="000163C8" w:rsidRPr="0057718E">
        <w:rPr>
          <w:rPrChange w:id="3251" w:author="Microsoft Office User" w:date="2025-01-28T16:29:00Z">
            <w:rPr>
              <w:noProof/>
              <w:lang w:val="fr-SN"/>
            </w:rPr>
          </w:rPrChange>
        </w:rPr>
        <w:t>18</w:t>
      </w:r>
      <w:r w:rsidRPr="0057718E">
        <w:rPr>
          <w:rPrChange w:id="3252" w:author="Microsoft Office User" w:date="2025-01-28T16:29:00Z">
            <w:rPr>
              <w:lang w:val="fr-SN"/>
            </w:rPr>
          </w:rPrChange>
        </w:rPr>
        <w:fldChar w:fldCharType="end"/>
      </w:r>
      <w:r w:rsidRPr="0057718E">
        <w:rPr>
          <w:rPrChange w:id="3253" w:author="Microsoft Office User" w:date="2025-01-28T16:29:00Z">
            <w:rPr>
              <w:lang w:val="fr-SN"/>
            </w:rPr>
          </w:rPrChange>
        </w:rPr>
        <w:t xml:space="preserve"> : Analyse prédictive des équilibres financiers</w:t>
      </w:r>
      <w:bookmarkEnd w:id="3246"/>
    </w:p>
    <w:p w14:paraId="1BD7A39C" w14:textId="77777777" w:rsidR="000163C8" w:rsidRPr="0057718E" w:rsidRDefault="00C26B1D" w:rsidP="000163C8">
      <w:pPr>
        <w:keepNext/>
      </w:pPr>
      <w:r w:rsidRPr="0057718E">
        <w:rPr>
          <w:rPrChange w:id="3254" w:author="Microsoft Office User" w:date="2025-01-28T16:29:00Z">
            <w:rPr>
              <w:noProof/>
              <w:lang w:val="fr-SN"/>
            </w:rPr>
          </w:rPrChange>
        </w:rPr>
        <w:drawing>
          <wp:inline distT="0" distB="0" distL="0" distR="0" wp14:anchorId="6E3415AA" wp14:editId="3D6B9A49">
            <wp:extent cx="5943600" cy="33445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F9C9797" w14:textId="793AB461" w:rsidR="00C26B1D" w:rsidRPr="0057718E" w:rsidRDefault="000163C8" w:rsidP="000163C8">
      <w:pPr>
        <w:pStyle w:val="Lgende"/>
        <w:jc w:val="center"/>
        <w:rPr>
          <w:rPrChange w:id="3255" w:author="Microsoft Office User" w:date="2025-01-28T16:29:00Z">
            <w:rPr>
              <w:lang w:val="fr-SN"/>
            </w:rPr>
          </w:rPrChange>
        </w:rPr>
      </w:pPr>
      <w:bookmarkStart w:id="3256" w:name="_Toc188723997"/>
      <w:r w:rsidRPr="0057718E">
        <w:rPr>
          <w:rPrChange w:id="3257" w:author="Microsoft Office User" w:date="2025-01-28T16:29:00Z">
            <w:rPr>
              <w:lang w:val="fr-SN"/>
            </w:rPr>
          </w:rPrChange>
        </w:rPr>
        <w:t xml:space="preserve">Figure </w:t>
      </w:r>
      <w:r w:rsidRPr="0057718E">
        <w:rPr>
          <w:rPrChange w:id="3258" w:author="Microsoft Office User" w:date="2025-01-28T16:29:00Z">
            <w:rPr>
              <w:lang w:val="fr-SN"/>
            </w:rPr>
          </w:rPrChange>
        </w:rPr>
        <w:fldChar w:fldCharType="begin"/>
      </w:r>
      <w:r w:rsidRPr="0057718E">
        <w:rPr>
          <w:rPrChange w:id="3259" w:author="Microsoft Office User" w:date="2025-01-28T16:29:00Z">
            <w:rPr>
              <w:lang w:val="fr-SN"/>
            </w:rPr>
          </w:rPrChange>
        </w:rPr>
        <w:instrText xml:space="preserve"> SEQ Figure \* ARABIC </w:instrText>
      </w:r>
      <w:r w:rsidRPr="0057718E">
        <w:rPr>
          <w:rPrChange w:id="3260" w:author="Microsoft Office User" w:date="2025-01-28T16:29:00Z">
            <w:rPr>
              <w:lang w:val="fr-SN"/>
            </w:rPr>
          </w:rPrChange>
        </w:rPr>
        <w:fldChar w:fldCharType="separate"/>
      </w:r>
      <w:r w:rsidRPr="0057718E">
        <w:rPr>
          <w:rPrChange w:id="3261" w:author="Microsoft Office User" w:date="2025-01-28T16:29:00Z">
            <w:rPr>
              <w:noProof/>
              <w:lang w:val="fr-SN"/>
            </w:rPr>
          </w:rPrChange>
        </w:rPr>
        <w:t>19</w:t>
      </w:r>
      <w:r w:rsidRPr="0057718E">
        <w:rPr>
          <w:rPrChange w:id="3262" w:author="Microsoft Office User" w:date="2025-01-28T16:29:00Z">
            <w:rPr>
              <w:lang w:val="fr-SN"/>
            </w:rPr>
          </w:rPrChange>
        </w:rPr>
        <w:fldChar w:fldCharType="end"/>
      </w:r>
      <w:r w:rsidRPr="0057718E">
        <w:rPr>
          <w:rPrChange w:id="3263" w:author="Microsoft Office User" w:date="2025-01-28T16:29:00Z">
            <w:rPr>
              <w:lang w:val="fr-SN"/>
            </w:rPr>
          </w:rPrChange>
        </w:rPr>
        <w:t xml:space="preserve"> : La prédiction du compte de résultat sur 5 ans</w:t>
      </w:r>
      <w:bookmarkEnd w:id="3256"/>
    </w:p>
    <w:p w14:paraId="3046FFFE" w14:textId="6C3764CE" w:rsidR="006159D9" w:rsidRPr="0057718E" w:rsidRDefault="003152FC" w:rsidP="006159D9">
      <w:pPr>
        <w:pStyle w:val="Titre3"/>
        <w:numPr>
          <w:ilvl w:val="0"/>
          <w:numId w:val="0"/>
        </w:numPr>
        <w:rPr>
          <w:rPrChange w:id="3264" w:author="Microsoft Office User" w:date="2025-01-28T16:29:00Z">
            <w:rPr>
              <w:lang w:val="fr-SN"/>
            </w:rPr>
          </w:rPrChange>
        </w:rPr>
      </w:pPr>
      <w:bookmarkStart w:id="3265" w:name="_Toc188723937"/>
      <w:r w:rsidRPr="0057718E">
        <w:rPr>
          <w:rPrChange w:id="3266" w:author="Microsoft Office User" w:date="2025-01-28T16:29:00Z">
            <w:rPr>
              <w:lang w:val="fr-SN"/>
            </w:rPr>
          </w:rPrChange>
        </w:rPr>
        <w:t xml:space="preserve">Section 2 : </w:t>
      </w:r>
      <w:r w:rsidR="003726D7" w:rsidRPr="0057718E">
        <w:rPr>
          <w:rPrChange w:id="3267" w:author="Microsoft Office User" w:date="2025-01-28T16:29:00Z">
            <w:rPr>
              <w:lang w:val="fr-SN"/>
            </w:rPr>
          </w:rPrChange>
        </w:rPr>
        <w:t xml:space="preserve">Développement de modèles prédictifs </w:t>
      </w:r>
      <w:r w:rsidR="00186719" w:rsidRPr="0057718E">
        <w:rPr>
          <w:rPrChange w:id="3268" w:author="Microsoft Office User" w:date="2025-01-28T16:29:00Z">
            <w:rPr>
              <w:lang w:val="fr-SN"/>
            </w:rPr>
          </w:rPrChange>
        </w:rPr>
        <w:t>et</w:t>
      </w:r>
      <w:r w:rsidR="003726D7" w:rsidRPr="0057718E">
        <w:rPr>
          <w:rPrChange w:id="3269" w:author="Microsoft Office User" w:date="2025-01-28T16:29:00Z">
            <w:rPr>
              <w:lang w:val="fr-SN"/>
            </w:rPr>
          </w:rPrChange>
        </w:rPr>
        <w:t xml:space="preserve"> l’analyse de</w:t>
      </w:r>
      <w:r w:rsidR="0010420C" w:rsidRPr="0057718E">
        <w:rPr>
          <w:rPrChange w:id="3270" w:author="Microsoft Office User" w:date="2025-01-28T16:29:00Z">
            <w:rPr>
              <w:lang w:val="fr-SN"/>
            </w:rPr>
          </w:rPrChange>
        </w:rPr>
        <w:t>s</w:t>
      </w:r>
      <w:r w:rsidR="003726D7" w:rsidRPr="0057718E">
        <w:rPr>
          <w:rPrChange w:id="3271" w:author="Microsoft Office User" w:date="2025-01-28T16:29:00Z">
            <w:rPr>
              <w:lang w:val="fr-SN"/>
            </w:rPr>
          </w:rPrChange>
        </w:rPr>
        <w:t xml:space="preserve"> données</w:t>
      </w:r>
      <w:bookmarkEnd w:id="3265"/>
    </w:p>
    <w:p w14:paraId="48F5F306" w14:textId="46C4D68A" w:rsidR="006159D9" w:rsidRPr="0057718E" w:rsidRDefault="006159D9" w:rsidP="006159D9">
      <w:pPr>
        <w:rPr>
          <w:rPrChange w:id="3272" w:author="Microsoft Office User" w:date="2025-01-28T16:29:00Z">
            <w:rPr>
              <w:lang w:val="fr-SN"/>
            </w:rPr>
          </w:rPrChange>
        </w:rPr>
      </w:pPr>
      <w:r w:rsidRPr="0057718E">
        <w:rPr>
          <w:rPrChange w:id="3273" w:author="Microsoft Office User" w:date="2025-01-28T16:29:00Z">
            <w:rPr>
              <w:lang w:val="fr-SN"/>
            </w:rPr>
          </w:rPrChange>
        </w:rPr>
        <w:t>Maintenant que nous savons faire une analyse financière, il est maintenant possible d’en faire une analyse financière prédictive. Mais avant toute tentative de développement de modèles, nous aurons besoin de données. Donc, nous allons voir dans un premier temps comment va se faire la collecte, l’analyse et le traitement des données, ensuite nous procéderons au développement des modèles, notamment de régression.</w:t>
      </w:r>
    </w:p>
    <w:p w14:paraId="3DE36791" w14:textId="3CC876DC" w:rsidR="00B31A6F" w:rsidRPr="0057718E" w:rsidRDefault="005104BC" w:rsidP="00B9476C">
      <w:pPr>
        <w:pStyle w:val="Titre4"/>
        <w:numPr>
          <w:ilvl w:val="0"/>
          <w:numId w:val="7"/>
        </w:numPr>
        <w:rPr>
          <w:rPrChange w:id="3274" w:author="Microsoft Office User" w:date="2025-01-28T16:29:00Z">
            <w:rPr>
              <w:lang w:val="fr-SN"/>
            </w:rPr>
          </w:rPrChange>
        </w:rPr>
      </w:pPr>
      <w:bookmarkStart w:id="3275" w:name="_Toc188723938"/>
      <w:r w:rsidRPr="0057718E">
        <w:rPr>
          <w:rPrChange w:id="3276" w:author="Microsoft Office User" w:date="2025-01-28T16:29:00Z">
            <w:rPr>
              <w:lang w:val="fr-SN"/>
            </w:rPr>
          </w:rPrChange>
        </w:rPr>
        <w:t>La c</w:t>
      </w:r>
      <w:r w:rsidR="00B31A6F" w:rsidRPr="0057718E">
        <w:rPr>
          <w:rPrChange w:id="3277" w:author="Microsoft Office User" w:date="2025-01-28T16:29:00Z">
            <w:rPr>
              <w:lang w:val="fr-SN"/>
            </w:rPr>
          </w:rPrChange>
        </w:rPr>
        <w:t>ollecte des données</w:t>
      </w:r>
      <w:bookmarkEnd w:id="3275"/>
    </w:p>
    <w:p w14:paraId="7184A7F7" w14:textId="41C36960" w:rsidR="00986D86" w:rsidRPr="0057718E" w:rsidRDefault="00986D86" w:rsidP="00986D86">
      <w:pPr>
        <w:rPr>
          <w:rPrChange w:id="3278" w:author="Microsoft Office User" w:date="2025-01-28T16:29:00Z">
            <w:rPr>
              <w:lang w:val="fr-SN"/>
            </w:rPr>
          </w:rPrChange>
        </w:rPr>
      </w:pPr>
      <w:r w:rsidRPr="0057718E">
        <w:rPr>
          <w:rPrChange w:id="3279" w:author="Microsoft Office User" w:date="2025-01-28T16:29:00Z">
            <w:rPr>
              <w:lang w:val="fr-SN"/>
            </w:rPr>
          </w:rPrChange>
        </w:rPr>
        <w:t>Le travail que nous faisons va porter sur des entreprises cotées à la Bourse Régionale des Valeurs Mobilières (BRVM). La BRVM est le marché financier de l’Union Économique et Monétaire Ouest-Africaine (UEMOA). C’est ici que l’on peut échanger des actions et des obligations pour le compte des entreprises et des États de la zone UEMOA. La BRVM regroupe les 46 entreprises et banques les plus performantes de la zone.</w:t>
      </w:r>
    </w:p>
    <w:p w14:paraId="53A007E0" w14:textId="4EC32BB3" w:rsidR="001D71BD" w:rsidRPr="0057718E" w:rsidRDefault="008B43C6" w:rsidP="001D71BD">
      <w:pPr>
        <w:rPr>
          <w:rPrChange w:id="3280" w:author="Microsoft Office User" w:date="2025-01-28T16:29:00Z">
            <w:rPr>
              <w:lang w:val="fr-SN"/>
            </w:rPr>
          </w:rPrChange>
        </w:rPr>
      </w:pPr>
      <w:r w:rsidRPr="0057718E">
        <w:rPr>
          <w:rPrChange w:id="3281" w:author="Microsoft Office User" w:date="2025-01-28T16:29:00Z">
            <w:rPr>
              <w:lang w:val="fr-SN"/>
            </w:rPr>
          </w:rPrChange>
        </w:rPr>
        <w:t xml:space="preserve">Eu égard à cela, toute entreprise cotée à la BRVM a le devoir, chaque année, de publier ses états financiers pour le compte des actionnaires, des États, des investisseurs, de potentiels investisseurs ou de n’importe quelles personnes physiques ou morales. </w:t>
      </w:r>
      <w:r w:rsidR="001D71BD" w:rsidRPr="0057718E">
        <w:rPr>
          <w:rPrChange w:id="3282" w:author="Microsoft Office User" w:date="2025-01-28T16:29:00Z">
            <w:rPr>
              <w:lang w:val="fr-SN"/>
            </w:rPr>
          </w:rPrChange>
        </w:rPr>
        <w:t xml:space="preserve">Leurs états financiers sont aussi publiés dans le </w:t>
      </w:r>
      <w:r w:rsidR="00000000" w:rsidRPr="0057718E">
        <w:fldChar w:fldCharType="begin"/>
      </w:r>
      <w:r w:rsidR="00000000" w:rsidRPr="0057718E">
        <w:rPr>
          <w:rPrChange w:id="3283" w:author="Microsoft Office User" w:date="2025-01-28T16:29:00Z">
            <w:rPr>
              <w:lang w:val="fr-SN"/>
            </w:rPr>
          </w:rPrChange>
        </w:rPr>
        <w:instrText>HYPERLINK "https://www.brvm.org/"</w:instrText>
      </w:r>
      <w:r w:rsidR="00000000" w:rsidRPr="0057718E">
        <w:fldChar w:fldCharType="separate"/>
      </w:r>
      <w:r w:rsidR="001D71BD" w:rsidRPr="0057718E">
        <w:rPr>
          <w:rStyle w:val="Lienhypertexte"/>
          <w:rPrChange w:id="3284" w:author="Microsoft Office User" w:date="2025-01-28T16:29:00Z">
            <w:rPr>
              <w:rStyle w:val="Lienhypertexte"/>
              <w:lang w:val="fr-SN"/>
            </w:rPr>
          </w:rPrChange>
        </w:rPr>
        <w:t>site de la BRVM</w:t>
      </w:r>
      <w:r w:rsidR="00000000" w:rsidRPr="0057718E">
        <w:rPr>
          <w:rStyle w:val="Lienhypertexte"/>
          <w:rPrChange w:id="3285" w:author="Microsoft Office User" w:date="2025-01-28T16:29:00Z">
            <w:rPr>
              <w:rStyle w:val="Lienhypertexte"/>
              <w:lang w:val="fr-SN"/>
            </w:rPr>
          </w:rPrChange>
        </w:rPr>
        <w:fldChar w:fldCharType="end"/>
      </w:r>
      <w:r w:rsidR="001D71BD" w:rsidRPr="0057718E">
        <w:rPr>
          <w:rPrChange w:id="3286" w:author="Microsoft Office User" w:date="2025-01-28T16:29:00Z">
            <w:rPr>
              <w:lang w:val="fr-SN"/>
            </w:rPr>
          </w:rPrChange>
        </w:rPr>
        <w:t xml:space="preserve"> ainsi, il est possible de les télécharger et de faire notre travail, on choisit une entreprise et c’est bon.</w:t>
      </w:r>
    </w:p>
    <w:p w14:paraId="3D5AECB3" w14:textId="77777777" w:rsidR="001D71BD" w:rsidRPr="0057718E" w:rsidRDefault="001D71BD" w:rsidP="001D71BD">
      <w:pPr>
        <w:rPr>
          <w:rPrChange w:id="3287" w:author="Microsoft Office User" w:date="2025-01-28T16:29:00Z">
            <w:rPr>
              <w:lang w:val="fr-SN"/>
            </w:rPr>
          </w:rPrChange>
        </w:rPr>
      </w:pPr>
      <w:r w:rsidRPr="0057718E">
        <w:rPr>
          <w:rPrChange w:id="3288" w:author="Microsoft Office User" w:date="2025-01-28T16:29:00Z">
            <w:rPr>
              <w:lang w:val="fr-SN"/>
            </w:rPr>
          </w:rPrChange>
        </w:rPr>
        <w:t>Une fois téléchargés, les états financiers d’une seule année se présentent comme suit :</w:t>
      </w:r>
    </w:p>
    <w:p w14:paraId="64375E13" w14:textId="77777777" w:rsidR="001D71BD" w:rsidRPr="0057718E" w:rsidRDefault="001D71BD" w:rsidP="00B9476C">
      <w:pPr>
        <w:pStyle w:val="Paragraphedeliste"/>
        <w:numPr>
          <w:ilvl w:val="0"/>
          <w:numId w:val="18"/>
        </w:numPr>
        <w:rPr>
          <w:rPrChange w:id="3289" w:author="Microsoft Office User" w:date="2025-01-28T16:29:00Z">
            <w:rPr>
              <w:lang w:val="fr-SN"/>
            </w:rPr>
          </w:rPrChange>
        </w:rPr>
      </w:pPr>
      <w:r w:rsidRPr="0057718E">
        <w:rPr>
          <w:rPrChange w:id="3290" w:author="Microsoft Office User" w:date="2025-01-28T16:29:00Z">
            <w:rPr>
              <w:lang w:val="fr-SN"/>
            </w:rPr>
          </w:rPrChange>
        </w:rPr>
        <w:t>Le rapport d’activité</w:t>
      </w:r>
    </w:p>
    <w:p w14:paraId="3B20F0F2" w14:textId="77777777" w:rsidR="001D71BD" w:rsidRPr="0057718E" w:rsidRDefault="001D71BD" w:rsidP="00B9476C">
      <w:pPr>
        <w:pStyle w:val="Paragraphedeliste"/>
        <w:numPr>
          <w:ilvl w:val="0"/>
          <w:numId w:val="18"/>
        </w:numPr>
        <w:rPr>
          <w:rPrChange w:id="3291" w:author="Microsoft Office User" w:date="2025-01-28T16:29:00Z">
            <w:rPr>
              <w:lang w:val="fr-SN"/>
            </w:rPr>
          </w:rPrChange>
        </w:rPr>
      </w:pPr>
      <w:r w:rsidRPr="0057718E">
        <w:rPr>
          <w:rPrChange w:id="3292" w:author="Microsoft Office User" w:date="2025-01-28T16:29:00Z">
            <w:rPr>
              <w:lang w:val="fr-SN"/>
            </w:rPr>
          </w:rPrChange>
        </w:rPr>
        <w:t>Le résultat financier</w:t>
      </w:r>
    </w:p>
    <w:p w14:paraId="79C838EB" w14:textId="7F2069CC" w:rsidR="001D71BD" w:rsidRPr="0057718E" w:rsidRDefault="001D71BD" w:rsidP="00B9476C">
      <w:pPr>
        <w:pStyle w:val="Paragraphedeliste"/>
        <w:numPr>
          <w:ilvl w:val="0"/>
          <w:numId w:val="18"/>
        </w:numPr>
        <w:rPr>
          <w:rPrChange w:id="3293" w:author="Microsoft Office User" w:date="2025-01-28T16:29:00Z">
            <w:rPr>
              <w:lang w:val="fr-SN"/>
            </w:rPr>
          </w:rPrChange>
        </w:rPr>
      </w:pPr>
      <w:r w:rsidRPr="0057718E">
        <w:rPr>
          <w:rPrChange w:id="3294" w:author="Microsoft Office User" w:date="2025-01-28T16:29:00Z">
            <w:rPr>
              <w:lang w:val="fr-SN"/>
            </w:rPr>
          </w:rPrChange>
        </w:rPr>
        <w:t>La synthèse des rapports de gestion</w:t>
      </w:r>
    </w:p>
    <w:p w14:paraId="1987B5E4" w14:textId="03C36A11" w:rsidR="00756DE6" w:rsidRPr="0057718E" w:rsidRDefault="00756DE6" w:rsidP="00756DE6">
      <w:pPr>
        <w:rPr>
          <w:rPrChange w:id="3295" w:author="Microsoft Office User" w:date="2025-01-28T16:29:00Z">
            <w:rPr>
              <w:lang w:val="fr-SN"/>
            </w:rPr>
          </w:rPrChange>
        </w:rPr>
      </w:pPr>
      <w:r w:rsidRPr="0057718E">
        <w:rPr>
          <w:rPrChange w:id="3296" w:author="Microsoft Office User" w:date="2025-01-28T16:29:00Z">
            <w:rPr>
              <w:lang w:val="fr-SN"/>
            </w:rPr>
          </w:rPrChange>
        </w:rPr>
        <w:t xml:space="preserve">Mais ces données ne sont pas pour le moment exploitables, il va falloir faire un certain nombre de transformations, c’est-à-dire extraire les données qui nous intéressent, les mettre sous format CSV, JSON ou autre avant de pouvoir passer au </w:t>
      </w:r>
      <w:proofErr w:type="spellStart"/>
      <w:r w:rsidRPr="0057718E">
        <w:rPr>
          <w:rPrChange w:id="3297" w:author="Microsoft Office User" w:date="2025-01-28T16:29:00Z">
            <w:rPr>
              <w:lang w:val="fr-SN"/>
            </w:rPr>
          </w:rPrChange>
        </w:rPr>
        <w:t>Feature</w:t>
      </w:r>
      <w:proofErr w:type="spellEnd"/>
      <w:r w:rsidRPr="0057718E">
        <w:rPr>
          <w:rPrChange w:id="3298" w:author="Microsoft Office User" w:date="2025-01-28T16:29:00Z">
            <w:rPr>
              <w:lang w:val="fr-SN"/>
            </w:rPr>
          </w:rPrChange>
        </w:rPr>
        <w:t xml:space="preserve"> Engineering. Avec des états financiers, on peut faire une analyse financière, vérifier la rentabilité de l’entreprise, prédire des valeurs, etc.</w:t>
      </w:r>
    </w:p>
    <w:p w14:paraId="6ECBED2B" w14:textId="60243EAD" w:rsidR="00B31A6F" w:rsidRPr="0057718E" w:rsidRDefault="00232249" w:rsidP="00B9476C">
      <w:pPr>
        <w:pStyle w:val="Titre4"/>
        <w:numPr>
          <w:ilvl w:val="0"/>
          <w:numId w:val="7"/>
        </w:numPr>
        <w:rPr>
          <w:rPrChange w:id="3299" w:author="Microsoft Office User" w:date="2025-01-28T16:29:00Z">
            <w:rPr>
              <w:lang w:val="fr-SN"/>
            </w:rPr>
          </w:rPrChange>
        </w:rPr>
      </w:pPr>
      <w:bookmarkStart w:id="3300" w:name="_Toc188723939"/>
      <w:r w:rsidRPr="0057718E">
        <w:rPr>
          <w:rPrChange w:id="3301" w:author="Microsoft Office User" w:date="2025-01-28T16:29:00Z">
            <w:rPr>
              <w:lang w:val="fr-SN"/>
            </w:rPr>
          </w:rPrChange>
        </w:rPr>
        <w:t>La prédiction des valeurs</w:t>
      </w:r>
      <w:bookmarkEnd w:id="3300"/>
    </w:p>
    <w:p w14:paraId="7883D7EC" w14:textId="77777777" w:rsidR="002B73B6" w:rsidRPr="0057718E" w:rsidRDefault="002B73B6" w:rsidP="002B73B6">
      <w:pPr>
        <w:rPr>
          <w:rPrChange w:id="3302" w:author="Microsoft Office User" w:date="2025-01-28T16:29:00Z">
            <w:rPr>
              <w:lang w:val="fr-SN"/>
            </w:rPr>
          </w:rPrChange>
        </w:rPr>
      </w:pPr>
      <w:r w:rsidRPr="0057718E">
        <w:rPr>
          <w:rPrChange w:id="3303" w:author="Microsoft Office User" w:date="2025-01-28T16:29:00Z">
            <w:rPr>
              <w:lang w:val="fr-SN"/>
            </w:rPr>
          </w:rPrChange>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74FF7915" w14:textId="77777777" w:rsidR="002B73B6" w:rsidRPr="0057718E" w:rsidRDefault="002B73B6" w:rsidP="002B73B6">
      <w:pPr>
        <w:rPr>
          <w:rPrChange w:id="3304" w:author="Microsoft Office User" w:date="2025-01-28T16:29:00Z">
            <w:rPr>
              <w:lang w:val="fr-SN"/>
            </w:rPr>
          </w:rPrChange>
        </w:rPr>
      </w:pPr>
      <w:r w:rsidRPr="0057718E">
        <w:rPr>
          <w:rPrChange w:id="3305" w:author="Microsoft Office User" w:date="2025-01-28T16:29:00Z">
            <w:rPr>
              <w:lang w:val="fr-SN"/>
            </w:rPr>
          </w:rPrChange>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07D520AE" w14:textId="77777777" w:rsidR="002B73B6" w:rsidRPr="0057718E" w:rsidRDefault="002B73B6" w:rsidP="002B73B6">
      <w:pPr>
        <w:rPr>
          <w:rPrChange w:id="3306" w:author="Microsoft Office User" w:date="2025-01-28T16:29:00Z">
            <w:rPr>
              <w:lang w:val="fr-SN"/>
            </w:rPr>
          </w:rPrChange>
        </w:rPr>
      </w:pPr>
      <w:r w:rsidRPr="0057718E">
        <w:rPr>
          <w:rPrChange w:id="3307" w:author="Microsoft Office User" w:date="2025-01-28T16:29:00Z">
            <w:rPr>
              <w:lang w:val="fr-SN"/>
            </w:rPr>
          </w:rPrChange>
        </w:rPr>
        <w:t>Dans le chapitre passé, nous avons montré les techniques intelligentes qui permettent de prédire des valeurs. Ici, nous allons voir comment cela fonctionne en pratique.</w:t>
      </w:r>
    </w:p>
    <w:p w14:paraId="1653650B" w14:textId="77777777" w:rsidR="002B73B6" w:rsidRPr="0057718E" w:rsidRDefault="002B73B6" w:rsidP="002B73B6">
      <w:pPr>
        <w:rPr>
          <w:rPrChange w:id="3308" w:author="Microsoft Office User" w:date="2025-01-28T16:29:00Z">
            <w:rPr>
              <w:lang w:val="fr-SN"/>
            </w:rPr>
          </w:rPrChange>
        </w:rPr>
      </w:pPr>
      <w:r w:rsidRPr="0057718E">
        <w:rPr>
          <w:rPrChange w:id="3309" w:author="Microsoft Office User" w:date="2025-01-28T16:29:00Z">
            <w:rPr>
              <w:lang w:val="fr-SN"/>
            </w:rPr>
          </w:rPrChange>
        </w:rPr>
        <w:t>D’abord, il nous faut des données. Elles sont collectées, et nous avons vu comment dans la précédente partie. Nous allons faire la prédiction de chaque élément de chaque état financier. Ce qui nous fait une centaine de prédictions à faire.</w:t>
      </w:r>
    </w:p>
    <w:p w14:paraId="69855E5E" w14:textId="18580275" w:rsidR="002B73B6" w:rsidRPr="0057718E" w:rsidRDefault="002B73B6" w:rsidP="002B73B6">
      <w:pPr>
        <w:rPr>
          <w:rPrChange w:id="3310" w:author="Microsoft Office User" w:date="2025-01-28T16:29:00Z">
            <w:rPr>
              <w:lang w:val="fr-SN"/>
            </w:rPr>
          </w:rPrChange>
        </w:rPr>
      </w:pPr>
      <w:r w:rsidRPr="0057718E">
        <w:rPr>
          <w:rPrChange w:id="3311" w:author="Microsoft Office User" w:date="2025-01-28T16:29:00Z">
            <w:rPr>
              <w:lang w:val="fr-SN"/>
            </w:rPr>
          </w:rPrChange>
        </w:rPr>
        <w:t>Ce que nous allons faire par la suite, c’est mettre toutes les valeurs dans un fichier CSV. Il faut rappeler que les documents téléchargés dans le site de la BRVM sont sous format PDF et donc non exploitables. Une fois sous le format CSV, nous aurons trois (3) fichiers, à savoir les bilans, les comptes de résultats et les tableaux des flux de trésorerie.</w:t>
      </w:r>
    </w:p>
    <w:p w14:paraId="0EBB2CA7" w14:textId="77777777" w:rsidR="007A312A" w:rsidRPr="0057718E" w:rsidRDefault="00B704C0" w:rsidP="007A312A">
      <w:pPr>
        <w:keepNext/>
        <w:jc w:val="center"/>
      </w:pPr>
      <w:r w:rsidRPr="0057718E">
        <w:rPr>
          <w:rPrChange w:id="3312" w:author="Microsoft Office User" w:date="2025-01-28T16:29:00Z">
            <w:rPr>
              <w:noProof/>
              <w:lang w:val="fr-SN"/>
            </w:rPr>
          </w:rPrChange>
        </w:rPr>
        <w:drawing>
          <wp:inline distT="0" distB="0" distL="0" distR="0" wp14:anchorId="15C65B6C" wp14:editId="43C6D1CE">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17F15045" w14:textId="143F69FE" w:rsidR="00B704C0" w:rsidRPr="0057718E" w:rsidRDefault="007A312A" w:rsidP="007A312A">
      <w:pPr>
        <w:pStyle w:val="Lgende"/>
        <w:jc w:val="center"/>
      </w:pPr>
      <w:bookmarkStart w:id="3313" w:name="_Toc188723998"/>
      <w:r w:rsidRPr="0057718E">
        <w:t xml:space="preserve">Figure </w:t>
      </w:r>
      <w:r w:rsidR="00D1791B" w:rsidRPr="0057718E">
        <w:fldChar w:fldCharType="begin"/>
      </w:r>
      <w:r w:rsidR="00D1791B" w:rsidRPr="0057718E">
        <w:instrText xml:space="preserve"> SEQ Figure \* ARABIC </w:instrText>
      </w:r>
      <w:r w:rsidR="00D1791B" w:rsidRPr="0057718E">
        <w:fldChar w:fldCharType="separate"/>
      </w:r>
      <w:r w:rsidR="000163C8" w:rsidRPr="0057718E">
        <w:rPr>
          <w:rPrChange w:id="3314" w:author="Microsoft Office User" w:date="2025-01-28T16:29:00Z">
            <w:rPr>
              <w:noProof/>
            </w:rPr>
          </w:rPrChange>
        </w:rPr>
        <w:t>20</w:t>
      </w:r>
      <w:r w:rsidR="00D1791B" w:rsidRPr="0057718E">
        <w:rPr>
          <w:rPrChange w:id="3315" w:author="Microsoft Office User" w:date="2025-01-28T16:29:00Z">
            <w:rPr>
              <w:noProof/>
            </w:rPr>
          </w:rPrChange>
        </w:rPr>
        <w:fldChar w:fldCharType="end"/>
      </w:r>
      <w:r w:rsidRPr="0057718E">
        <w:t xml:space="preserve"> : Le </w:t>
      </w:r>
      <w:proofErr w:type="spellStart"/>
      <w:r w:rsidRPr="0057718E">
        <w:t>dataset</w:t>
      </w:r>
      <w:bookmarkEnd w:id="3313"/>
      <w:proofErr w:type="spellEnd"/>
    </w:p>
    <w:p w14:paraId="04E85CA0" w14:textId="77777777" w:rsidR="00B704C0" w:rsidRPr="0057718E" w:rsidRDefault="00B704C0" w:rsidP="00B704C0">
      <w:pPr>
        <w:rPr>
          <w:rPrChange w:id="3316" w:author="Microsoft Office User" w:date="2025-01-28T16:29:00Z">
            <w:rPr>
              <w:lang w:val="fr-SN"/>
            </w:rPr>
          </w:rPrChange>
        </w:rPr>
      </w:pPr>
      <w:r w:rsidRPr="0057718E">
        <w:rPr>
          <w:rPrChange w:id="3317" w:author="Microsoft Office User" w:date="2025-01-28T16:29:00Z">
            <w:rPr>
              <w:lang w:val="fr-SN"/>
            </w:rPr>
          </w:rPrChange>
        </w:rPr>
        <w:t>Du fait que nous avons plusieurs prédictions à faire, nous allons seulement en présenter quatre (4) du plus simple au plus intéressant.</w:t>
      </w:r>
    </w:p>
    <w:p w14:paraId="61361DB8" w14:textId="77777777" w:rsidR="00B704C0" w:rsidRPr="0057718E" w:rsidRDefault="00B704C0" w:rsidP="00B9476C">
      <w:pPr>
        <w:pStyle w:val="Paragraphedeliste"/>
        <w:numPr>
          <w:ilvl w:val="0"/>
          <w:numId w:val="17"/>
        </w:numPr>
        <w:rPr>
          <w:rPrChange w:id="3318" w:author="Microsoft Office User" w:date="2025-01-28T16:29:00Z">
            <w:rPr>
              <w:lang w:val="fr-SN"/>
            </w:rPr>
          </w:rPrChange>
        </w:rPr>
      </w:pPr>
      <w:r w:rsidRPr="0057718E">
        <w:rPr>
          <w:rPrChange w:id="3319" w:author="Microsoft Office User" w:date="2025-01-28T16:29:00Z">
            <w:rPr>
              <w:lang w:val="fr-SN"/>
            </w:rPr>
          </w:rPrChange>
        </w:rPr>
        <w:t>Le capital</w:t>
      </w:r>
    </w:p>
    <w:p w14:paraId="741F1380" w14:textId="1B35C01B" w:rsidR="00B704C0" w:rsidRPr="0057718E" w:rsidRDefault="00B704C0" w:rsidP="00B704C0">
      <w:pPr>
        <w:jc w:val="center"/>
        <w:rPr>
          <w:rPrChange w:id="3320" w:author="Microsoft Office User" w:date="2025-01-28T16:29:00Z">
            <w:rPr>
              <w:lang w:val="fr-SN"/>
            </w:rPr>
          </w:rPrChange>
        </w:rPr>
      </w:pPr>
      <w:r w:rsidRPr="0057718E">
        <w:rPr>
          <w:rPrChange w:id="3321" w:author="Microsoft Office User" w:date="2025-01-28T16:29:00Z">
            <w:rPr>
              <w:noProof/>
              <w:lang w:val="fr-SN"/>
            </w:rPr>
          </w:rPrChange>
        </w:rPr>
        <w:drawing>
          <wp:inline distT="0" distB="0" distL="0" distR="0" wp14:anchorId="2CC2A8EE" wp14:editId="2216123F">
            <wp:extent cx="2918278" cy="1658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2149" cy="1666504"/>
                    </a:xfrm>
                    <a:prstGeom prst="rect">
                      <a:avLst/>
                    </a:prstGeom>
                    <a:noFill/>
                    <a:ln>
                      <a:noFill/>
                    </a:ln>
                  </pic:spPr>
                </pic:pic>
              </a:graphicData>
            </a:graphic>
          </wp:inline>
        </w:drawing>
      </w:r>
    </w:p>
    <w:p w14:paraId="78179349" w14:textId="1885BA8B" w:rsidR="00006429" w:rsidRPr="0057718E" w:rsidRDefault="00006429" w:rsidP="00006429">
      <w:pPr>
        <w:rPr>
          <w:rPrChange w:id="3322" w:author="Microsoft Office User" w:date="2025-01-28T16:29:00Z">
            <w:rPr>
              <w:lang w:val="fr-SN"/>
            </w:rPr>
          </w:rPrChange>
        </w:rPr>
      </w:pPr>
      <w:r w:rsidRPr="0057718E">
        <w:rPr>
          <w:rPrChange w:id="3323" w:author="Microsoft Office User" w:date="2025-01-28T16:29:00Z">
            <w:rPr>
              <w:lang w:val="fr-SN"/>
            </w:rPr>
          </w:rPrChange>
        </w:rPr>
        <w:t>Pour ce qui est du capital de cette société, nous voyons qu’il n’a pas évolué de 1997 à 2019, donc ici il n’y a pas de prédiction à faire, puisque nous savons que le capital de cette société ne varie pas. Sur toute cette période, il reste à 50 000 000 000 de F CFA. Pour les valeurs futures et pour les calculs futurs qui vont faire intervenir le capital, nous allons choisir cette même valeur.</w:t>
      </w:r>
    </w:p>
    <w:p w14:paraId="5D522E0D" w14:textId="34BD9478" w:rsidR="00D2776B" w:rsidRPr="0057718E" w:rsidRDefault="00D2776B" w:rsidP="00006429">
      <w:pPr>
        <w:rPr>
          <w:rPrChange w:id="3324" w:author="Microsoft Office User" w:date="2025-01-28T16:29:00Z">
            <w:rPr>
              <w:lang w:val="fr-SN"/>
            </w:rPr>
          </w:rPrChange>
        </w:rPr>
      </w:pPr>
    </w:p>
    <w:p w14:paraId="67F5A113" w14:textId="55313BCE" w:rsidR="00D2776B" w:rsidRPr="0057718E" w:rsidRDefault="00D2776B" w:rsidP="00006429">
      <w:pPr>
        <w:rPr>
          <w:rPrChange w:id="3325" w:author="Microsoft Office User" w:date="2025-01-28T16:29:00Z">
            <w:rPr>
              <w:lang w:val="fr-SN"/>
            </w:rPr>
          </w:rPrChange>
        </w:rPr>
      </w:pPr>
    </w:p>
    <w:p w14:paraId="5CD028DF" w14:textId="38BCE773" w:rsidR="00D2776B" w:rsidRPr="0057718E" w:rsidRDefault="00D2776B" w:rsidP="00006429">
      <w:pPr>
        <w:rPr>
          <w:rPrChange w:id="3326" w:author="Microsoft Office User" w:date="2025-01-28T16:29:00Z">
            <w:rPr>
              <w:lang w:val="fr-SN"/>
            </w:rPr>
          </w:rPrChange>
        </w:rPr>
      </w:pPr>
    </w:p>
    <w:p w14:paraId="42080AF5" w14:textId="77777777" w:rsidR="00D2776B" w:rsidRPr="0057718E" w:rsidRDefault="00D2776B" w:rsidP="00006429">
      <w:pPr>
        <w:rPr>
          <w:rPrChange w:id="3327" w:author="Microsoft Office User" w:date="2025-01-28T16:29:00Z">
            <w:rPr>
              <w:lang w:val="fr-SN"/>
            </w:rPr>
          </w:rPrChange>
        </w:rPr>
      </w:pPr>
    </w:p>
    <w:p w14:paraId="078F46C4" w14:textId="77777777" w:rsidR="00B704C0" w:rsidRPr="0057718E" w:rsidRDefault="00B704C0" w:rsidP="00B9476C">
      <w:pPr>
        <w:pStyle w:val="Paragraphedeliste"/>
        <w:numPr>
          <w:ilvl w:val="0"/>
          <w:numId w:val="17"/>
        </w:numPr>
        <w:rPr>
          <w:rPrChange w:id="3328" w:author="Microsoft Office User" w:date="2025-01-28T16:29:00Z">
            <w:rPr>
              <w:lang w:val="fr-SN"/>
            </w:rPr>
          </w:rPrChange>
        </w:rPr>
      </w:pPr>
      <w:r w:rsidRPr="0057718E">
        <w:rPr>
          <w:rPrChange w:id="3329" w:author="Microsoft Office User" w:date="2025-01-28T16:29:00Z">
            <w:rPr>
              <w:lang w:val="fr-SN"/>
            </w:rPr>
          </w:rPrChange>
        </w:rPr>
        <w:t>Le chiffre d’affaires</w:t>
      </w:r>
    </w:p>
    <w:p w14:paraId="1E9A70B9" w14:textId="4201D0A5" w:rsidR="00B704C0" w:rsidRPr="0057718E" w:rsidRDefault="0013460E" w:rsidP="00B704C0">
      <w:pPr>
        <w:jc w:val="center"/>
        <w:rPr>
          <w:rPrChange w:id="3330" w:author="Microsoft Office User" w:date="2025-01-28T16:29:00Z">
            <w:rPr>
              <w:lang w:val="fr-SN"/>
            </w:rPr>
          </w:rPrChange>
        </w:rPr>
      </w:pPr>
      <w:r w:rsidRPr="0057718E">
        <w:rPr>
          <w:rPrChange w:id="3331" w:author="Microsoft Office User" w:date="2025-01-28T16:29:00Z">
            <w:rPr>
              <w:noProof/>
              <w:lang w:val="fr-SN"/>
            </w:rPr>
          </w:rPrChange>
        </w:rPr>
        <w:drawing>
          <wp:inline distT="0" distB="0" distL="0" distR="0" wp14:anchorId="1D35C1E4" wp14:editId="1A64A4E1">
            <wp:extent cx="2919080" cy="22378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2788" cy="2240716"/>
                    </a:xfrm>
                    <a:prstGeom prst="rect">
                      <a:avLst/>
                    </a:prstGeom>
                    <a:noFill/>
                    <a:ln>
                      <a:noFill/>
                    </a:ln>
                  </pic:spPr>
                </pic:pic>
              </a:graphicData>
            </a:graphic>
          </wp:inline>
        </w:drawing>
      </w:r>
    </w:p>
    <w:p w14:paraId="7E5C592B" w14:textId="4A2FA19E" w:rsidR="00B461B7" w:rsidRPr="0057718E" w:rsidRDefault="00D248F8" w:rsidP="00D248F8">
      <w:pPr>
        <w:rPr>
          <w:rPrChange w:id="3332" w:author="Microsoft Office User" w:date="2025-01-28T16:29:00Z">
            <w:rPr>
              <w:lang w:val="fr-SN"/>
            </w:rPr>
          </w:rPrChange>
        </w:rPr>
      </w:pPr>
      <w:r w:rsidRPr="0057718E">
        <w:rPr>
          <w:rPrChange w:id="3333" w:author="Microsoft Office User" w:date="2025-01-28T16:29:00Z">
            <w:rPr>
              <w:lang w:val="fr-SN"/>
            </w:rPr>
          </w:rPrChange>
        </w:rPr>
        <w:t xml:space="preserve">Il y a deux choses à voir ici : les points en bleu qui représentent les valeurs réelles du chiffre d’affaires en fonction des années et la droite en rouge qui est la droite de régression. La régression </w:t>
      </w:r>
      <w:r w:rsidR="005D3165" w:rsidRPr="0057718E">
        <w:rPr>
          <w:rPrChange w:id="3334" w:author="Microsoft Office User" w:date="2025-01-28T16:29:00Z">
            <w:rPr>
              <w:lang w:val="fr-SN"/>
            </w:rPr>
          </w:rPrChange>
        </w:rPr>
        <w:t>polynomiale</w:t>
      </w:r>
      <w:r w:rsidRPr="0057718E">
        <w:rPr>
          <w:rPrChange w:id="3335" w:author="Microsoft Office User" w:date="2025-01-28T16:29:00Z">
            <w:rPr>
              <w:lang w:val="fr-SN"/>
            </w:rPr>
          </w:rPrChange>
        </w:rPr>
        <w:t xml:space="preserve"> a bien fonctionné ici puisqu’elle épouse à la presque perfection les données. Cette droite va renvoyer le</w:t>
      </w:r>
      <w:r w:rsidR="00902E32" w:rsidRPr="0057718E">
        <w:rPr>
          <w:rPrChange w:id="3336" w:author="Microsoft Office User" w:date="2025-01-28T16:29:00Z">
            <w:rPr>
              <w:lang w:val="fr-SN"/>
            </w:rPr>
          </w:rPrChange>
        </w:rPr>
        <w:t>s</w:t>
      </w:r>
      <w:r w:rsidRPr="0057718E">
        <w:rPr>
          <w:rPrChange w:id="3337" w:author="Microsoft Office User" w:date="2025-01-28T16:29:00Z">
            <w:rPr>
              <w:lang w:val="fr-SN"/>
            </w:rPr>
          </w:rPrChange>
        </w:rPr>
        <w:t xml:space="preserve"> coefficient</w:t>
      </w:r>
      <w:r w:rsidR="00902E32" w:rsidRPr="0057718E">
        <w:rPr>
          <w:rPrChange w:id="3338" w:author="Microsoft Office User" w:date="2025-01-28T16:29:00Z">
            <w:rPr>
              <w:lang w:val="fr-SN"/>
            </w:rPr>
          </w:rPrChange>
        </w:rPr>
        <w:t>s</w:t>
      </w:r>
      <w:r w:rsidRPr="0057718E">
        <w:rPr>
          <w:rPrChange w:id="3339" w:author="Microsoft Office User" w:date="2025-01-28T16:29:00Z">
            <w:rPr>
              <w:lang w:val="fr-SN"/>
            </w:rPr>
          </w:rPrChange>
        </w:rPr>
        <w:t xml:space="preserve"> et la constante qui représentent nos w0 et w1 que nous avons déjà expliqués pour faire des prédictions pour les années à venir.</w:t>
      </w:r>
    </w:p>
    <w:p w14:paraId="0F854FA6" w14:textId="77777777" w:rsidR="00B704C0" w:rsidRPr="0057718E" w:rsidRDefault="00B704C0" w:rsidP="00B9476C">
      <w:pPr>
        <w:pStyle w:val="Paragraphedeliste"/>
        <w:numPr>
          <w:ilvl w:val="0"/>
          <w:numId w:val="17"/>
        </w:numPr>
        <w:rPr>
          <w:rPrChange w:id="3340" w:author="Microsoft Office User" w:date="2025-01-28T16:29:00Z">
            <w:rPr>
              <w:lang w:val="fr-SN"/>
            </w:rPr>
          </w:rPrChange>
        </w:rPr>
      </w:pPr>
      <w:r w:rsidRPr="0057718E">
        <w:rPr>
          <w:rPrChange w:id="3341" w:author="Microsoft Office User" w:date="2025-01-28T16:29:00Z">
            <w:rPr>
              <w:lang w:val="fr-SN"/>
            </w:rPr>
          </w:rPrChange>
        </w:rPr>
        <w:t>Le passif circulant</w:t>
      </w:r>
    </w:p>
    <w:p w14:paraId="084D3A92" w14:textId="77777777" w:rsidR="00B704C0" w:rsidRPr="0057718E" w:rsidRDefault="00B704C0" w:rsidP="00B704C0">
      <w:pPr>
        <w:jc w:val="center"/>
        <w:rPr>
          <w:rPrChange w:id="3342" w:author="Microsoft Office User" w:date="2025-01-28T16:29:00Z">
            <w:rPr>
              <w:lang w:val="fr-SN"/>
            </w:rPr>
          </w:rPrChange>
        </w:rPr>
      </w:pPr>
      <w:r w:rsidRPr="0057718E">
        <w:rPr>
          <w:rPrChange w:id="3343" w:author="Microsoft Office User" w:date="2025-01-28T16:29:00Z">
            <w:rPr>
              <w:noProof/>
              <w:lang w:val="fr-SN"/>
            </w:rPr>
          </w:rPrChange>
        </w:rPr>
        <w:drawing>
          <wp:inline distT="0" distB="0" distL="0" distR="0" wp14:anchorId="066AA5E6" wp14:editId="446B2CD0">
            <wp:extent cx="2553922" cy="1805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8784" cy="1816450"/>
                    </a:xfrm>
                    <a:prstGeom prst="rect">
                      <a:avLst/>
                    </a:prstGeom>
                    <a:noFill/>
                    <a:ln>
                      <a:noFill/>
                    </a:ln>
                  </pic:spPr>
                </pic:pic>
              </a:graphicData>
            </a:graphic>
          </wp:inline>
        </w:drawing>
      </w:r>
    </w:p>
    <w:p w14:paraId="668A4324" w14:textId="04690F1A" w:rsidR="00B704C0" w:rsidRPr="0057718E" w:rsidRDefault="00D248F8" w:rsidP="00B704C0">
      <w:r w:rsidRPr="0057718E">
        <w:t>Ce cas est un tantinet plus intéressant que le précédent :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à 2.</w:t>
      </w:r>
    </w:p>
    <w:p w14:paraId="613EB10A" w14:textId="77777777" w:rsidR="00B704C0" w:rsidRPr="0057718E" w:rsidRDefault="00B704C0" w:rsidP="00B9476C">
      <w:pPr>
        <w:pStyle w:val="Paragraphedeliste"/>
        <w:numPr>
          <w:ilvl w:val="0"/>
          <w:numId w:val="17"/>
        </w:numPr>
        <w:rPr>
          <w:rPrChange w:id="3344" w:author="Microsoft Office User" w:date="2025-01-28T16:29:00Z">
            <w:rPr>
              <w:lang w:val="fr-SN"/>
            </w:rPr>
          </w:rPrChange>
        </w:rPr>
      </w:pPr>
      <w:r w:rsidRPr="0057718E">
        <w:rPr>
          <w:rPrChange w:id="3345" w:author="Microsoft Office User" w:date="2025-01-28T16:29:00Z">
            <w:rPr>
              <w:lang w:val="fr-SN"/>
            </w:rPr>
          </w:rPrChange>
        </w:rPr>
        <w:t>Le résultat financier</w:t>
      </w:r>
    </w:p>
    <w:p w14:paraId="3D1ABB3A" w14:textId="77777777" w:rsidR="00B704C0" w:rsidRPr="0057718E" w:rsidRDefault="00B704C0" w:rsidP="00B704C0">
      <w:pPr>
        <w:jc w:val="center"/>
        <w:rPr>
          <w:rPrChange w:id="3346" w:author="Microsoft Office User" w:date="2025-01-28T16:29:00Z">
            <w:rPr>
              <w:lang w:val="fr-SN"/>
            </w:rPr>
          </w:rPrChange>
        </w:rPr>
      </w:pPr>
      <w:r w:rsidRPr="0057718E">
        <w:rPr>
          <w:rPrChange w:id="3347" w:author="Microsoft Office User" w:date="2025-01-28T16:29:00Z">
            <w:rPr>
              <w:noProof/>
              <w:lang w:val="fr-SN"/>
            </w:rPr>
          </w:rPrChange>
        </w:rPr>
        <w:drawing>
          <wp:inline distT="0" distB="0" distL="0" distR="0" wp14:anchorId="5EA3139C" wp14:editId="63ADB77A">
            <wp:extent cx="2926080" cy="2035199"/>
            <wp:effectExtent l="0" t="0" r="762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44371" cy="2047921"/>
                    </a:xfrm>
                    <a:prstGeom prst="rect">
                      <a:avLst/>
                    </a:prstGeom>
                    <a:noFill/>
                    <a:ln>
                      <a:noFill/>
                    </a:ln>
                  </pic:spPr>
                </pic:pic>
              </a:graphicData>
            </a:graphic>
          </wp:inline>
        </w:drawing>
      </w:r>
    </w:p>
    <w:p w14:paraId="17278854" w14:textId="1E24A2D7" w:rsidR="00B704C0" w:rsidRPr="0057718E" w:rsidRDefault="00DA3954" w:rsidP="00B704C0">
      <w:pPr>
        <w:rPr>
          <w:rPrChange w:id="3348" w:author="Microsoft Office User" w:date="2025-01-28T16:29:00Z">
            <w:rPr>
              <w:lang w:val="fr-SN"/>
            </w:rPr>
          </w:rPrChange>
        </w:rPr>
      </w:pPr>
      <w:r w:rsidRPr="0057718E">
        <w:rPr>
          <w:rPrChange w:id="3349" w:author="Microsoft Office User" w:date="2025-01-28T16:29:00Z">
            <w:rPr>
              <w:lang w:val="fr-SN"/>
            </w:rPr>
          </w:rPrChange>
        </w:rPr>
        <w:t>Le modèle des résultats financiers est l’un des plus intéressants pour trois (3) raisons : d’abord, les valeurs sont très dispersées par rapport aux autres, ensuite les valeurs décroissent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 que les autres, mais il n’en est rien. Nous allons simplement le faire passer dans une régression polynomiale et la magie va opérer.</w:t>
      </w:r>
    </w:p>
    <w:p w14:paraId="4BE4C398" w14:textId="77777777" w:rsidR="00EB5DF7" w:rsidRPr="0057718E" w:rsidRDefault="00EB5DF7" w:rsidP="00EB5DF7">
      <w:pPr>
        <w:rPr>
          <w:rPrChange w:id="3350" w:author="Microsoft Office User" w:date="2025-01-28T16:29:00Z">
            <w:rPr>
              <w:lang w:val="fr-SN"/>
            </w:rPr>
          </w:rPrChange>
        </w:rPr>
      </w:pPr>
      <w:r w:rsidRPr="0057718E">
        <w:rPr>
          <w:rPrChange w:id="3351" w:author="Microsoft Office User" w:date="2025-01-28T16:29:00Z">
            <w:rPr>
              <w:lang w:val="fr-SN"/>
            </w:rPr>
          </w:rPrChange>
        </w:rPr>
        <w:t>Il faut noter que pour tous les modèles, nous allons suivre exactement les mêmes procédures que pour ces quatre. Tous les autres vont se classer dans l’un de ces cas de figure.</w:t>
      </w:r>
    </w:p>
    <w:p w14:paraId="11FC61C3" w14:textId="223085D9" w:rsidR="00EB5DF7" w:rsidRPr="0057718E" w:rsidRDefault="00EB5DF7" w:rsidP="00EB5DF7">
      <w:pPr>
        <w:rPr>
          <w:rPrChange w:id="3352" w:author="Microsoft Office User" w:date="2025-01-28T16:29:00Z">
            <w:rPr>
              <w:lang w:val="fr-SN"/>
            </w:rPr>
          </w:rPrChange>
        </w:rPr>
      </w:pPr>
      <w:r w:rsidRPr="0057718E">
        <w:rPr>
          <w:rPrChange w:id="3353" w:author="Microsoft Office User" w:date="2025-01-28T16:29:00Z">
            <w:rPr>
              <w:lang w:val="fr-SN"/>
            </w:rPr>
          </w:rPrChange>
        </w:rPr>
        <w:t>Maintenant que nous avons prédit nos modèles, il est possible de les déployer pour les utiliser dans une interface graphique. Pour ce modèle, le déploiement peut être simple du fait qu’il y a seulement des nombres. On peut les stocker dans un fichier et l’appeler depuis le frontend.</w:t>
      </w:r>
    </w:p>
    <w:p w14:paraId="48289EB2" w14:textId="616C8F9E" w:rsidR="00FF31D8" w:rsidRPr="0057718E" w:rsidRDefault="00FF31D8" w:rsidP="00B9476C">
      <w:pPr>
        <w:pStyle w:val="Titre4"/>
        <w:numPr>
          <w:ilvl w:val="0"/>
          <w:numId w:val="7"/>
        </w:numPr>
        <w:ind w:left="432" w:hanging="432"/>
        <w:rPr>
          <w:rPrChange w:id="3354" w:author="Microsoft Office User" w:date="2025-01-28T16:29:00Z">
            <w:rPr>
              <w:lang w:val="fr-SN"/>
            </w:rPr>
          </w:rPrChange>
        </w:rPr>
      </w:pPr>
      <w:bookmarkStart w:id="3355" w:name="_Toc188723940"/>
      <w:r w:rsidRPr="0057718E">
        <w:rPr>
          <w:rPrChange w:id="3356" w:author="Microsoft Office User" w:date="2025-01-28T16:29:00Z">
            <w:rPr>
              <w:lang w:val="fr-SN"/>
            </w:rPr>
          </w:rPrChange>
        </w:rPr>
        <w:t xml:space="preserve">Validation des </w:t>
      </w:r>
      <w:r w:rsidR="00B13C8E" w:rsidRPr="0057718E">
        <w:rPr>
          <w:rPrChange w:id="3357" w:author="Microsoft Office User" w:date="2025-01-28T16:29:00Z">
            <w:rPr>
              <w:lang w:val="fr-SN"/>
            </w:rPr>
          </w:rPrChange>
        </w:rPr>
        <w:t>modèles</w:t>
      </w:r>
      <w:bookmarkEnd w:id="3355"/>
    </w:p>
    <w:p w14:paraId="1CCE8089" w14:textId="205819E5" w:rsidR="00F70B83" w:rsidRPr="0057718E" w:rsidRDefault="00F70B83" w:rsidP="00F70B83">
      <w:pPr>
        <w:rPr>
          <w:rPrChange w:id="3358" w:author="Microsoft Office User" w:date="2025-01-28T16:29:00Z">
            <w:rPr>
              <w:lang w:val="fr-SN"/>
            </w:rPr>
          </w:rPrChange>
        </w:rPr>
      </w:pPr>
      <w:r w:rsidRPr="0057718E">
        <w:rPr>
          <w:rPrChange w:id="3359" w:author="Microsoft Office User" w:date="2025-01-28T16:29:00Z">
            <w:rPr>
              <w:lang w:val="fr-SN"/>
            </w:rPr>
          </w:rPrChange>
        </w:rPr>
        <w:t xml:space="preserve">La validation intervient dans plusieurs étapes du processus de développement, son but est de permettre de choisir les meilleurs modèles avec les meilleurs paramètres. Dépendamment des modèles, il y aura différentes couches de validation. Il en va de soi que les modèles de régression n’auront pas autant de niveaux de validation que les ANN, RNN ou le </w:t>
      </w:r>
      <w:proofErr w:type="spellStart"/>
      <w:r w:rsidRPr="0057718E">
        <w:rPr>
          <w:rPrChange w:id="3360" w:author="Microsoft Office User" w:date="2025-01-28T16:29:00Z">
            <w:rPr>
              <w:lang w:val="fr-SN"/>
            </w:rPr>
          </w:rPrChange>
        </w:rPr>
        <w:t>Reinforcement</w:t>
      </w:r>
      <w:proofErr w:type="spellEnd"/>
      <w:r w:rsidRPr="0057718E">
        <w:rPr>
          <w:rPrChange w:id="3361" w:author="Microsoft Office User" w:date="2025-01-28T16:29:00Z">
            <w:rPr>
              <w:lang w:val="fr-SN"/>
            </w:rPr>
          </w:rPrChange>
        </w:rPr>
        <w:t xml:space="preserve"> Learning par exemple. Pour nos modèles, nous allons voir comment pour certains la régression linéaire est plus adaptée et pour d’autres la régression polynomiale l’est.</w:t>
      </w:r>
    </w:p>
    <w:p w14:paraId="6EE62474" w14:textId="0E11742C" w:rsidR="00F668DA" w:rsidRPr="0057718E" w:rsidRDefault="00F668DA" w:rsidP="00F70B83">
      <w:pPr>
        <w:rPr>
          <w:rPrChange w:id="3362" w:author="Microsoft Office User" w:date="2025-01-28T16:29:00Z">
            <w:rPr>
              <w:lang w:val="fr-SN"/>
            </w:rPr>
          </w:rPrChange>
        </w:rPr>
      </w:pPr>
    </w:p>
    <w:p w14:paraId="4EA2838A" w14:textId="77777777" w:rsidR="00F668DA" w:rsidRPr="0057718E" w:rsidRDefault="00F668DA" w:rsidP="00F70B83">
      <w:pPr>
        <w:rPr>
          <w:rPrChange w:id="3363" w:author="Microsoft Office User" w:date="2025-01-28T16:29:00Z">
            <w:rPr>
              <w:lang w:val="fr-SN"/>
            </w:rPr>
          </w:rPrChange>
        </w:rPr>
      </w:pPr>
    </w:p>
    <w:p w14:paraId="16A00A83" w14:textId="4D849478" w:rsidR="00F503AB" w:rsidRPr="0057718E" w:rsidRDefault="002F6A64" w:rsidP="00B9476C">
      <w:pPr>
        <w:pStyle w:val="Paragraphedeliste"/>
        <w:numPr>
          <w:ilvl w:val="0"/>
          <w:numId w:val="17"/>
        </w:numPr>
        <w:rPr>
          <w:rPrChange w:id="3364" w:author="Microsoft Office User" w:date="2025-01-28T16:29:00Z">
            <w:rPr>
              <w:lang w:val="fr-SN"/>
            </w:rPr>
          </w:rPrChange>
        </w:rPr>
      </w:pPr>
      <w:r w:rsidRPr="0057718E">
        <w:rPr>
          <w:rPrChange w:id="3365" w:author="Microsoft Office User" w:date="2025-01-28T16:29:00Z">
            <w:rPr>
              <w:lang w:val="fr-SN"/>
            </w:rPr>
          </w:rPrChange>
        </w:rPr>
        <w:t>Séparation</w:t>
      </w:r>
      <w:r w:rsidR="00090F8D" w:rsidRPr="0057718E">
        <w:rPr>
          <w:rPrChange w:id="3366" w:author="Microsoft Office User" w:date="2025-01-28T16:29:00Z">
            <w:rPr>
              <w:lang w:val="fr-SN"/>
            </w:rPr>
          </w:rPrChange>
        </w:rPr>
        <w:t xml:space="preserve"> en </w:t>
      </w:r>
      <w:r w:rsidRPr="0057718E">
        <w:rPr>
          <w:rPrChange w:id="3367" w:author="Microsoft Office User" w:date="2025-01-28T16:29:00Z">
            <w:rPr>
              <w:lang w:val="fr-SN"/>
            </w:rPr>
          </w:rPrChange>
        </w:rPr>
        <w:t>données</w:t>
      </w:r>
      <w:r w:rsidR="00090F8D" w:rsidRPr="0057718E">
        <w:rPr>
          <w:rPrChange w:id="3368" w:author="Microsoft Office User" w:date="2025-01-28T16:29:00Z">
            <w:rPr>
              <w:lang w:val="fr-SN"/>
            </w:rPr>
          </w:rPrChange>
        </w:rPr>
        <w:t xml:space="preserve"> </w:t>
      </w:r>
      <w:r w:rsidRPr="0057718E">
        <w:rPr>
          <w:rPrChange w:id="3369" w:author="Microsoft Office User" w:date="2025-01-28T16:29:00Z">
            <w:rPr>
              <w:lang w:val="fr-SN"/>
            </w:rPr>
          </w:rPrChange>
        </w:rPr>
        <w:t>d’entrainement et de test</w:t>
      </w:r>
    </w:p>
    <w:p w14:paraId="01D83B99" w14:textId="06E729AD" w:rsidR="008B5E38" w:rsidRPr="0057718E" w:rsidRDefault="008B5E38" w:rsidP="008B5E38">
      <w:pPr>
        <w:rPr>
          <w:rPrChange w:id="3370" w:author="Microsoft Office User" w:date="2025-01-28T16:29:00Z">
            <w:rPr>
              <w:lang w:val="fr-SN"/>
            </w:rPr>
          </w:rPrChange>
        </w:rPr>
      </w:pPr>
      <w:r w:rsidRPr="0057718E">
        <w:rPr>
          <w:rPrChange w:id="3371" w:author="Microsoft Office User" w:date="2025-01-28T16:29:00Z">
            <w:rPr>
              <w:lang w:val="fr-SN"/>
            </w:rPr>
          </w:rPrChange>
        </w:rPr>
        <w:t xml:space="preserve">Généralement, la première des choses que l’on va faire, c’est de diviser le </w:t>
      </w:r>
      <w:proofErr w:type="spellStart"/>
      <w:r w:rsidRPr="0057718E">
        <w:rPr>
          <w:rPrChange w:id="3372" w:author="Microsoft Office User" w:date="2025-01-28T16:29:00Z">
            <w:rPr>
              <w:lang w:val="fr-SN"/>
            </w:rPr>
          </w:rPrChange>
        </w:rPr>
        <w:t>dataset</w:t>
      </w:r>
      <w:proofErr w:type="spellEnd"/>
      <w:r w:rsidRPr="0057718E">
        <w:rPr>
          <w:rPrChange w:id="3373" w:author="Microsoft Office User" w:date="2025-01-28T16:29:00Z">
            <w:rPr>
              <w:lang w:val="fr-SN"/>
            </w:rPr>
          </w:rPrChange>
        </w:rPr>
        <w:t xml:space="preserve"> en données d’entraînement et données tests. Ceci aura pour but de s’assurer que le modèle que l’on a créé soit adaptable à de nouvelles données non connues par notre modèle. Par contre, la séparation des données pose un dilemme auquel tous les </w:t>
      </w:r>
      <w:proofErr w:type="gramStart"/>
      <w:r w:rsidRPr="0057718E">
        <w:rPr>
          <w:i/>
          <w:iCs/>
          <w:rPrChange w:id="3374" w:author="Microsoft Office User" w:date="2025-01-28T16:29:00Z">
            <w:rPr>
              <w:i/>
              <w:iCs/>
              <w:lang w:val="fr-SN"/>
            </w:rPr>
          </w:rPrChange>
        </w:rPr>
        <w:t>data</w:t>
      </w:r>
      <w:proofErr w:type="gramEnd"/>
      <w:r w:rsidRPr="0057718E">
        <w:rPr>
          <w:i/>
          <w:iCs/>
          <w:rPrChange w:id="3375" w:author="Microsoft Office User" w:date="2025-01-28T16:29:00Z">
            <w:rPr>
              <w:i/>
              <w:iCs/>
              <w:lang w:val="fr-SN"/>
            </w:rPr>
          </w:rPrChange>
        </w:rPr>
        <w:t xml:space="preserve"> </w:t>
      </w:r>
      <w:proofErr w:type="spellStart"/>
      <w:r w:rsidRPr="0057718E">
        <w:rPr>
          <w:i/>
          <w:iCs/>
          <w:rPrChange w:id="3376" w:author="Microsoft Office User" w:date="2025-01-28T16:29:00Z">
            <w:rPr>
              <w:i/>
              <w:iCs/>
              <w:lang w:val="fr-SN"/>
            </w:rPr>
          </w:rPrChange>
        </w:rPr>
        <w:t>scientists</w:t>
      </w:r>
      <w:proofErr w:type="spellEnd"/>
      <w:r w:rsidRPr="0057718E">
        <w:rPr>
          <w:rPrChange w:id="3377" w:author="Microsoft Office User" w:date="2025-01-28T16:29:00Z">
            <w:rPr>
              <w:lang w:val="fr-SN"/>
            </w:rPr>
          </w:rPrChange>
        </w:rPr>
        <w:t xml:space="preserve"> ont plusieurs fois été confrontés, c’est : il me faut assez de données pour faire l’entraînement, donc le maximum des données doit</w:t>
      </w:r>
      <w:r w:rsidR="00F668DA" w:rsidRPr="0057718E">
        <w:rPr>
          <w:rPrChange w:id="3378" w:author="Microsoft Office User" w:date="2025-01-28T16:29:00Z">
            <w:rPr>
              <w:lang w:val="fr-SN"/>
            </w:rPr>
          </w:rPrChange>
        </w:rPr>
        <w:t xml:space="preserve"> se</w:t>
      </w:r>
      <w:r w:rsidRPr="0057718E">
        <w:rPr>
          <w:rPrChange w:id="3379" w:author="Microsoft Office User" w:date="2025-01-28T16:29:00Z">
            <w:rPr>
              <w:lang w:val="fr-SN"/>
            </w:rPr>
          </w:rPrChange>
        </w:rPr>
        <w:t xml:space="preserve"> retrouver </w:t>
      </w:r>
      <w:r w:rsidR="00462311" w:rsidRPr="0057718E">
        <w:rPr>
          <w:rPrChange w:id="3380" w:author="Microsoft Office User" w:date="2025-01-28T16:29:00Z">
            <w:rPr>
              <w:lang w:val="fr-SN"/>
            </w:rPr>
          </w:rPrChange>
        </w:rPr>
        <w:t xml:space="preserve">à </w:t>
      </w:r>
      <w:r w:rsidRPr="0057718E">
        <w:rPr>
          <w:rPrChange w:id="3381" w:author="Microsoft Office User" w:date="2025-01-28T16:29:00Z">
            <w:rPr>
              <w:lang w:val="fr-SN"/>
            </w:rPr>
          </w:rPrChange>
        </w:rPr>
        <w:t>l’entraînement, mais il me faut aussi assez de données pour faire le test. Dans ce cas, il faut des arbitrages et aussi tester plusieurs divisions. En règle générale, on prend 80 % des données pour l’entraînement et 20 % pour le test. Il y a aussi un autre type de division : 60 % pour l’entraînement, 20 % pour le test et 20 % pour la validation. Cette dernière technique est utilisée pour les données de très grande taille.</w:t>
      </w:r>
    </w:p>
    <w:p w14:paraId="72409529" w14:textId="2F7DA2B8" w:rsidR="008B5E38" w:rsidRPr="0057718E" w:rsidRDefault="008B5E38" w:rsidP="008B5E38">
      <w:pPr>
        <w:rPr>
          <w:rPrChange w:id="3382" w:author="Microsoft Office User" w:date="2025-01-28T16:29:00Z">
            <w:rPr>
              <w:lang w:val="fr-SN"/>
            </w:rPr>
          </w:rPrChange>
        </w:rPr>
      </w:pPr>
      <w:r w:rsidRPr="0057718E">
        <w:rPr>
          <w:rPrChange w:id="3383" w:author="Microsoft Office User" w:date="2025-01-28T16:29:00Z">
            <w:rPr>
              <w:lang w:val="fr-SN"/>
            </w:rPr>
          </w:rPrChange>
        </w:rPr>
        <w:t xml:space="preserve">Pour ce qui est de notre travail, nous avons adapté la division 80 %, 20 % des données car nous n’avions que des données de 1997 à 2019. Dans certains cas, il est fait ce qu’on appelle la cross-validation, où le </w:t>
      </w:r>
      <w:proofErr w:type="spellStart"/>
      <w:r w:rsidRPr="0057718E">
        <w:rPr>
          <w:rPrChange w:id="3384" w:author="Microsoft Office User" w:date="2025-01-28T16:29:00Z">
            <w:rPr>
              <w:lang w:val="fr-SN"/>
            </w:rPr>
          </w:rPrChange>
        </w:rPr>
        <w:t>dataset</w:t>
      </w:r>
      <w:proofErr w:type="spellEnd"/>
      <w:r w:rsidRPr="0057718E">
        <w:rPr>
          <w:rPrChange w:id="3385" w:author="Microsoft Office User" w:date="2025-01-28T16:29:00Z">
            <w:rPr>
              <w:lang w:val="fr-SN"/>
            </w:rPr>
          </w:rPrChange>
        </w:rPr>
        <w:t xml:space="preserve"> va être divisé en </w:t>
      </w:r>
      <w:proofErr w:type="spellStart"/>
      <w:r w:rsidRPr="0057718E">
        <w:rPr>
          <w:rPrChange w:id="3386" w:author="Microsoft Office User" w:date="2025-01-28T16:29:00Z">
            <w:rPr>
              <w:lang w:val="fr-SN"/>
            </w:rPr>
          </w:rPrChange>
        </w:rPr>
        <w:t>folds</w:t>
      </w:r>
      <w:proofErr w:type="spellEnd"/>
      <w:r w:rsidRPr="0057718E">
        <w:rPr>
          <w:rPrChange w:id="3387" w:author="Microsoft Office User" w:date="2025-01-28T16:29:00Z">
            <w:rPr>
              <w:lang w:val="fr-SN"/>
            </w:rPr>
          </w:rPrChange>
        </w:rPr>
        <w:t xml:space="preserve">, disons 5 sous-ensembles, et chaque sous-ensemble va être entraîné séparément. Cela reprend un peu l’idée du </w:t>
      </w:r>
      <w:proofErr w:type="spellStart"/>
      <w:r w:rsidRPr="0057718E">
        <w:rPr>
          <w:rPrChange w:id="3388" w:author="Microsoft Office User" w:date="2025-01-28T16:29:00Z">
            <w:rPr>
              <w:lang w:val="fr-SN"/>
            </w:rPr>
          </w:rPrChange>
        </w:rPr>
        <w:t>random</w:t>
      </w:r>
      <w:proofErr w:type="spellEnd"/>
      <w:r w:rsidRPr="0057718E">
        <w:rPr>
          <w:rPrChange w:id="3389" w:author="Microsoft Office User" w:date="2025-01-28T16:29:00Z">
            <w:rPr>
              <w:lang w:val="fr-SN"/>
            </w:rPr>
          </w:rPrChange>
        </w:rPr>
        <w:t xml:space="preserve"> </w:t>
      </w:r>
      <w:proofErr w:type="spellStart"/>
      <w:r w:rsidRPr="0057718E">
        <w:rPr>
          <w:rPrChange w:id="3390" w:author="Microsoft Office User" w:date="2025-01-28T16:29:00Z">
            <w:rPr>
              <w:lang w:val="fr-SN"/>
            </w:rPr>
          </w:rPrChange>
        </w:rPr>
        <w:t>forest</w:t>
      </w:r>
      <w:proofErr w:type="spellEnd"/>
      <w:r w:rsidRPr="0057718E">
        <w:rPr>
          <w:rPrChange w:id="3391" w:author="Microsoft Office User" w:date="2025-01-28T16:29:00Z">
            <w:rPr>
              <w:lang w:val="fr-SN"/>
            </w:rPr>
          </w:rPrChange>
        </w:rPr>
        <w:t>. Cependant, nous n’avons pas assez de données pour tester cette technique.</w:t>
      </w:r>
    </w:p>
    <w:p w14:paraId="68713ED9" w14:textId="7ABD1428" w:rsidR="002F6A64" w:rsidRPr="0057718E" w:rsidRDefault="000B3878" w:rsidP="00B9476C">
      <w:pPr>
        <w:pStyle w:val="Paragraphedeliste"/>
        <w:numPr>
          <w:ilvl w:val="0"/>
          <w:numId w:val="17"/>
        </w:numPr>
        <w:rPr>
          <w:rPrChange w:id="3392" w:author="Microsoft Office User" w:date="2025-01-28T16:29:00Z">
            <w:rPr>
              <w:lang w:val="fr-SN"/>
            </w:rPr>
          </w:rPrChange>
        </w:rPr>
      </w:pPr>
      <w:r w:rsidRPr="0057718E">
        <w:rPr>
          <w:rPrChange w:id="3393" w:author="Microsoft Office User" w:date="2025-01-28T16:29:00Z">
            <w:rPr>
              <w:lang w:val="fr-SN"/>
            </w:rPr>
          </w:rPrChange>
        </w:rPr>
        <w:t>Métrique de la validation</w:t>
      </w:r>
    </w:p>
    <w:p w14:paraId="42BB431C" w14:textId="2AFED10F" w:rsidR="008E02E7" w:rsidRPr="0057718E" w:rsidRDefault="008E02E7" w:rsidP="008E02E7">
      <w:pPr>
        <w:rPr>
          <w:rPrChange w:id="3394" w:author="Microsoft Office User" w:date="2025-01-28T16:29:00Z">
            <w:rPr>
              <w:lang w:val="fr-SN"/>
            </w:rPr>
          </w:rPrChange>
        </w:rPr>
      </w:pPr>
      <w:r w:rsidRPr="0057718E">
        <w:rPr>
          <w:rPrChange w:id="3395" w:author="Microsoft Office User" w:date="2025-01-28T16:29:00Z">
            <w:rPr>
              <w:lang w:val="fr-SN"/>
            </w:rPr>
          </w:rPrChange>
        </w:rPr>
        <w:t>À ce moment, nous allons présenter les métriques utilisées pour la comparaison des différents modèles. Ces métriques peuvent être considérées comme des fonctions d’erreur qui nous servent à calculer la distance entre les valeurs prédites et la réalité des valeurs, et tout ceci s’applique bien évidemment aux données tests. Pour ce qui est de la régression, il y a trois métriques assez populaires que sont :</w:t>
      </w:r>
    </w:p>
    <w:p w14:paraId="72340B29" w14:textId="477D529C" w:rsidR="00233259" w:rsidRPr="0057718E" w:rsidRDefault="000A6BDE" w:rsidP="00B9476C">
      <w:pPr>
        <w:pStyle w:val="Paragraphedeliste"/>
        <w:numPr>
          <w:ilvl w:val="1"/>
          <w:numId w:val="17"/>
        </w:numPr>
      </w:pPr>
      <w:r w:rsidRPr="0057718E">
        <w:rPr>
          <w:i/>
          <w:iCs/>
        </w:rPr>
        <w:t xml:space="preserve">Root </w:t>
      </w:r>
      <w:proofErr w:type="spellStart"/>
      <w:r w:rsidRPr="0057718E">
        <w:rPr>
          <w:i/>
          <w:iCs/>
        </w:rPr>
        <w:t>Mean</w:t>
      </w:r>
      <w:proofErr w:type="spellEnd"/>
      <w:r w:rsidRPr="0057718E">
        <w:rPr>
          <w:i/>
          <w:iCs/>
        </w:rPr>
        <w:t xml:space="preserve"> </w:t>
      </w:r>
      <w:proofErr w:type="spellStart"/>
      <w:r w:rsidRPr="0057718E">
        <w:rPr>
          <w:i/>
          <w:iCs/>
        </w:rPr>
        <w:t>Squared</w:t>
      </w:r>
      <w:proofErr w:type="spellEnd"/>
      <w:r w:rsidRPr="0057718E">
        <w:rPr>
          <w:i/>
          <w:iCs/>
        </w:rPr>
        <w:t xml:space="preserve"> </w:t>
      </w:r>
      <w:proofErr w:type="spellStart"/>
      <w:r w:rsidRPr="0057718E">
        <w:rPr>
          <w:i/>
          <w:iCs/>
        </w:rPr>
        <w:t>Error</w:t>
      </w:r>
      <w:proofErr w:type="spellEnd"/>
      <w:r w:rsidRPr="0057718E">
        <w:t xml:space="preserve"> (RMSE) : l’écart type entre les valeurs prédites et les valeurs réelles</w:t>
      </w:r>
    </w:p>
    <w:p w14:paraId="428FB5F8" w14:textId="0C2EFFD3" w:rsidR="000A6BDE" w:rsidRPr="0057718E" w:rsidRDefault="000A6BDE" w:rsidP="00B9476C">
      <w:pPr>
        <w:pStyle w:val="Paragraphedeliste"/>
        <w:numPr>
          <w:ilvl w:val="1"/>
          <w:numId w:val="17"/>
        </w:numPr>
      </w:pPr>
      <w:proofErr w:type="spellStart"/>
      <w:r w:rsidRPr="0057718E">
        <w:rPr>
          <w:i/>
          <w:iCs/>
        </w:rPr>
        <w:t>Mean</w:t>
      </w:r>
      <w:proofErr w:type="spellEnd"/>
      <w:r w:rsidRPr="0057718E">
        <w:rPr>
          <w:i/>
          <w:iCs/>
        </w:rPr>
        <w:t xml:space="preserve"> </w:t>
      </w:r>
      <w:proofErr w:type="spellStart"/>
      <w:r w:rsidRPr="0057718E">
        <w:rPr>
          <w:i/>
          <w:iCs/>
        </w:rPr>
        <w:t>Absolute</w:t>
      </w:r>
      <w:proofErr w:type="spellEnd"/>
      <w:r w:rsidRPr="0057718E">
        <w:rPr>
          <w:i/>
          <w:iCs/>
        </w:rPr>
        <w:t xml:space="preserve"> </w:t>
      </w:r>
      <w:proofErr w:type="spellStart"/>
      <w:r w:rsidRPr="0057718E">
        <w:rPr>
          <w:i/>
          <w:iCs/>
        </w:rPr>
        <w:t>Error</w:t>
      </w:r>
      <w:proofErr w:type="spellEnd"/>
      <w:r w:rsidRPr="0057718E">
        <w:t xml:space="preserve"> (MAE) : l’erreur absolue entre les valeurs prédites et les valeurs réelles</w:t>
      </w:r>
    </w:p>
    <w:p w14:paraId="70C57501" w14:textId="7257A4BB" w:rsidR="000A6BDE" w:rsidRPr="0057718E" w:rsidRDefault="000A6BDE" w:rsidP="00B9476C">
      <w:pPr>
        <w:pStyle w:val="Paragraphedeliste"/>
        <w:numPr>
          <w:ilvl w:val="1"/>
          <w:numId w:val="17"/>
        </w:numPr>
      </w:pPr>
      <w:r w:rsidRPr="0057718E">
        <w:rPr>
          <w:i/>
          <w:iCs/>
        </w:rPr>
        <w:t>R-</w:t>
      </w:r>
      <w:proofErr w:type="spellStart"/>
      <w:r w:rsidRPr="0057718E">
        <w:rPr>
          <w:i/>
          <w:iCs/>
        </w:rPr>
        <w:t>squared</w:t>
      </w:r>
      <w:proofErr w:type="spellEnd"/>
      <w:r w:rsidRPr="0057718E">
        <w:t xml:space="preserve"> (R</w:t>
      </w:r>
      <w:r w:rsidRPr="0057718E">
        <w:rPr>
          <w:vertAlign w:val="superscript"/>
        </w:rPr>
        <w:t>2</w:t>
      </w:r>
      <w:r w:rsidRPr="0057718E">
        <w:t>) : la variance entre les valeurs prédites et les valeurs réelles</w:t>
      </w:r>
    </w:p>
    <w:p w14:paraId="4C21D955" w14:textId="6781FE32" w:rsidR="000A6BDE" w:rsidRPr="0057718E" w:rsidRDefault="000A6BDE" w:rsidP="000A6BDE">
      <w:r w:rsidRPr="0057718E">
        <w:t xml:space="preserve">Puisque nous avons plusieurs </w:t>
      </w:r>
      <w:r w:rsidR="00542F35" w:rsidRPr="0057718E">
        <w:t>modèles</w:t>
      </w:r>
      <w:r w:rsidRPr="0057718E">
        <w:t xml:space="preserve">, prenons l’exemple du chiffre d’affaires et calculons </w:t>
      </w:r>
      <w:r w:rsidR="00542F35" w:rsidRPr="0057718E">
        <w:t>ses différentes métriques</w:t>
      </w:r>
      <w:r w:rsidRPr="0057718E">
        <w:t xml:space="preserve"> pour les modèles utilisés et le meilleur des modèles va être évident.</w:t>
      </w:r>
    </w:p>
    <w:tbl>
      <w:tblPr>
        <w:tblStyle w:val="Tableausimple5"/>
        <w:tblW w:w="0" w:type="auto"/>
        <w:tblLook w:val="04A0" w:firstRow="1" w:lastRow="0" w:firstColumn="1" w:lastColumn="0" w:noHBand="0" w:noVBand="1"/>
      </w:tblPr>
      <w:tblGrid>
        <w:gridCol w:w="3654"/>
        <w:gridCol w:w="1947"/>
        <w:gridCol w:w="1869"/>
        <w:gridCol w:w="1890"/>
      </w:tblGrid>
      <w:tr w:rsidR="000A6BDE" w:rsidRPr="0057718E" w14:paraId="3C767CFA" w14:textId="77777777" w:rsidTr="00802D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71EA96BA" w14:textId="77777777" w:rsidR="000A6BDE" w:rsidRPr="0057718E" w:rsidRDefault="000A6BDE" w:rsidP="000A6BDE"/>
        </w:tc>
        <w:tc>
          <w:tcPr>
            <w:tcW w:w="1947" w:type="dxa"/>
          </w:tcPr>
          <w:p w14:paraId="4FA558D4" w14:textId="5EEB0155" w:rsidR="000A6BDE" w:rsidRPr="0057718E" w:rsidRDefault="000A6BDE" w:rsidP="000A6BDE">
            <w:pPr>
              <w:cnfStyle w:val="100000000000" w:firstRow="1" w:lastRow="0" w:firstColumn="0" w:lastColumn="0" w:oddVBand="0" w:evenVBand="0" w:oddHBand="0" w:evenHBand="0" w:firstRowFirstColumn="0" w:firstRowLastColumn="0" w:lastRowFirstColumn="0" w:lastRowLastColumn="0"/>
            </w:pPr>
            <w:r w:rsidRPr="0057718E">
              <w:t>RMSE</w:t>
            </w:r>
          </w:p>
        </w:tc>
        <w:tc>
          <w:tcPr>
            <w:tcW w:w="1869" w:type="dxa"/>
          </w:tcPr>
          <w:p w14:paraId="154D8F37" w14:textId="65D68AA2" w:rsidR="000A6BDE" w:rsidRPr="0057718E" w:rsidRDefault="000A6BDE" w:rsidP="000A6BDE">
            <w:pPr>
              <w:cnfStyle w:val="100000000000" w:firstRow="1" w:lastRow="0" w:firstColumn="0" w:lastColumn="0" w:oddVBand="0" w:evenVBand="0" w:oddHBand="0" w:evenHBand="0" w:firstRowFirstColumn="0" w:firstRowLastColumn="0" w:lastRowFirstColumn="0" w:lastRowLastColumn="0"/>
            </w:pPr>
            <w:r w:rsidRPr="0057718E">
              <w:t>MAE</w:t>
            </w:r>
          </w:p>
        </w:tc>
        <w:tc>
          <w:tcPr>
            <w:tcW w:w="1890" w:type="dxa"/>
          </w:tcPr>
          <w:p w14:paraId="5B7BEE6C" w14:textId="078DD78A" w:rsidR="000A6BDE" w:rsidRPr="0057718E" w:rsidRDefault="000A6BDE" w:rsidP="000A6BDE">
            <w:pPr>
              <w:cnfStyle w:val="100000000000" w:firstRow="1" w:lastRow="0" w:firstColumn="0" w:lastColumn="0" w:oddVBand="0" w:evenVBand="0" w:oddHBand="0" w:evenHBand="0" w:firstRowFirstColumn="0" w:firstRowLastColumn="0" w:lastRowFirstColumn="0" w:lastRowLastColumn="0"/>
            </w:pPr>
            <w:r w:rsidRPr="0057718E">
              <w:t>R</w:t>
            </w:r>
            <w:r w:rsidRPr="0057718E">
              <w:rPr>
                <w:vertAlign w:val="superscript"/>
              </w:rPr>
              <w:t>2</w:t>
            </w:r>
          </w:p>
        </w:tc>
      </w:tr>
      <w:tr w:rsidR="000A6BDE" w:rsidRPr="0057718E" w14:paraId="231C3C37" w14:textId="77777777" w:rsidTr="00802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8A55132" w14:textId="681169F8" w:rsidR="000A6BDE" w:rsidRPr="0057718E" w:rsidRDefault="00B67D19" w:rsidP="000A6BDE">
            <w:r w:rsidRPr="0057718E">
              <w:t>Régression linéaire</w:t>
            </w:r>
          </w:p>
        </w:tc>
        <w:tc>
          <w:tcPr>
            <w:tcW w:w="1947" w:type="dxa"/>
          </w:tcPr>
          <w:p w14:paraId="6928C4DA" w14:textId="2F6356D4" w:rsidR="000A6BDE" w:rsidRPr="0057718E" w:rsidRDefault="007D3E85" w:rsidP="000A6BDE">
            <w:pPr>
              <w:cnfStyle w:val="000000100000" w:firstRow="0" w:lastRow="0" w:firstColumn="0" w:lastColumn="0" w:oddVBand="0" w:evenVBand="0" w:oddHBand="1" w:evenHBand="0" w:firstRowFirstColumn="0" w:firstRowLastColumn="0" w:lastRowFirstColumn="0" w:lastRowLastColumn="0"/>
            </w:pPr>
            <w:r w:rsidRPr="0057718E">
              <w:t>60299.543411</w:t>
            </w:r>
          </w:p>
        </w:tc>
        <w:tc>
          <w:tcPr>
            <w:tcW w:w="1869" w:type="dxa"/>
          </w:tcPr>
          <w:p w14:paraId="5C14C94B" w14:textId="0355E718" w:rsidR="000A6BDE" w:rsidRPr="0057718E" w:rsidRDefault="00802D5C" w:rsidP="000A6BDE">
            <w:pPr>
              <w:cnfStyle w:val="000000100000" w:firstRow="0" w:lastRow="0" w:firstColumn="0" w:lastColumn="0" w:oddVBand="0" w:evenVBand="0" w:oddHBand="1" w:evenHBand="0" w:firstRowFirstColumn="0" w:firstRowLastColumn="0" w:lastRowFirstColumn="0" w:lastRowLastColumn="0"/>
            </w:pPr>
            <w:r w:rsidRPr="0057718E">
              <w:t>44766.908198</w:t>
            </w:r>
          </w:p>
        </w:tc>
        <w:tc>
          <w:tcPr>
            <w:tcW w:w="1890" w:type="dxa"/>
          </w:tcPr>
          <w:p w14:paraId="247B23E1" w14:textId="6C5AF821" w:rsidR="000A6BDE" w:rsidRPr="0057718E" w:rsidRDefault="00802D5C" w:rsidP="000A6BDE">
            <w:pPr>
              <w:cnfStyle w:val="000000100000" w:firstRow="0" w:lastRow="0" w:firstColumn="0" w:lastColumn="0" w:oddVBand="0" w:evenVBand="0" w:oddHBand="1" w:evenHBand="0" w:firstRowFirstColumn="0" w:firstRowLastColumn="0" w:lastRowFirstColumn="0" w:lastRowLastColumn="0"/>
            </w:pPr>
            <w:r w:rsidRPr="0057718E">
              <w:t>0.945807</w:t>
            </w:r>
          </w:p>
        </w:tc>
      </w:tr>
      <w:tr w:rsidR="000A6BDE" w:rsidRPr="0057718E" w14:paraId="6286B675" w14:textId="77777777" w:rsidTr="00802D5C">
        <w:tc>
          <w:tcPr>
            <w:cnfStyle w:val="001000000000" w:firstRow="0" w:lastRow="0" w:firstColumn="1" w:lastColumn="0" w:oddVBand="0" w:evenVBand="0" w:oddHBand="0" w:evenHBand="0" w:firstRowFirstColumn="0" w:firstRowLastColumn="0" w:lastRowFirstColumn="0" w:lastRowLastColumn="0"/>
            <w:tcW w:w="3654" w:type="dxa"/>
          </w:tcPr>
          <w:p w14:paraId="0D3EDCC8" w14:textId="4DA215C4" w:rsidR="000A6BDE" w:rsidRPr="0057718E" w:rsidRDefault="00B67D19" w:rsidP="000A6BDE">
            <w:r w:rsidRPr="0057718E">
              <w:t>Régression polynomiale</w:t>
            </w:r>
          </w:p>
        </w:tc>
        <w:tc>
          <w:tcPr>
            <w:tcW w:w="1947" w:type="dxa"/>
          </w:tcPr>
          <w:p w14:paraId="3FA88D1E" w14:textId="03B0F9C0" w:rsidR="000A6BDE" w:rsidRPr="0057718E" w:rsidRDefault="007D3E85" w:rsidP="000A6BDE">
            <w:pPr>
              <w:cnfStyle w:val="000000000000" w:firstRow="0" w:lastRow="0" w:firstColumn="0" w:lastColumn="0" w:oddVBand="0" w:evenVBand="0" w:oddHBand="0" w:evenHBand="0" w:firstRowFirstColumn="0" w:firstRowLastColumn="0" w:lastRowFirstColumn="0" w:lastRowLastColumn="0"/>
            </w:pPr>
            <w:r w:rsidRPr="0057718E">
              <w:t>37793.955849</w:t>
            </w:r>
          </w:p>
        </w:tc>
        <w:tc>
          <w:tcPr>
            <w:tcW w:w="1869" w:type="dxa"/>
          </w:tcPr>
          <w:p w14:paraId="403A9509" w14:textId="04C7B647" w:rsidR="000A6BDE" w:rsidRPr="0057718E" w:rsidRDefault="00802D5C" w:rsidP="000A6BDE">
            <w:pPr>
              <w:cnfStyle w:val="000000000000" w:firstRow="0" w:lastRow="0" w:firstColumn="0" w:lastColumn="0" w:oddVBand="0" w:evenVBand="0" w:oddHBand="0" w:evenHBand="0" w:firstRowFirstColumn="0" w:firstRowLastColumn="0" w:lastRowFirstColumn="0" w:lastRowLastColumn="0"/>
            </w:pPr>
            <w:r w:rsidRPr="0057718E">
              <w:t>30096.976848</w:t>
            </w:r>
          </w:p>
        </w:tc>
        <w:tc>
          <w:tcPr>
            <w:tcW w:w="1890" w:type="dxa"/>
          </w:tcPr>
          <w:p w14:paraId="22744BA5" w14:textId="56F85212" w:rsidR="000A6BDE" w:rsidRPr="0057718E" w:rsidRDefault="00802D5C" w:rsidP="000A6BDE">
            <w:pPr>
              <w:cnfStyle w:val="000000000000" w:firstRow="0" w:lastRow="0" w:firstColumn="0" w:lastColumn="0" w:oddVBand="0" w:evenVBand="0" w:oddHBand="0" w:evenHBand="0" w:firstRowFirstColumn="0" w:firstRowLastColumn="0" w:lastRowFirstColumn="0" w:lastRowLastColumn="0"/>
            </w:pPr>
            <w:r w:rsidRPr="0057718E">
              <w:t>0.978711</w:t>
            </w:r>
          </w:p>
        </w:tc>
      </w:tr>
      <w:tr w:rsidR="000A6BDE" w:rsidRPr="0057718E" w14:paraId="3BE92D87" w14:textId="77777777" w:rsidTr="00802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65128536" w14:textId="09F66CD4" w:rsidR="000A6BDE" w:rsidRPr="0057718E" w:rsidRDefault="00B67D19" w:rsidP="000A6BDE">
            <w:proofErr w:type="spellStart"/>
            <w:r w:rsidRPr="0057718E">
              <w:t>Random</w:t>
            </w:r>
            <w:proofErr w:type="spellEnd"/>
            <w:r w:rsidRPr="0057718E">
              <w:t xml:space="preserve"> </w:t>
            </w:r>
            <w:proofErr w:type="spellStart"/>
            <w:r w:rsidRPr="0057718E">
              <w:t>forest</w:t>
            </w:r>
            <w:proofErr w:type="spellEnd"/>
          </w:p>
        </w:tc>
        <w:tc>
          <w:tcPr>
            <w:tcW w:w="1947" w:type="dxa"/>
          </w:tcPr>
          <w:p w14:paraId="128D593D" w14:textId="6285FB41" w:rsidR="000A6BDE" w:rsidRPr="0057718E" w:rsidRDefault="007D3E85" w:rsidP="000A6BDE">
            <w:pPr>
              <w:cnfStyle w:val="000000100000" w:firstRow="0" w:lastRow="0" w:firstColumn="0" w:lastColumn="0" w:oddVBand="0" w:evenVBand="0" w:oddHBand="1" w:evenHBand="0" w:firstRowFirstColumn="0" w:firstRowLastColumn="0" w:lastRowFirstColumn="0" w:lastRowLastColumn="0"/>
            </w:pPr>
            <w:r w:rsidRPr="0057718E">
              <w:t>39616.84609</w:t>
            </w:r>
          </w:p>
        </w:tc>
        <w:tc>
          <w:tcPr>
            <w:tcW w:w="1869" w:type="dxa"/>
          </w:tcPr>
          <w:p w14:paraId="53A52CDC" w14:textId="01266947" w:rsidR="000A6BDE" w:rsidRPr="0057718E" w:rsidRDefault="00802D5C" w:rsidP="000A6BDE">
            <w:pPr>
              <w:cnfStyle w:val="000000100000" w:firstRow="0" w:lastRow="0" w:firstColumn="0" w:lastColumn="0" w:oddVBand="0" w:evenVBand="0" w:oddHBand="1" w:evenHBand="0" w:firstRowFirstColumn="0" w:firstRowLastColumn="0" w:lastRowFirstColumn="0" w:lastRowLastColumn="0"/>
            </w:pPr>
            <w:r w:rsidRPr="0057718E">
              <w:t>27628.576000</w:t>
            </w:r>
          </w:p>
        </w:tc>
        <w:tc>
          <w:tcPr>
            <w:tcW w:w="1890" w:type="dxa"/>
          </w:tcPr>
          <w:p w14:paraId="02B6DA81" w14:textId="77BB469A" w:rsidR="000A6BDE" w:rsidRPr="0057718E" w:rsidRDefault="00802D5C" w:rsidP="006B664C">
            <w:pPr>
              <w:keepNext/>
              <w:cnfStyle w:val="000000100000" w:firstRow="0" w:lastRow="0" w:firstColumn="0" w:lastColumn="0" w:oddVBand="0" w:evenVBand="0" w:oddHBand="1" w:evenHBand="0" w:firstRowFirstColumn="0" w:firstRowLastColumn="0" w:lastRowFirstColumn="0" w:lastRowLastColumn="0"/>
            </w:pPr>
            <w:r w:rsidRPr="0057718E">
              <w:t>0.9</w:t>
            </w:r>
            <w:r w:rsidR="00353051" w:rsidRPr="0057718E">
              <w:t>7</w:t>
            </w:r>
            <w:r w:rsidRPr="0057718E">
              <w:t>0016</w:t>
            </w:r>
          </w:p>
        </w:tc>
      </w:tr>
    </w:tbl>
    <w:p w14:paraId="71A82354" w14:textId="794E3297" w:rsidR="006B664C" w:rsidRPr="0057718E" w:rsidRDefault="006B664C" w:rsidP="006B664C">
      <w:pPr>
        <w:pStyle w:val="Lgende"/>
        <w:jc w:val="center"/>
        <w:rPr>
          <w:rPrChange w:id="3396" w:author="Microsoft Office User" w:date="2025-01-28T16:29:00Z">
            <w:rPr>
              <w:lang w:val="fr-SN"/>
            </w:rPr>
          </w:rPrChange>
        </w:rPr>
      </w:pPr>
      <w:bookmarkStart w:id="3397" w:name="_Toc188724008"/>
      <w:r w:rsidRPr="0057718E">
        <w:rPr>
          <w:rPrChange w:id="3398" w:author="Microsoft Office User" w:date="2025-01-28T16:29:00Z">
            <w:rPr>
              <w:lang w:val="fr-SN"/>
            </w:rPr>
          </w:rPrChange>
        </w:rPr>
        <w:t xml:space="preserve">Tableau </w:t>
      </w:r>
      <w:r w:rsidRPr="0057718E">
        <w:rPr>
          <w:rPrChange w:id="3399" w:author="Microsoft Office User" w:date="2025-01-28T16:29:00Z">
            <w:rPr>
              <w:lang w:val="fr-SN"/>
            </w:rPr>
          </w:rPrChange>
        </w:rPr>
        <w:fldChar w:fldCharType="begin"/>
      </w:r>
      <w:r w:rsidRPr="0057718E">
        <w:rPr>
          <w:rPrChange w:id="3400" w:author="Microsoft Office User" w:date="2025-01-28T16:29:00Z">
            <w:rPr>
              <w:lang w:val="fr-SN"/>
            </w:rPr>
          </w:rPrChange>
        </w:rPr>
        <w:instrText xml:space="preserve"> SEQ Tableau \* ARABIC </w:instrText>
      </w:r>
      <w:r w:rsidRPr="0057718E">
        <w:rPr>
          <w:rPrChange w:id="3401" w:author="Microsoft Office User" w:date="2025-01-28T16:29:00Z">
            <w:rPr>
              <w:lang w:val="fr-SN"/>
            </w:rPr>
          </w:rPrChange>
        </w:rPr>
        <w:fldChar w:fldCharType="separate"/>
      </w:r>
      <w:r w:rsidR="0016411D" w:rsidRPr="0057718E">
        <w:rPr>
          <w:rPrChange w:id="3402" w:author="Microsoft Office User" w:date="2025-01-28T16:29:00Z">
            <w:rPr>
              <w:noProof/>
              <w:lang w:val="fr-SN"/>
            </w:rPr>
          </w:rPrChange>
        </w:rPr>
        <w:t>5</w:t>
      </w:r>
      <w:r w:rsidRPr="0057718E">
        <w:rPr>
          <w:rPrChange w:id="3403" w:author="Microsoft Office User" w:date="2025-01-28T16:29:00Z">
            <w:rPr>
              <w:lang w:val="fr-SN"/>
            </w:rPr>
          </w:rPrChange>
        </w:rPr>
        <w:fldChar w:fldCharType="end"/>
      </w:r>
      <w:r w:rsidRPr="0057718E">
        <w:rPr>
          <w:rPrChange w:id="3404" w:author="Microsoft Office User" w:date="2025-01-28T16:29:00Z">
            <w:rPr>
              <w:lang w:val="fr-SN"/>
            </w:rPr>
          </w:rPrChange>
        </w:rPr>
        <w:t xml:space="preserve"> : Résultat chiffre d'affaires</w:t>
      </w:r>
      <w:bookmarkEnd w:id="3397"/>
    </w:p>
    <w:p w14:paraId="47F7B148" w14:textId="6E63C9D2" w:rsidR="00E14474" w:rsidRPr="0057718E" w:rsidRDefault="00E14474" w:rsidP="00E14474">
      <w:pPr>
        <w:rPr>
          <w:rPrChange w:id="3405" w:author="Microsoft Office User" w:date="2025-01-28T16:29:00Z">
            <w:rPr>
              <w:lang w:val="fr-SN"/>
            </w:rPr>
          </w:rPrChange>
        </w:rPr>
      </w:pPr>
      <w:r w:rsidRPr="0057718E">
        <w:rPr>
          <w:rPrChange w:id="3406" w:author="Microsoft Office User" w:date="2025-01-28T16:29:00Z">
            <w:rPr>
              <w:lang w:val="fr-SN"/>
            </w:rPr>
          </w:rPrChange>
        </w:rPr>
        <w:t>Ce tableau ci-dessus résume bien les résultats dont nous disposons et nous permet de savoir clairement que la régression polynomiale est le modèle le plus adapté à nos chiffres d’affaires. Cette dernière présente un RMSE et un MAE plus faibles et un R² qui se rapproche le plus de 1. Donc, c’est la raison pour laquelle c’est la régression polynomiale qui a été choisie pour la prédiction du chiffre d’affaires. Il sera abordé les résultats des autres modèles dans ce qui suit.</w:t>
      </w:r>
    </w:p>
    <w:p w14:paraId="677394A2" w14:textId="63CCDFD1" w:rsidR="00CB2DAF" w:rsidRPr="0057718E" w:rsidRDefault="00CB2DAF" w:rsidP="007724EA">
      <w:pPr>
        <w:pStyle w:val="Titre3"/>
        <w:numPr>
          <w:ilvl w:val="0"/>
          <w:numId w:val="0"/>
        </w:numPr>
        <w:rPr>
          <w:rPrChange w:id="3407" w:author="Microsoft Office User" w:date="2025-01-28T16:29:00Z">
            <w:rPr>
              <w:lang w:val="fr-SN"/>
            </w:rPr>
          </w:rPrChange>
        </w:rPr>
      </w:pPr>
      <w:bookmarkStart w:id="3408" w:name="_Toc188723941"/>
      <w:r w:rsidRPr="0057718E">
        <w:rPr>
          <w:rPrChange w:id="3409" w:author="Microsoft Office User" w:date="2025-01-28T16:29:00Z">
            <w:rPr>
              <w:lang w:val="fr-SN"/>
            </w:rPr>
          </w:rPrChange>
        </w:rPr>
        <w:t>Résultat</w:t>
      </w:r>
      <w:r w:rsidR="00CD6744" w:rsidRPr="0057718E">
        <w:rPr>
          <w:rPrChange w:id="3410" w:author="Microsoft Office User" w:date="2025-01-28T16:29:00Z">
            <w:rPr>
              <w:lang w:val="fr-SN"/>
            </w:rPr>
          </w:rPrChange>
        </w:rPr>
        <w:t>s</w:t>
      </w:r>
      <w:r w:rsidRPr="0057718E">
        <w:rPr>
          <w:rPrChange w:id="3411" w:author="Microsoft Office User" w:date="2025-01-28T16:29:00Z">
            <w:rPr>
              <w:lang w:val="fr-SN"/>
            </w:rPr>
          </w:rPrChange>
        </w:rPr>
        <w:t xml:space="preserve"> et discussion</w:t>
      </w:r>
      <w:bookmarkEnd w:id="3408"/>
    </w:p>
    <w:p w14:paraId="2A71883E" w14:textId="1CD229DD" w:rsidR="00237D1F" w:rsidRPr="0057718E" w:rsidRDefault="00237D1F" w:rsidP="00B9476C">
      <w:pPr>
        <w:pStyle w:val="Paragraphedeliste"/>
        <w:numPr>
          <w:ilvl w:val="0"/>
          <w:numId w:val="21"/>
        </w:numPr>
        <w:rPr>
          <w:b/>
          <w:bCs/>
          <w:rPrChange w:id="3412" w:author="Microsoft Office User" w:date="2025-01-28T16:29:00Z">
            <w:rPr>
              <w:b/>
              <w:bCs/>
              <w:lang w:val="fr-SN"/>
            </w:rPr>
          </w:rPrChange>
        </w:rPr>
      </w:pPr>
      <w:r w:rsidRPr="0057718E">
        <w:rPr>
          <w:b/>
          <w:bCs/>
          <w:rPrChange w:id="3413" w:author="Microsoft Office User" w:date="2025-01-28T16:29:00Z">
            <w:rPr>
              <w:b/>
              <w:bCs/>
              <w:lang w:val="fr-SN"/>
            </w:rPr>
          </w:rPrChange>
        </w:rPr>
        <w:t>Résultats</w:t>
      </w:r>
    </w:p>
    <w:p w14:paraId="39B8D508" w14:textId="000764A8" w:rsidR="00BA6638" w:rsidRPr="0057718E" w:rsidRDefault="00470F2D" w:rsidP="00D9256E">
      <w:pPr>
        <w:rPr>
          <w:rPrChange w:id="3414" w:author="Microsoft Office User" w:date="2025-01-28T16:29:00Z">
            <w:rPr>
              <w:lang w:val="fr-SN"/>
            </w:rPr>
          </w:rPrChange>
        </w:rPr>
      </w:pPr>
      <w:r w:rsidRPr="0057718E">
        <w:rPr>
          <w:rPrChange w:id="3415" w:author="Microsoft Office User" w:date="2025-01-28T16:29:00Z">
            <w:rPr>
              <w:lang w:val="fr-SN"/>
            </w:rPr>
          </w:rPrChange>
        </w:rPr>
        <w:t xml:space="preserve">Pour ce qui est de ce travail, nous avons étudié plusieurs modèles de régression et quelques modèles de classification. Nous avons commencé par la collecte des données, puis avons passé au </w:t>
      </w:r>
      <w:proofErr w:type="spellStart"/>
      <w:r w:rsidRPr="0057718E">
        <w:rPr>
          <w:i/>
          <w:iCs/>
          <w:rPrChange w:id="3416" w:author="Microsoft Office User" w:date="2025-01-28T16:29:00Z">
            <w:rPr>
              <w:i/>
              <w:iCs/>
              <w:lang w:val="fr-SN"/>
            </w:rPr>
          </w:rPrChange>
        </w:rPr>
        <w:t>Feature</w:t>
      </w:r>
      <w:proofErr w:type="spellEnd"/>
      <w:r w:rsidRPr="0057718E">
        <w:rPr>
          <w:i/>
          <w:iCs/>
          <w:rPrChange w:id="3417" w:author="Microsoft Office User" w:date="2025-01-28T16:29:00Z">
            <w:rPr>
              <w:i/>
              <w:iCs/>
              <w:lang w:val="fr-SN"/>
            </w:rPr>
          </w:rPrChange>
        </w:rPr>
        <w:t xml:space="preserve"> Engineering</w:t>
      </w:r>
      <w:r w:rsidRPr="0057718E">
        <w:rPr>
          <w:rPrChange w:id="3418" w:author="Microsoft Office User" w:date="2025-01-28T16:29:00Z">
            <w:rPr>
              <w:lang w:val="fr-SN"/>
            </w:rPr>
          </w:rPrChange>
        </w:rPr>
        <w:t>, c’est-à-dire (l’analyse et le traitement des données). Il faut rappeler que pour les éléments du compte de résultat et du bilan, nous avons fait ce travail et les résultats ont été satisfaisants pour certains, mais laissent à désirer pour d’autres. Quoi qu’il en soit, voici les résultats de certains des modèles que nous avons développés.</w:t>
      </w:r>
    </w:p>
    <w:tbl>
      <w:tblPr>
        <w:tblStyle w:val="Tableausimple5"/>
        <w:tblW w:w="0" w:type="auto"/>
        <w:tblLook w:val="04A0" w:firstRow="1" w:lastRow="0" w:firstColumn="1" w:lastColumn="0" w:noHBand="0" w:noVBand="1"/>
      </w:tblPr>
      <w:tblGrid>
        <w:gridCol w:w="3654"/>
        <w:gridCol w:w="1947"/>
        <w:gridCol w:w="1869"/>
        <w:gridCol w:w="1890"/>
      </w:tblGrid>
      <w:tr w:rsidR="00151E49" w:rsidRPr="0057718E" w14:paraId="5C6C310A" w14:textId="77777777" w:rsidTr="007178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05EF3C03" w14:textId="77777777" w:rsidR="00151E49" w:rsidRPr="0057718E" w:rsidRDefault="00151E49" w:rsidP="00151E49"/>
        </w:tc>
        <w:tc>
          <w:tcPr>
            <w:tcW w:w="5706" w:type="dxa"/>
            <w:gridSpan w:val="3"/>
          </w:tcPr>
          <w:p w14:paraId="272F4B65" w14:textId="14CFD08B" w:rsidR="00151E49" w:rsidRPr="0057718E" w:rsidRDefault="00151E49" w:rsidP="00151E49">
            <w:pPr>
              <w:cnfStyle w:val="100000000000" w:firstRow="1" w:lastRow="0" w:firstColumn="0" w:lastColumn="0" w:oddVBand="0" w:evenVBand="0" w:oddHBand="0" w:evenHBand="0" w:firstRowFirstColumn="0" w:firstRowLastColumn="0" w:lastRowFirstColumn="0" w:lastRowLastColumn="0"/>
              <w:rPr>
                <w:rPrChange w:id="3419" w:author="Microsoft Office User" w:date="2025-01-28T16:29:00Z">
                  <w:rPr>
                    <w:lang w:val="fr-SN"/>
                  </w:rPr>
                </w:rPrChange>
              </w:rPr>
            </w:pPr>
            <w:r w:rsidRPr="0057718E">
              <w:rPr>
                <w:rPrChange w:id="3420" w:author="Microsoft Office User" w:date="2025-01-28T16:29:00Z">
                  <w:rPr>
                    <w:lang w:val="fr-SN"/>
                  </w:rPr>
                </w:rPrChange>
              </w:rPr>
              <w:t>L’excèdent brute d'exploitation</w:t>
            </w:r>
          </w:p>
        </w:tc>
      </w:tr>
      <w:tr w:rsidR="00151E49" w:rsidRPr="0057718E" w14:paraId="6BA9650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69D9800" w14:textId="77777777" w:rsidR="00151E49" w:rsidRPr="0057718E" w:rsidRDefault="00151E49" w:rsidP="00151E49"/>
        </w:tc>
        <w:tc>
          <w:tcPr>
            <w:tcW w:w="1947" w:type="dxa"/>
          </w:tcPr>
          <w:p w14:paraId="06DCFD3D" w14:textId="38451EFB" w:rsidR="00151E49" w:rsidRPr="0057718E" w:rsidRDefault="00151E49" w:rsidP="00151E49">
            <w:pPr>
              <w:cnfStyle w:val="000000100000" w:firstRow="0" w:lastRow="0" w:firstColumn="0" w:lastColumn="0" w:oddVBand="0" w:evenVBand="0" w:oddHBand="1" w:evenHBand="0" w:firstRowFirstColumn="0" w:firstRowLastColumn="0" w:lastRowFirstColumn="0" w:lastRowLastColumn="0"/>
            </w:pPr>
            <w:r w:rsidRPr="0057718E">
              <w:t>RMSE</w:t>
            </w:r>
          </w:p>
        </w:tc>
        <w:tc>
          <w:tcPr>
            <w:tcW w:w="1869" w:type="dxa"/>
          </w:tcPr>
          <w:p w14:paraId="66EBBA57" w14:textId="4EC248A4" w:rsidR="00151E49" w:rsidRPr="0057718E" w:rsidRDefault="00151E49" w:rsidP="00151E49">
            <w:pPr>
              <w:cnfStyle w:val="000000100000" w:firstRow="0" w:lastRow="0" w:firstColumn="0" w:lastColumn="0" w:oddVBand="0" w:evenVBand="0" w:oddHBand="1" w:evenHBand="0" w:firstRowFirstColumn="0" w:firstRowLastColumn="0" w:lastRowFirstColumn="0" w:lastRowLastColumn="0"/>
            </w:pPr>
            <w:r w:rsidRPr="0057718E">
              <w:t>MAE</w:t>
            </w:r>
          </w:p>
        </w:tc>
        <w:tc>
          <w:tcPr>
            <w:tcW w:w="1890" w:type="dxa"/>
          </w:tcPr>
          <w:p w14:paraId="7C5889BF" w14:textId="0E69A408" w:rsidR="00151E49" w:rsidRPr="0057718E" w:rsidRDefault="00151E49" w:rsidP="00151E49">
            <w:pPr>
              <w:cnfStyle w:val="000000100000" w:firstRow="0" w:lastRow="0" w:firstColumn="0" w:lastColumn="0" w:oddVBand="0" w:evenVBand="0" w:oddHBand="1" w:evenHBand="0" w:firstRowFirstColumn="0" w:firstRowLastColumn="0" w:lastRowFirstColumn="0" w:lastRowLastColumn="0"/>
            </w:pPr>
            <w:r w:rsidRPr="0057718E">
              <w:t>R</w:t>
            </w:r>
            <w:r w:rsidRPr="0057718E">
              <w:rPr>
                <w:vertAlign w:val="superscript"/>
              </w:rPr>
              <w:t>2</w:t>
            </w:r>
          </w:p>
        </w:tc>
      </w:tr>
      <w:tr w:rsidR="00151E49" w:rsidRPr="0057718E" w14:paraId="4FCA5B02"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3DA2342F" w14:textId="77777777" w:rsidR="00151E49" w:rsidRPr="0057718E" w:rsidRDefault="00151E49" w:rsidP="00151E49">
            <w:r w:rsidRPr="0057718E">
              <w:t>Régression linéaire</w:t>
            </w:r>
          </w:p>
        </w:tc>
        <w:tc>
          <w:tcPr>
            <w:tcW w:w="1947" w:type="dxa"/>
          </w:tcPr>
          <w:p w14:paraId="12B8C9F7" w14:textId="4F479DE0" w:rsidR="00151E49" w:rsidRPr="0057718E" w:rsidRDefault="00151E49" w:rsidP="00151E49">
            <w:pPr>
              <w:cnfStyle w:val="000000000000" w:firstRow="0" w:lastRow="0" w:firstColumn="0" w:lastColumn="0" w:oddVBand="0" w:evenVBand="0" w:oddHBand="0" w:evenHBand="0" w:firstRowFirstColumn="0" w:firstRowLastColumn="0" w:lastRowFirstColumn="0" w:lastRowLastColumn="0"/>
            </w:pPr>
            <w:r w:rsidRPr="0057718E">
              <w:t>20590.648902</w:t>
            </w:r>
          </w:p>
        </w:tc>
        <w:tc>
          <w:tcPr>
            <w:tcW w:w="1869" w:type="dxa"/>
          </w:tcPr>
          <w:p w14:paraId="5628C8DE" w14:textId="74E48928" w:rsidR="00151E49" w:rsidRPr="0057718E" w:rsidRDefault="00151E49" w:rsidP="00151E49">
            <w:pPr>
              <w:cnfStyle w:val="000000000000" w:firstRow="0" w:lastRow="0" w:firstColumn="0" w:lastColumn="0" w:oddVBand="0" w:evenVBand="0" w:oddHBand="0" w:evenHBand="0" w:firstRowFirstColumn="0" w:firstRowLastColumn="0" w:lastRowFirstColumn="0" w:lastRowLastColumn="0"/>
            </w:pPr>
            <w:r w:rsidRPr="0057718E">
              <w:t>17408.292125</w:t>
            </w:r>
          </w:p>
        </w:tc>
        <w:tc>
          <w:tcPr>
            <w:tcW w:w="1890" w:type="dxa"/>
          </w:tcPr>
          <w:p w14:paraId="75AED911" w14:textId="46049B7A" w:rsidR="00151E49" w:rsidRPr="0057718E" w:rsidRDefault="00151E49" w:rsidP="00151E49">
            <w:pPr>
              <w:cnfStyle w:val="000000000000" w:firstRow="0" w:lastRow="0" w:firstColumn="0" w:lastColumn="0" w:oddVBand="0" w:evenVBand="0" w:oddHBand="0" w:evenHBand="0" w:firstRowFirstColumn="0" w:firstRowLastColumn="0" w:lastRowFirstColumn="0" w:lastRowLastColumn="0"/>
            </w:pPr>
            <w:r w:rsidRPr="0057718E">
              <w:t>0.975251</w:t>
            </w:r>
          </w:p>
        </w:tc>
      </w:tr>
      <w:tr w:rsidR="00151E49" w:rsidRPr="0057718E" w14:paraId="2F76CF7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112430E" w14:textId="77777777" w:rsidR="00151E49" w:rsidRPr="0057718E" w:rsidRDefault="00151E49" w:rsidP="00151E49">
            <w:r w:rsidRPr="0057718E">
              <w:t>Régression polynomiale</w:t>
            </w:r>
          </w:p>
        </w:tc>
        <w:tc>
          <w:tcPr>
            <w:tcW w:w="1947" w:type="dxa"/>
          </w:tcPr>
          <w:p w14:paraId="54A33611" w14:textId="706E0EE1" w:rsidR="00151E49" w:rsidRPr="0057718E" w:rsidRDefault="00151E49" w:rsidP="00151E49">
            <w:pPr>
              <w:cnfStyle w:val="000000100000" w:firstRow="0" w:lastRow="0" w:firstColumn="0" w:lastColumn="0" w:oddVBand="0" w:evenVBand="0" w:oddHBand="1" w:evenHBand="0" w:firstRowFirstColumn="0" w:firstRowLastColumn="0" w:lastRowFirstColumn="0" w:lastRowLastColumn="0"/>
            </w:pPr>
            <w:r w:rsidRPr="0057718E">
              <w:t>26508.796376</w:t>
            </w:r>
          </w:p>
        </w:tc>
        <w:tc>
          <w:tcPr>
            <w:tcW w:w="1869" w:type="dxa"/>
          </w:tcPr>
          <w:p w14:paraId="145E1D0B" w14:textId="1F18EF85" w:rsidR="00151E49" w:rsidRPr="0057718E" w:rsidRDefault="00151E49" w:rsidP="00151E49">
            <w:pPr>
              <w:cnfStyle w:val="000000100000" w:firstRow="0" w:lastRow="0" w:firstColumn="0" w:lastColumn="0" w:oddVBand="0" w:evenVBand="0" w:oddHBand="1" w:evenHBand="0" w:firstRowFirstColumn="0" w:firstRowLastColumn="0" w:lastRowFirstColumn="0" w:lastRowLastColumn="0"/>
            </w:pPr>
            <w:r w:rsidRPr="0057718E">
              <w:t>22186.520542</w:t>
            </w:r>
          </w:p>
        </w:tc>
        <w:tc>
          <w:tcPr>
            <w:tcW w:w="1890" w:type="dxa"/>
          </w:tcPr>
          <w:p w14:paraId="798CF3ED" w14:textId="48206545" w:rsidR="00151E49" w:rsidRPr="0057718E" w:rsidRDefault="00151E49" w:rsidP="00151E49">
            <w:pPr>
              <w:cnfStyle w:val="000000100000" w:firstRow="0" w:lastRow="0" w:firstColumn="0" w:lastColumn="0" w:oddVBand="0" w:evenVBand="0" w:oddHBand="1" w:evenHBand="0" w:firstRowFirstColumn="0" w:firstRowLastColumn="0" w:lastRowFirstColumn="0" w:lastRowLastColumn="0"/>
            </w:pPr>
            <w:r w:rsidRPr="0057718E">
              <w:t>0.958980</w:t>
            </w:r>
          </w:p>
        </w:tc>
      </w:tr>
      <w:tr w:rsidR="00151E49" w:rsidRPr="0057718E" w14:paraId="00850534"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7C031379" w14:textId="77777777" w:rsidR="00151E49" w:rsidRPr="0057718E" w:rsidRDefault="00151E49" w:rsidP="00151E49">
            <w:proofErr w:type="spellStart"/>
            <w:r w:rsidRPr="0057718E">
              <w:t>Random</w:t>
            </w:r>
            <w:proofErr w:type="spellEnd"/>
            <w:r w:rsidRPr="0057718E">
              <w:t xml:space="preserve"> </w:t>
            </w:r>
            <w:proofErr w:type="spellStart"/>
            <w:r w:rsidRPr="0057718E">
              <w:t>forest</w:t>
            </w:r>
            <w:proofErr w:type="spellEnd"/>
          </w:p>
        </w:tc>
        <w:tc>
          <w:tcPr>
            <w:tcW w:w="1947" w:type="dxa"/>
          </w:tcPr>
          <w:p w14:paraId="1D0F0F15" w14:textId="6023D1A8" w:rsidR="00151E49" w:rsidRPr="0057718E" w:rsidRDefault="00151E49" w:rsidP="00151E49">
            <w:pPr>
              <w:cnfStyle w:val="000000000000" w:firstRow="0" w:lastRow="0" w:firstColumn="0" w:lastColumn="0" w:oddVBand="0" w:evenVBand="0" w:oddHBand="0" w:evenHBand="0" w:firstRowFirstColumn="0" w:firstRowLastColumn="0" w:lastRowFirstColumn="0" w:lastRowLastColumn="0"/>
            </w:pPr>
            <w:r w:rsidRPr="0057718E">
              <w:t>22382.350571</w:t>
            </w:r>
          </w:p>
        </w:tc>
        <w:tc>
          <w:tcPr>
            <w:tcW w:w="1869" w:type="dxa"/>
          </w:tcPr>
          <w:p w14:paraId="65C2517F" w14:textId="6871B92D" w:rsidR="00151E49" w:rsidRPr="0057718E" w:rsidRDefault="00151E49" w:rsidP="00151E49">
            <w:pPr>
              <w:cnfStyle w:val="000000000000" w:firstRow="0" w:lastRow="0" w:firstColumn="0" w:lastColumn="0" w:oddVBand="0" w:evenVBand="0" w:oddHBand="0" w:evenHBand="0" w:firstRowFirstColumn="0" w:firstRowLastColumn="0" w:lastRowFirstColumn="0" w:lastRowLastColumn="0"/>
            </w:pPr>
            <w:r w:rsidRPr="0057718E">
              <w:t>17977.178000</w:t>
            </w:r>
          </w:p>
        </w:tc>
        <w:tc>
          <w:tcPr>
            <w:tcW w:w="1890" w:type="dxa"/>
          </w:tcPr>
          <w:p w14:paraId="6ABD702B" w14:textId="591AFCBF" w:rsidR="00151E49" w:rsidRPr="0057718E" w:rsidRDefault="00151E49" w:rsidP="002B1692">
            <w:pPr>
              <w:keepNext/>
              <w:cnfStyle w:val="000000000000" w:firstRow="0" w:lastRow="0" w:firstColumn="0" w:lastColumn="0" w:oddVBand="0" w:evenVBand="0" w:oddHBand="0" w:evenHBand="0" w:firstRowFirstColumn="0" w:firstRowLastColumn="0" w:lastRowFirstColumn="0" w:lastRowLastColumn="0"/>
            </w:pPr>
            <w:r w:rsidRPr="0057718E">
              <w:t>0.970757</w:t>
            </w:r>
          </w:p>
        </w:tc>
      </w:tr>
    </w:tbl>
    <w:p w14:paraId="263A9D66" w14:textId="52E4ABE9" w:rsidR="00606079" w:rsidRPr="0057718E" w:rsidRDefault="002B1692" w:rsidP="002B1692">
      <w:pPr>
        <w:pStyle w:val="Lgende"/>
        <w:jc w:val="center"/>
        <w:rPr>
          <w:rPrChange w:id="3421" w:author="Microsoft Office User" w:date="2025-01-28T16:29:00Z">
            <w:rPr>
              <w:lang w:val="fr-SN"/>
            </w:rPr>
          </w:rPrChange>
        </w:rPr>
      </w:pPr>
      <w:bookmarkStart w:id="3422" w:name="_Toc188724009"/>
      <w:r w:rsidRPr="0057718E">
        <w:rPr>
          <w:rPrChange w:id="3423" w:author="Microsoft Office User" w:date="2025-01-28T16:29:00Z">
            <w:rPr>
              <w:lang w:val="fr-SN"/>
            </w:rPr>
          </w:rPrChange>
        </w:rPr>
        <w:t xml:space="preserve">Tableau </w:t>
      </w:r>
      <w:r w:rsidRPr="0057718E">
        <w:rPr>
          <w:rPrChange w:id="3424" w:author="Microsoft Office User" w:date="2025-01-28T16:29:00Z">
            <w:rPr>
              <w:lang w:val="fr-SN"/>
            </w:rPr>
          </w:rPrChange>
        </w:rPr>
        <w:fldChar w:fldCharType="begin"/>
      </w:r>
      <w:r w:rsidRPr="0057718E">
        <w:rPr>
          <w:rPrChange w:id="3425" w:author="Microsoft Office User" w:date="2025-01-28T16:29:00Z">
            <w:rPr>
              <w:lang w:val="fr-SN"/>
            </w:rPr>
          </w:rPrChange>
        </w:rPr>
        <w:instrText xml:space="preserve"> SEQ Tableau \* ARABIC </w:instrText>
      </w:r>
      <w:r w:rsidRPr="0057718E">
        <w:rPr>
          <w:rPrChange w:id="3426" w:author="Microsoft Office User" w:date="2025-01-28T16:29:00Z">
            <w:rPr>
              <w:lang w:val="fr-SN"/>
            </w:rPr>
          </w:rPrChange>
        </w:rPr>
        <w:fldChar w:fldCharType="separate"/>
      </w:r>
      <w:r w:rsidR="0016411D" w:rsidRPr="0057718E">
        <w:rPr>
          <w:rPrChange w:id="3427" w:author="Microsoft Office User" w:date="2025-01-28T16:29:00Z">
            <w:rPr>
              <w:noProof/>
              <w:lang w:val="fr-SN"/>
            </w:rPr>
          </w:rPrChange>
        </w:rPr>
        <w:t>6</w:t>
      </w:r>
      <w:r w:rsidRPr="0057718E">
        <w:rPr>
          <w:rPrChange w:id="3428" w:author="Microsoft Office User" w:date="2025-01-28T16:29:00Z">
            <w:rPr>
              <w:lang w:val="fr-SN"/>
            </w:rPr>
          </w:rPrChange>
        </w:rPr>
        <w:fldChar w:fldCharType="end"/>
      </w:r>
      <w:r w:rsidRPr="0057718E">
        <w:rPr>
          <w:rPrChange w:id="3429" w:author="Microsoft Office User" w:date="2025-01-28T16:29:00Z">
            <w:rPr>
              <w:lang w:val="fr-SN"/>
            </w:rPr>
          </w:rPrChange>
        </w:rPr>
        <w:t xml:space="preserve"> : Résultat excèdent brute d'exploitation</w:t>
      </w:r>
      <w:bookmarkEnd w:id="3422"/>
    </w:p>
    <w:tbl>
      <w:tblPr>
        <w:tblStyle w:val="Tableausimple5"/>
        <w:tblW w:w="0" w:type="auto"/>
        <w:tblLook w:val="04A0" w:firstRow="1" w:lastRow="0" w:firstColumn="1" w:lastColumn="0" w:noHBand="0" w:noVBand="1"/>
      </w:tblPr>
      <w:tblGrid>
        <w:gridCol w:w="3654"/>
        <w:gridCol w:w="1947"/>
        <w:gridCol w:w="1869"/>
        <w:gridCol w:w="1890"/>
      </w:tblGrid>
      <w:tr w:rsidR="00151E49" w:rsidRPr="0057718E" w14:paraId="46C0CAE3" w14:textId="77777777" w:rsidTr="00FA31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0F708039" w14:textId="77777777" w:rsidR="00151E49" w:rsidRPr="0057718E" w:rsidRDefault="00151E49" w:rsidP="008D63AC"/>
        </w:tc>
        <w:tc>
          <w:tcPr>
            <w:tcW w:w="5706" w:type="dxa"/>
            <w:gridSpan w:val="3"/>
          </w:tcPr>
          <w:p w14:paraId="16C60BD6" w14:textId="1C3DFC22" w:rsidR="00151E49" w:rsidRPr="0057718E" w:rsidRDefault="00151E49" w:rsidP="008D63AC">
            <w:pPr>
              <w:cnfStyle w:val="100000000000" w:firstRow="1" w:lastRow="0" w:firstColumn="0" w:lastColumn="0" w:oddVBand="0" w:evenVBand="0" w:oddHBand="0" w:evenHBand="0" w:firstRowFirstColumn="0" w:firstRowLastColumn="0" w:lastRowFirstColumn="0" w:lastRowLastColumn="0"/>
              <w:rPr>
                <w:rPrChange w:id="3430" w:author="Microsoft Office User" w:date="2025-01-28T16:29:00Z">
                  <w:rPr>
                    <w:lang w:val="fr-SN"/>
                  </w:rPr>
                </w:rPrChange>
              </w:rPr>
            </w:pPr>
            <w:r w:rsidRPr="0057718E">
              <w:rPr>
                <w:rPrChange w:id="3431" w:author="Microsoft Office User" w:date="2025-01-28T16:29:00Z">
                  <w:rPr>
                    <w:lang w:val="fr-SN"/>
                  </w:rPr>
                </w:rPrChange>
              </w:rPr>
              <w:t>Le résultat net</w:t>
            </w:r>
          </w:p>
        </w:tc>
      </w:tr>
      <w:tr w:rsidR="00151E49" w:rsidRPr="0057718E" w14:paraId="7F9C7C5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05345271" w14:textId="77777777" w:rsidR="00151E49" w:rsidRPr="0057718E" w:rsidRDefault="00151E49" w:rsidP="00151E49"/>
        </w:tc>
        <w:tc>
          <w:tcPr>
            <w:tcW w:w="1947" w:type="dxa"/>
          </w:tcPr>
          <w:p w14:paraId="434B7046" w14:textId="4A00523B" w:rsidR="00151E49" w:rsidRPr="0057718E" w:rsidRDefault="00151E49" w:rsidP="00151E49">
            <w:pPr>
              <w:cnfStyle w:val="000000100000" w:firstRow="0" w:lastRow="0" w:firstColumn="0" w:lastColumn="0" w:oddVBand="0" w:evenVBand="0" w:oddHBand="1" w:evenHBand="0" w:firstRowFirstColumn="0" w:firstRowLastColumn="0" w:lastRowFirstColumn="0" w:lastRowLastColumn="0"/>
            </w:pPr>
            <w:r w:rsidRPr="0057718E">
              <w:t>RMSE</w:t>
            </w:r>
          </w:p>
        </w:tc>
        <w:tc>
          <w:tcPr>
            <w:tcW w:w="1869" w:type="dxa"/>
          </w:tcPr>
          <w:p w14:paraId="401F0240" w14:textId="095F88EA" w:rsidR="00151E49" w:rsidRPr="0057718E" w:rsidRDefault="00151E49" w:rsidP="00151E49">
            <w:pPr>
              <w:cnfStyle w:val="000000100000" w:firstRow="0" w:lastRow="0" w:firstColumn="0" w:lastColumn="0" w:oddVBand="0" w:evenVBand="0" w:oddHBand="1" w:evenHBand="0" w:firstRowFirstColumn="0" w:firstRowLastColumn="0" w:lastRowFirstColumn="0" w:lastRowLastColumn="0"/>
            </w:pPr>
            <w:r w:rsidRPr="0057718E">
              <w:t>MAE</w:t>
            </w:r>
          </w:p>
        </w:tc>
        <w:tc>
          <w:tcPr>
            <w:tcW w:w="1890" w:type="dxa"/>
          </w:tcPr>
          <w:p w14:paraId="00A61C68" w14:textId="31142691" w:rsidR="00151E49" w:rsidRPr="0057718E" w:rsidRDefault="00151E49" w:rsidP="00151E49">
            <w:pPr>
              <w:cnfStyle w:val="000000100000" w:firstRow="0" w:lastRow="0" w:firstColumn="0" w:lastColumn="0" w:oddVBand="0" w:evenVBand="0" w:oddHBand="1" w:evenHBand="0" w:firstRowFirstColumn="0" w:firstRowLastColumn="0" w:lastRowFirstColumn="0" w:lastRowLastColumn="0"/>
            </w:pPr>
            <w:r w:rsidRPr="0057718E">
              <w:t>R</w:t>
            </w:r>
            <w:r w:rsidRPr="0057718E">
              <w:rPr>
                <w:vertAlign w:val="superscript"/>
              </w:rPr>
              <w:t>2</w:t>
            </w:r>
          </w:p>
        </w:tc>
      </w:tr>
      <w:tr w:rsidR="00151E49" w:rsidRPr="0057718E" w14:paraId="0C14D34E"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6D343E81" w14:textId="77777777" w:rsidR="00151E49" w:rsidRPr="0057718E" w:rsidRDefault="00151E49" w:rsidP="00151E49">
            <w:r w:rsidRPr="0057718E">
              <w:t>Régression linéaire</w:t>
            </w:r>
          </w:p>
        </w:tc>
        <w:tc>
          <w:tcPr>
            <w:tcW w:w="1947" w:type="dxa"/>
          </w:tcPr>
          <w:p w14:paraId="084EC51E" w14:textId="7D9EA3D2" w:rsidR="00151E49" w:rsidRPr="0057718E" w:rsidRDefault="00151E49" w:rsidP="00151E49">
            <w:pPr>
              <w:cnfStyle w:val="000000000000" w:firstRow="0" w:lastRow="0" w:firstColumn="0" w:lastColumn="0" w:oddVBand="0" w:evenVBand="0" w:oddHBand="0" w:evenHBand="0" w:firstRowFirstColumn="0" w:firstRowLastColumn="0" w:lastRowFirstColumn="0" w:lastRowLastColumn="0"/>
            </w:pPr>
            <w:r w:rsidRPr="0057718E">
              <w:t>21191.289213</w:t>
            </w:r>
          </w:p>
        </w:tc>
        <w:tc>
          <w:tcPr>
            <w:tcW w:w="1869" w:type="dxa"/>
          </w:tcPr>
          <w:p w14:paraId="50ECB2E4" w14:textId="7140B550" w:rsidR="00151E49" w:rsidRPr="0057718E" w:rsidRDefault="00151E49" w:rsidP="00151E49">
            <w:pPr>
              <w:cnfStyle w:val="000000000000" w:firstRow="0" w:lastRow="0" w:firstColumn="0" w:lastColumn="0" w:oddVBand="0" w:evenVBand="0" w:oddHBand="0" w:evenHBand="0" w:firstRowFirstColumn="0" w:firstRowLastColumn="0" w:lastRowFirstColumn="0" w:lastRowLastColumn="0"/>
            </w:pPr>
            <w:r w:rsidRPr="0057718E">
              <w:t>16698.198544</w:t>
            </w:r>
          </w:p>
        </w:tc>
        <w:tc>
          <w:tcPr>
            <w:tcW w:w="1890" w:type="dxa"/>
          </w:tcPr>
          <w:p w14:paraId="2397A800" w14:textId="28A082C1" w:rsidR="00151E49" w:rsidRPr="0057718E" w:rsidRDefault="00151E49" w:rsidP="00151E49">
            <w:pPr>
              <w:cnfStyle w:val="000000000000" w:firstRow="0" w:lastRow="0" w:firstColumn="0" w:lastColumn="0" w:oddVBand="0" w:evenVBand="0" w:oddHBand="0" w:evenHBand="0" w:firstRowFirstColumn="0" w:firstRowLastColumn="0" w:lastRowFirstColumn="0" w:lastRowLastColumn="0"/>
            </w:pPr>
            <w:r w:rsidRPr="0057718E">
              <w:t>0.886268</w:t>
            </w:r>
          </w:p>
        </w:tc>
      </w:tr>
      <w:tr w:rsidR="00151E49" w:rsidRPr="0057718E" w14:paraId="1C2E393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15FB1FDF" w14:textId="77777777" w:rsidR="00151E49" w:rsidRPr="0057718E" w:rsidRDefault="00151E49" w:rsidP="00151E49">
            <w:r w:rsidRPr="0057718E">
              <w:t>Régression polynomiale</w:t>
            </w:r>
          </w:p>
        </w:tc>
        <w:tc>
          <w:tcPr>
            <w:tcW w:w="1947" w:type="dxa"/>
          </w:tcPr>
          <w:p w14:paraId="5E025AE4" w14:textId="13DAA170" w:rsidR="00151E49" w:rsidRPr="0057718E" w:rsidRDefault="00151E49" w:rsidP="00151E49">
            <w:pPr>
              <w:cnfStyle w:val="000000100000" w:firstRow="0" w:lastRow="0" w:firstColumn="0" w:lastColumn="0" w:oddVBand="0" w:evenVBand="0" w:oddHBand="1" w:evenHBand="0" w:firstRowFirstColumn="0" w:firstRowLastColumn="0" w:lastRowFirstColumn="0" w:lastRowLastColumn="0"/>
            </w:pPr>
            <w:r w:rsidRPr="0057718E">
              <w:t>22892.405651</w:t>
            </w:r>
          </w:p>
        </w:tc>
        <w:tc>
          <w:tcPr>
            <w:tcW w:w="1869" w:type="dxa"/>
          </w:tcPr>
          <w:p w14:paraId="1B65D577" w14:textId="3353436C" w:rsidR="00151E49" w:rsidRPr="0057718E" w:rsidRDefault="00151E49" w:rsidP="00151E49">
            <w:pPr>
              <w:cnfStyle w:val="000000100000" w:firstRow="0" w:lastRow="0" w:firstColumn="0" w:lastColumn="0" w:oddVBand="0" w:evenVBand="0" w:oddHBand="1" w:evenHBand="0" w:firstRowFirstColumn="0" w:firstRowLastColumn="0" w:lastRowFirstColumn="0" w:lastRowLastColumn="0"/>
            </w:pPr>
            <w:r w:rsidRPr="0057718E">
              <w:t>18745.964893</w:t>
            </w:r>
          </w:p>
        </w:tc>
        <w:tc>
          <w:tcPr>
            <w:tcW w:w="1890" w:type="dxa"/>
          </w:tcPr>
          <w:p w14:paraId="2CBAFAA4" w14:textId="215F0B10" w:rsidR="00151E49" w:rsidRPr="0057718E" w:rsidRDefault="00151E49" w:rsidP="00151E49">
            <w:pPr>
              <w:cnfStyle w:val="000000100000" w:firstRow="0" w:lastRow="0" w:firstColumn="0" w:lastColumn="0" w:oddVBand="0" w:evenVBand="0" w:oddHBand="1" w:evenHBand="0" w:firstRowFirstColumn="0" w:firstRowLastColumn="0" w:lastRowFirstColumn="0" w:lastRowLastColumn="0"/>
            </w:pPr>
            <w:r w:rsidRPr="0057718E">
              <w:t>0.867276</w:t>
            </w:r>
          </w:p>
        </w:tc>
      </w:tr>
      <w:tr w:rsidR="00151E49" w:rsidRPr="0057718E" w14:paraId="37518DD4"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34552847" w14:textId="77777777" w:rsidR="00151E49" w:rsidRPr="0057718E" w:rsidRDefault="00151E49" w:rsidP="00151E49">
            <w:proofErr w:type="spellStart"/>
            <w:r w:rsidRPr="0057718E">
              <w:t>Random</w:t>
            </w:r>
            <w:proofErr w:type="spellEnd"/>
            <w:r w:rsidRPr="0057718E">
              <w:t xml:space="preserve"> </w:t>
            </w:r>
            <w:proofErr w:type="spellStart"/>
            <w:r w:rsidRPr="0057718E">
              <w:t>forest</w:t>
            </w:r>
            <w:proofErr w:type="spellEnd"/>
          </w:p>
        </w:tc>
        <w:tc>
          <w:tcPr>
            <w:tcW w:w="1947" w:type="dxa"/>
          </w:tcPr>
          <w:p w14:paraId="41F701F6" w14:textId="0ECE6DEB" w:rsidR="00151E49" w:rsidRPr="0057718E" w:rsidRDefault="00151E49" w:rsidP="00151E49">
            <w:pPr>
              <w:cnfStyle w:val="000000000000" w:firstRow="0" w:lastRow="0" w:firstColumn="0" w:lastColumn="0" w:oddVBand="0" w:evenVBand="0" w:oddHBand="0" w:evenHBand="0" w:firstRowFirstColumn="0" w:firstRowLastColumn="0" w:lastRowFirstColumn="0" w:lastRowLastColumn="0"/>
            </w:pPr>
            <w:r w:rsidRPr="0057718E">
              <w:t>19647.888037</w:t>
            </w:r>
          </w:p>
        </w:tc>
        <w:tc>
          <w:tcPr>
            <w:tcW w:w="1869" w:type="dxa"/>
          </w:tcPr>
          <w:p w14:paraId="3C130FDC" w14:textId="25A82E45" w:rsidR="00151E49" w:rsidRPr="0057718E" w:rsidRDefault="00151E49" w:rsidP="00151E49">
            <w:pPr>
              <w:cnfStyle w:val="000000000000" w:firstRow="0" w:lastRow="0" w:firstColumn="0" w:lastColumn="0" w:oddVBand="0" w:evenVBand="0" w:oddHBand="0" w:evenHBand="0" w:firstRowFirstColumn="0" w:firstRowLastColumn="0" w:lastRowFirstColumn="0" w:lastRowLastColumn="0"/>
            </w:pPr>
            <w:r w:rsidRPr="0057718E">
              <w:t>16322.178000</w:t>
            </w:r>
          </w:p>
        </w:tc>
        <w:tc>
          <w:tcPr>
            <w:tcW w:w="1890" w:type="dxa"/>
          </w:tcPr>
          <w:p w14:paraId="42544E6D" w14:textId="4667558D" w:rsidR="00151E49" w:rsidRPr="0057718E" w:rsidRDefault="00151E49" w:rsidP="00337541">
            <w:pPr>
              <w:keepNext/>
              <w:cnfStyle w:val="000000000000" w:firstRow="0" w:lastRow="0" w:firstColumn="0" w:lastColumn="0" w:oddVBand="0" w:evenVBand="0" w:oddHBand="0" w:evenHBand="0" w:firstRowFirstColumn="0" w:firstRowLastColumn="0" w:lastRowFirstColumn="0" w:lastRowLastColumn="0"/>
            </w:pPr>
            <w:r w:rsidRPr="0057718E">
              <w:t>0.902232</w:t>
            </w:r>
          </w:p>
        </w:tc>
      </w:tr>
    </w:tbl>
    <w:p w14:paraId="238DBBF6" w14:textId="2A15555B" w:rsidR="00BA6638" w:rsidRPr="0057718E" w:rsidRDefault="00337541" w:rsidP="00337541">
      <w:pPr>
        <w:pStyle w:val="Lgende"/>
        <w:jc w:val="center"/>
        <w:rPr>
          <w:rPrChange w:id="3432" w:author="Microsoft Office User" w:date="2025-01-28T16:29:00Z">
            <w:rPr>
              <w:lang w:val="fr-SN"/>
            </w:rPr>
          </w:rPrChange>
        </w:rPr>
      </w:pPr>
      <w:bookmarkStart w:id="3433" w:name="_Toc188724010"/>
      <w:r w:rsidRPr="0057718E">
        <w:rPr>
          <w:rPrChange w:id="3434" w:author="Microsoft Office User" w:date="2025-01-28T16:29:00Z">
            <w:rPr>
              <w:lang w:val="fr-SN"/>
            </w:rPr>
          </w:rPrChange>
        </w:rPr>
        <w:t xml:space="preserve">Tableau </w:t>
      </w:r>
      <w:r w:rsidRPr="0057718E">
        <w:rPr>
          <w:rPrChange w:id="3435" w:author="Microsoft Office User" w:date="2025-01-28T16:29:00Z">
            <w:rPr>
              <w:lang w:val="fr-SN"/>
            </w:rPr>
          </w:rPrChange>
        </w:rPr>
        <w:fldChar w:fldCharType="begin"/>
      </w:r>
      <w:r w:rsidRPr="0057718E">
        <w:rPr>
          <w:rPrChange w:id="3436" w:author="Microsoft Office User" w:date="2025-01-28T16:29:00Z">
            <w:rPr>
              <w:lang w:val="fr-SN"/>
            </w:rPr>
          </w:rPrChange>
        </w:rPr>
        <w:instrText xml:space="preserve"> SEQ Tableau \* ARABIC </w:instrText>
      </w:r>
      <w:r w:rsidRPr="0057718E">
        <w:rPr>
          <w:rPrChange w:id="3437" w:author="Microsoft Office User" w:date="2025-01-28T16:29:00Z">
            <w:rPr>
              <w:lang w:val="fr-SN"/>
            </w:rPr>
          </w:rPrChange>
        </w:rPr>
        <w:fldChar w:fldCharType="separate"/>
      </w:r>
      <w:r w:rsidR="0016411D" w:rsidRPr="0057718E">
        <w:rPr>
          <w:rPrChange w:id="3438" w:author="Microsoft Office User" w:date="2025-01-28T16:29:00Z">
            <w:rPr>
              <w:noProof/>
              <w:lang w:val="fr-SN"/>
            </w:rPr>
          </w:rPrChange>
        </w:rPr>
        <w:t>7</w:t>
      </w:r>
      <w:r w:rsidRPr="0057718E">
        <w:rPr>
          <w:rPrChange w:id="3439" w:author="Microsoft Office User" w:date="2025-01-28T16:29:00Z">
            <w:rPr>
              <w:lang w:val="fr-SN"/>
            </w:rPr>
          </w:rPrChange>
        </w:rPr>
        <w:fldChar w:fldCharType="end"/>
      </w:r>
      <w:r w:rsidRPr="0057718E">
        <w:rPr>
          <w:rPrChange w:id="3440" w:author="Microsoft Office User" w:date="2025-01-28T16:29:00Z">
            <w:rPr>
              <w:lang w:val="fr-SN"/>
            </w:rPr>
          </w:rPrChange>
        </w:rPr>
        <w:t xml:space="preserve"> : Résultat du résultat net</w:t>
      </w:r>
      <w:bookmarkEnd w:id="3433"/>
    </w:p>
    <w:tbl>
      <w:tblPr>
        <w:tblStyle w:val="Tableausimple5"/>
        <w:tblW w:w="0" w:type="auto"/>
        <w:tblLook w:val="04A0" w:firstRow="1" w:lastRow="0" w:firstColumn="1" w:lastColumn="0" w:noHBand="0" w:noVBand="1"/>
      </w:tblPr>
      <w:tblGrid>
        <w:gridCol w:w="3654"/>
        <w:gridCol w:w="1947"/>
        <w:gridCol w:w="1869"/>
        <w:gridCol w:w="1890"/>
      </w:tblGrid>
      <w:tr w:rsidR="00541C6B" w:rsidRPr="0057718E" w14:paraId="0FEDAB06" w14:textId="77777777" w:rsidTr="00064F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4E2CBDB5" w14:textId="77777777" w:rsidR="00541C6B" w:rsidRPr="0057718E" w:rsidRDefault="00541C6B" w:rsidP="008D63AC"/>
        </w:tc>
        <w:tc>
          <w:tcPr>
            <w:tcW w:w="5706" w:type="dxa"/>
            <w:gridSpan w:val="3"/>
          </w:tcPr>
          <w:p w14:paraId="50741244" w14:textId="3B4D5B7F" w:rsidR="00541C6B" w:rsidRPr="0057718E" w:rsidRDefault="00541C6B" w:rsidP="008D63AC">
            <w:pPr>
              <w:cnfStyle w:val="100000000000" w:firstRow="1" w:lastRow="0" w:firstColumn="0" w:lastColumn="0" w:oddVBand="0" w:evenVBand="0" w:oddHBand="0" w:evenHBand="0" w:firstRowFirstColumn="0" w:firstRowLastColumn="0" w:lastRowFirstColumn="0" w:lastRowLastColumn="0"/>
              <w:rPr>
                <w:rPrChange w:id="3441" w:author="Microsoft Office User" w:date="2025-01-28T16:29:00Z">
                  <w:rPr>
                    <w:lang w:val="fr-SN"/>
                  </w:rPr>
                </w:rPrChange>
              </w:rPr>
            </w:pPr>
            <w:r w:rsidRPr="0057718E">
              <w:rPr>
                <w:rPrChange w:id="3442" w:author="Microsoft Office User" w:date="2025-01-28T16:29:00Z">
                  <w:rPr>
                    <w:lang w:val="fr-SN"/>
                  </w:rPr>
                </w:rPrChange>
              </w:rPr>
              <w:t>Total actifs</w:t>
            </w:r>
          </w:p>
        </w:tc>
      </w:tr>
      <w:tr w:rsidR="00BA6638" w:rsidRPr="0057718E" w14:paraId="2EB50CA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BC6C35F" w14:textId="77777777" w:rsidR="00BA6638" w:rsidRPr="0057718E" w:rsidRDefault="00BA6638" w:rsidP="008D63AC">
            <w:r w:rsidRPr="0057718E">
              <w:t>Régression linéaire</w:t>
            </w:r>
          </w:p>
        </w:tc>
        <w:tc>
          <w:tcPr>
            <w:tcW w:w="1947" w:type="dxa"/>
          </w:tcPr>
          <w:p w14:paraId="0341E437" w14:textId="55CFC16B" w:rsidR="00BA6638" w:rsidRPr="0057718E" w:rsidRDefault="00EA62DC" w:rsidP="008D63AC">
            <w:pPr>
              <w:cnfStyle w:val="000000100000" w:firstRow="0" w:lastRow="0" w:firstColumn="0" w:lastColumn="0" w:oddVBand="0" w:evenVBand="0" w:oddHBand="1" w:evenHBand="0" w:firstRowFirstColumn="0" w:firstRowLastColumn="0" w:lastRowFirstColumn="0" w:lastRowLastColumn="0"/>
            </w:pPr>
            <w:r w:rsidRPr="0057718E">
              <w:t>151944.961321</w:t>
            </w:r>
          </w:p>
        </w:tc>
        <w:tc>
          <w:tcPr>
            <w:tcW w:w="1869" w:type="dxa"/>
          </w:tcPr>
          <w:p w14:paraId="11DCB726" w14:textId="6D62A0F7" w:rsidR="00BA6638" w:rsidRPr="0057718E" w:rsidRDefault="00EA62DC" w:rsidP="008D63AC">
            <w:pPr>
              <w:cnfStyle w:val="000000100000" w:firstRow="0" w:lastRow="0" w:firstColumn="0" w:lastColumn="0" w:oddVBand="0" w:evenVBand="0" w:oddHBand="1" w:evenHBand="0" w:firstRowFirstColumn="0" w:firstRowLastColumn="0" w:lastRowFirstColumn="0" w:lastRowLastColumn="0"/>
            </w:pPr>
            <w:r w:rsidRPr="0057718E">
              <w:t>137918.854288</w:t>
            </w:r>
          </w:p>
        </w:tc>
        <w:tc>
          <w:tcPr>
            <w:tcW w:w="1890" w:type="dxa"/>
          </w:tcPr>
          <w:p w14:paraId="5B6AE3E1" w14:textId="7062207E" w:rsidR="00BA6638" w:rsidRPr="0057718E" w:rsidRDefault="00EA62DC" w:rsidP="008D63AC">
            <w:pPr>
              <w:cnfStyle w:val="000000100000" w:firstRow="0" w:lastRow="0" w:firstColumn="0" w:lastColumn="0" w:oddVBand="0" w:evenVBand="0" w:oddHBand="1" w:evenHBand="0" w:firstRowFirstColumn="0" w:firstRowLastColumn="0" w:lastRowFirstColumn="0" w:lastRowLastColumn="0"/>
            </w:pPr>
            <w:r w:rsidRPr="0057718E">
              <w:t>0.771658</w:t>
            </w:r>
          </w:p>
        </w:tc>
      </w:tr>
      <w:tr w:rsidR="00BA6638" w:rsidRPr="0057718E" w14:paraId="29B21CDC"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72B22073" w14:textId="77777777" w:rsidR="00BA6638" w:rsidRPr="0057718E" w:rsidRDefault="00BA6638" w:rsidP="008D63AC">
            <w:r w:rsidRPr="0057718E">
              <w:t>Régression polynomiale</w:t>
            </w:r>
          </w:p>
        </w:tc>
        <w:tc>
          <w:tcPr>
            <w:tcW w:w="1947" w:type="dxa"/>
          </w:tcPr>
          <w:p w14:paraId="3693E32C" w14:textId="238E2983" w:rsidR="00BA6638" w:rsidRPr="0057718E" w:rsidRDefault="00EA62DC" w:rsidP="008D63AC">
            <w:pPr>
              <w:cnfStyle w:val="000000000000" w:firstRow="0" w:lastRow="0" w:firstColumn="0" w:lastColumn="0" w:oddVBand="0" w:evenVBand="0" w:oddHBand="0" w:evenHBand="0" w:firstRowFirstColumn="0" w:firstRowLastColumn="0" w:lastRowFirstColumn="0" w:lastRowLastColumn="0"/>
            </w:pPr>
            <w:r w:rsidRPr="0057718E">
              <w:t>94550.704900</w:t>
            </w:r>
          </w:p>
        </w:tc>
        <w:tc>
          <w:tcPr>
            <w:tcW w:w="1869" w:type="dxa"/>
          </w:tcPr>
          <w:p w14:paraId="627EF183" w14:textId="08213269" w:rsidR="00BA6638" w:rsidRPr="0057718E" w:rsidRDefault="00EA62DC" w:rsidP="008D63AC">
            <w:pPr>
              <w:cnfStyle w:val="000000000000" w:firstRow="0" w:lastRow="0" w:firstColumn="0" w:lastColumn="0" w:oddVBand="0" w:evenVBand="0" w:oddHBand="0" w:evenHBand="0" w:firstRowFirstColumn="0" w:firstRowLastColumn="0" w:lastRowFirstColumn="0" w:lastRowLastColumn="0"/>
            </w:pPr>
            <w:r w:rsidRPr="0057718E">
              <w:t>64463.893510</w:t>
            </w:r>
          </w:p>
        </w:tc>
        <w:tc>
          <w:tcPr>
            <w:tcW w:w="1890" w:type="dxa"/>
          </w:tcPr>
          <w:p w14:paraId="3B042953" w14:textId="044FD64F" w:rsidR="00BA6638" w:rsidRPr="0057718E" w:rsidRDefault="00EA62DC" w:rsidP="008D63AC">
            <w:pPr>
              <w:cnfStyle w:val="000000000000" w:firstRow="0" w:lastRow="0" w:firstColumn="0" w:lastColumn="0" w:oddVBand="0" w:evenVBand="0" w:oddHBand="0" w:evenHBand="0" w:firstRowFirstColumn="0" w:firstRowLastColumn="0" w:lastRowFirstColumn="0" w:lastRowLastColumn="0"/>
            </w:pPr>
            <w:r w:rsidRPr="0057718E">
              <w:t>0.911582</w:t>
            </w:r>
          </w:p>
        </w:tc>
      </w:tr>
      <w:tr w:rsidR="00BA6638" w:rsidRPr="0057718E" w14:paraId="4FCCBEC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3109F73E" w14:textId="77777777" w:rsidR="00BA6638" w:rsidRPr="0057718E" w:rsidRDefault="00BA6638" w:rsidP="008D63AC">
            <w:proofErr w:type="spellStart"/>
            <w:r w:rsidRPr="0057718E">
              <w:t>Random</w:t>
            </w:r>
            <w:proofErr w:type="spellEnd"/>
            <w:r w:rsidRPr="0057718E">
              <w:t xml:space="preserve"> </w:t>
            </w:r>
            <w:proofErr w:type="spellStart"/>
            <w:r w:rsidRPr="0057718E">
              <w:t>forest</w:t>
            </w:r>
            <w:proofErr w:type="spellEnd"/>
          </w:p>
        </w:tc>
        <w:tc>
          <w:tcPr>
            <w:tcW w:w="1947" w:type="dxa"/>
          </w:tcPr>
          <w:p w14:paraId="665EDEC3" w14:textId="6158F782" w:rsidR="00BA6638" w:rsidRPr="0057718E" w:rsidRDefault="00EA62DC" w:rsidP="008D63AC">
            <w:pPr>
              <w:cnfStyle w:val="000000100000" w:firstRow="0" w:lastRow="0" w:firstColumn="0" w:lastColumn="0" w:oddVBand="0" w:evenVBand="0" w:oddHBand="1" w:evenHBand="0" w:firstRowFirstColumn="0" w:firstRowLastColumn="0" w:lastRowFirstColumn="0" w:lastRowLastColumn="0"/>
            </w:pPr>
            <w:r w:rsidRPr="0057718E">
              <w:t>93707.317637</w:t>
            </w:r>
          </w:p>
        </w:tc>
        <w:tc>
          <w:tcPr>
            <w:tcW w:w="1869" w:type="dxa"/>
          </w:tcPr>
          <w:p w14:paraId="6094C57D" w14:textId="287BCF88" w:rsidR="00BA6638" w:rsidRPr="0057718E" w:rsidRDefault="00EA62DC" w:rsidP="008D63AC">
            <w:pPr>
              <w:cnfStyle w:val="000000100000" w:firstRow="0" w:lastRow="0" w:firstColumn="0" w:lastColumn="0" w:oddVBand="0" w:evenVBand="0" w:oddHBand="1" w:evenHBand="0" w:firstRowFirstColumn="0" w:firstRowLastColumn="0" w:lastRowFirstColumn="0" w:lastRowLastColumn="0"/>
            </w:pPr>
            <w:r w:rsidRPr="0057718E">
              <w:t>96959.800000</w:t>
            </w:r>
          </w:p>
        </w:tc>
        <w:tc>
          <w:tcPr>
            <w:tcW w:w="1890" w:type="dxa"/>
          </w:tcPr>
          <w:p w14:paraId="466946C5" w14:textId="0369C14D" w:rsidR="00BA6638" w:rsidRPr="0057718E" w:rsidRDefault="00EA62DC" w:rsidP="00A33E91">
            <w:pPr>
              <w:keepNext/>
              <w:cnfStyle w:val="000000100000" w:firstRow="0" w:lastRow="0" w:firstColumn="0" w:lastColumn="0" w:oddVBand="0" w:evenVBand="0" w:oddHBand="1" w:evenHBand="0" w:firstRowFirstColumn="0" w:firstRowLastColumn="0" w:lastRowFirstColumn="0" w:lastRowLastColumn="0"/>
            </w:pPr>
            <w:r w:rsidRPr="0057718E">
              <w:t>0.901471</w:t>
            </w:r>
          </w:p>
        </w:tc>
      </w:tr>
    </w:tbl>
    <w:p w14:paraId="2E1DF42A" w14:textId="76255C75" w:rsidR="00BA6638" w:rsidRPr="0057718E" w:rsidRDefault="00A33E91" w:rsidP="00A33E91">
      <w:pPr>
        <w:pStyle w:val="Lgende"/>
        <w:jc w:val="center"/>
        <w:rPr>
          <w:rPrChange w:id="3443" w:author="Microsoft Office User" w:date="2025-01-28T16:29:00Z">
            <w:rPr>
              <w:lang w:val="fr-SN"/>
            </w:rPr>
          </w:rPrChange>
        </w:rPr>
      </w:pPr>
      <w:bookmarkStart w:id="3444" w:name="_Toc188724011"/>
      <w:r w:rsidRPr="0057718E">
        <w:rPr>
          <w:rPrChange w:id="3445" w:author="Microsoft Office User" w:date="2025-01-28T16:29:00Z">
            <w:rPr>
              <w:lang w:val="fr-SN"/>
            </w:rPr>
          </w:rPrChange>
        </w:rPr>
        <w:t xml:space="preserve">Tableau </w:t>
      </w:r>
      <w:r w:rsidRPr="0057718E">
        <w:rPr>
          <w:rPrChange w:id="3446" w:author="Microsoft Office User" w:date="2025-01-28T16:29:00Z">
            <w:rPr>
              <w:lang w:val="fr-SN"/>
            </w:rPr>
          </w:rPrChange>
        </w:rPr>
        <w:fldChar w:fldCharType="begin"/>
      </w:r>
      <w:r w:rsidRPr="0057718E">
        <w:rPr>
          <w:rPrChange w:id="3447" w:author="Microsoft Office User" w:date="2025-01-28T16:29:00Z">
            <w:rPr>
              <w:lang w:val="fr-SN"/>
            </w:rPr>
          </w:rPrChange>
        </w:rPr>
        <w:instrText xml:space="preserve"> SEQ Tableau \* ARABIC </w:instrText>
      </w:r>
      <w:r w:rsidRPr="0057718E">
        <w:rPr>
          <w:rPrChange w:id="3448" w:author="Microsoft Office User" w:date="2025-01-28T16:29:00Z">
            <w:rPr>
              <w:lang w:val="fr-SN"/>
            </w:rPr>
          </w:rPrChange>
        </w:rPr>
        <w:fldChar w:fldCharType="separate"/>
      </w:r>
      <w:r w:rsidR="0016411D" w:rsidRPr="0057718E">
        <w:rPr>
          <w:rPrChange w:id="3449" w:author="Microsoft Office User" w:date="2025-01-28T16:29:00Z">
            <w:rPr>
              <w:noProof/>
              <w:lang w:val="fr-SN"/>
            </w:rPr>
          </w:rPrChange>
        </w:rPr>
        <w:t>8</w:t>
      </w:r>
      <w:r w:rsidRPr="0057718E">
        <w:rPr>
          <w:rPrChange w:id="3450" w:author="Microsoft Office User" w:date="2025-01-28T16:29:00Z">
            <w:rPr>
              <w:lang w:val="fr-SN"/>
            </w:rPr>
          </w:rPrChange>
        </w:rPr>
        <w:fldChar w:fldCharType="end"/>
      </w:r>
      <w:r w:rsidRPr="0057718E">
        <w:rPr>
          <w:rPrChange w:id="3451" w:author="Microsoft Office User" w:date="2025-01-28T16:29:00Z">
            <w:rPr>
              <w:lang w:val="fr-SN"/>
            </w:rPr>
          </w:rPrChange>
        </w:rPr>
        <w:t xml:space="preserve"> : Résultat total actif</w:t>
      </w:r>
      <w:bookmarkEnd w:id="3444"/>
    </w:p>
    <w:tbl>
      <w:tblPr>
        <w:tblStyle w:val="Tableausimple5"/>
        <w:tblW w:w="0" w:type="auto"/>
        <w:tblLook w:val="04A0" w:firstRow="1" w:lastRow="0" w:firstColumn="1" w:lastColumn="0" w:noHBand="0" w:noVBand="1"/>
      </w:tblPr>
      <w:tblGrid>
        <w:gridCol w:w="3654"/>
        <w:gridCol w:w="1947"/>
        <w:gridCol w:w="1869"/>
        <w:gridCol w:w="1890"/>
      </w:tblGrid>
      <w:tr w:rsidR="00541C6B" w:rsidRPr="0057718E" w14:paraId="4FE8EFC3" w14:textId="77777777" w:rsidTr="00EC38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27137570" w14:textId="77777777" w:rsidR="00541C6B" w:rsidRPr="0057718E" w:rsidRDefault="00541C6B" w:rsidP="008D63AC"/>
        </w:tc>
        <w:tc>
          <w:tcPr>
            <w:tcW w:w="5706" w:type="dxa"/>
            <w:gridSpan w:val="3"/>
          </w:tcPr>
          <w:p w14:paraId="2B2BF1D3" w14:textId="2D285B5D" w:rsidR="00541C6B" w:rsidRPr="0057718E" w:rsidRDefault="00541C6B" w:rsidP="008D63AC">
            <w:pPr>
              <w:cnfStyle w:val="100000000000" w:firstRow="1" w:lastRow="0" w:firstColumn="0" w:lastColumn="0" w:oddVBand="0" w:evenVBand="0" w:oddHBand="0" w:evenHBand="0" w:firstRowFirstColumn="0" w:firstRowLastColumn="0" w:lastRowFirstColumn="0" w:lastRowLastColumn="0"/>
              <w:rPr>
                <w:rPrChange w:id="3452" w:author="Microsoft Office User" w:date="2025-01-28T16:29:00Z">
                  <w:rPr>
                    <w:lang w:val="fr-SN"/>
                  </w:rPr>
                </w:rPrChange>
              </w:rPr>
            </w:pPr>
            <w:r w:rsidRPr="0057718E">
              <w:rPr>
                <w:rPrChange w:id="3453" w:author="Microsoft Office User" w:date="2025-01-28T16:29:00Z">
                  <w:rPr>
                    <w:lang w:val="fr-SN"/>
                  </w:rPr>
                </w:rPrChange>
              </w:rPr>
              <w:t>Total des capitaux propres</w:t>
            </w:r>
          </w:p>
        </w:tc>
      </w:tr>
      <w:tr w:rsidR="00BA6638" w:rsidRPr="0057718E" w14:paraId="2DEAC7C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3642E9F3" w14:textId="77777777" w:rsidR="00BA6638" w:rsidRPr="0057718E" w:rsidRDefault="00BA6638" w:rsidP="008D63AC">
            <w:r w:rsidRPr="0057718E">
              <w:t>Régression linéaire</w:t>
            </w:r>
          </w:p>
        </w:tc>
        <w:tc>
          <w:tcPr>
            <w:tcW w:w="1947" w:type="dxa"/>
          </w:tcPr>
          <w:p w14:paraId="4015EE83" w14:textId="35D78EA8" w:rsidR="00BA6638" w:rsidRPr="0057718E" w:rsidRDefault="00F4484F" w:rsidP="008D63AC">
            <w:pPr>
              <w:cnfStyle w:val="000000100000" w:firstRow="0" w:lastRow="0" w:firstColumn="0" w:lastColumn="0" w:oddVBand="0" w:evenVBand="0" w:oddHBand="1" w:evenHBand="0" w:firstRowFirstColumn="0" w:firstRowLastColumn="0" w:lastRowFirstColumn="0" w:lastRowLastColumn="0"/>
            </w:pPr>
            <w:r w:rsidRPr="0057718E">
              <w:t>19838.776782</w:t>
            </w:r>
          </w:p>
        </w:tc>
        <w:tc>
          <w:tcPr>
            <w:tcW w:w="1869" w:type="dxa"/>
          </w:tcPr>
          <w:p w14:paraId="246BEC43" w14:textId="70604E38" w:rsidR="00BA6638" w:rsidRPr="0057718E" w:rsidRDefault="00F4484F" w:rsidP="008D63AC">
            <w:pPr>
              <w:cnfStyle w:val="000000100000" w:firstRow="0" w:lastRow="0" w:firstColumn="0" w:lastColumn="0" w:oddVBand="0" w:evenVBand="0" w:oddHBand="1" w:evenHBand="0" w:firstRowFirstColumn="0" w:firstRowLastColumn="0" w:lastRowFirstColumn="0" w:lastRowLastColumn="0"/>
            </w:pPr>
            <w:r w:rsidRPr="0057718E">
              <w:t>19273.393123</w:t>
            </w:r>
          </w:p>
        </w:tc>
        <w:tc>
          <w:tcPr>
            <w:tcW w:w="1890" w:type="dxa"/>
          </w:tcPr>
          <w:p w14:paraId="5B53838E" w14:textId="17C7199F" w:rsidR="00BA6638" w:rsidRPr="0057718E" w:rsidRDefault="00F4484F" w:rsidP="008D63AC">
            <w:pPr>
              <w:cnfStyle w:val="000000100000" w:firstRow="0" w:lastRow="0" w:firstColumn="0" w:lastColumn="0" w:oddVBand="0" w:evenVBand="0" w:oddHBand="1" w:evenHBand="0" w:firstRowFirstColumn="0" w:firstRowLastColumn="0" w:lastRowFirstColumn="0" w:lastRowLastColumn="0"/>
            </w:pPr>
            <w:r w:rsidRPr="0057718E">
              <w:t>0.988315</w:t>
            </w:r>
          </w:p>
        </w:tc>
      </w:tr>
      <w:tr w:rsidR="00BA6638" w:rsidRPr="0057718E" w14:paraId="401251BC"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22FF44C3" w14:textId="77777777" w:rsidR="00BA6638" w:rsidRPr="0057718E" w:rsidRDefault="00BA6638" w:rsidP="008D63AC">
            <w:r w:rsidRPr="0057718E">
              <w:t>Régression polynomiale</w:t>
            </w:r>
          </w:p>
        </w:tc>
        <w:tc>
          <w:tcPr>
            <w:tcW w:w="1947" w:type="dxa"/>
          </w:tcPr>
          <w:p w14:paraId="35FD9F0B" w14:textId="74B488F6" w:rsidR="00BA6638" w:rsidRPr="0057718E" w:rsidRDefault="00F4484F" w:rsidP="008D63AC">
            <w:pPr>
              <w:cnfStyle w:val="000000000000" w:firstRow="0" w:lastRow="0" w:firstColumn="0" w:lastColumn="0" w:oddVBand="0" w:evenVBand="0" w:oddHBand="0" w:evenHBand="0" w:firstRowFirstColumn="0" w:firstRowLastColumn="0" w:lastRowFirstColumn="0" w:lastRowLastColumn="0"/>
            </w:pPr>
            <w:r w:rsidRPr="0057718E">
              <w:t>46235.199281</w:t>
            </w:r>
          </w:p>
        </w:tc>
        <w:tc>
          <w:tcPr>
            <w:tcW w:w="1869" w:type="dxa"/>
          </w:tcPr>
          <w:p w14:paraId="5DCB374B" w14:textId="76244A59" w:rsidR="00BA6638" w:rsidRPr="0057718E" w:rsidRDefault="00F4484F" w:rsidP="008D63AC">
            <w:pPr>
              <w:cnfStyle w:val="000000000000" w:firstRow="0" w:lastRow="0" w:firstColumn="0" w:lastColumn="0" w:oddVBand="0" w:evenVBand="0" w:oddHBand="0" w:evenHBand="0" w:firstRowFirstColumn="0" w:firstRowLastColumn="0" w:lastRowFirstColumn="0" w:lastRowLastColumn="0"/>
            </w:pPr>
            <w:r w:rsidRPr="0057718E">
              <w:t>30806.219956</w:t>
            </w:r>
          </w:p>
        </w:tc>
        <w:tc>
          <w:tcPr>
            <w:tcW w:w="1890" w:type="dxa"/>
          </w:tcPr>
          <w:p w14:paraId="58153154" w14:textId="40F4350F" w:rsidR="00BA6638" w:rsidRPr="0057718E" w:rsidRDefault="00F4484F" w:rsidP="008D63AC">
            <w:pPr>
              <w:cnfStyle w:val="000000000000" w:firstRow="0" w:lastRow="0" w:firstColumn="0" w:lastColumn="0" w:oddVBand="0" w:evenVBand="0" w:oddHBand="0" w:evenHBand="0" w:firstRowFirstColumn="0" w:firstRowLastColumn="0" w:lastRowFirstColumn="0" w:lastRowLastColumn="0"/>
            </w:pPr>
            <w:r w:rsidRPr="0057718E">
              <w:t>0.936534</w:t>
            </w:r>
          </w:p>
        </w:tc>
      </w:tr>
      <w:tr w:rsidR="00BA6638" w:rsidRPr="0057718E" w14:paraId="4ECEACC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19D67A8E" w14:textId="77777777" w:rsidR="00BA6638" w:rsidRPr="0057718E" w:rsidRDefault="00BA6638" w:rsidP="008D63AC">
            <w:proofErr w:type="spellStart"/>
            <w:r w:rsidRPr="0057718E">
              <w:t>Random</w:t>
            </w:r>
            <w:proofErr w:type="spellEnd"/>
            <w:r w:rsidRPr="0057718E">
              <w:t xml:space="preserve"> </w:t>
            </w:r>
            <w:proofErr w:type="spellStart"/>
            <w:r w:rsidRPr="0057718E">
              <w:t>forest</w:t>
            </w:r>
            <w:proofErr w:type="spellEnd"/>
          </w:p>
        </w:tc>
        <w:tc>
          <w:tcPr>
            <w:tcW w:w="1947" w:type="dxa"/>
          </w:tcPr>
          <w:p w14:paraId="54286A95" w14:textId="12234FF3" w:rsidR="00BA6638" w:rsidRPr="0057718E" w:rsidRDefault="00F4484F" w:rsidP="008D63AC">
            <w:pPr>
              <w:cnfStyle w:val="000000100000" w:firstRow="0" w:lastRow="0" w:firstColumn="0" w:lastColumn="0" w:oddVBand="0" w:evenVBand="0" w:oddHBand="1" w:evenHBand="0" w:firstRowFirstColumn="0" w:firstRowLastColumn="0" w:lastRowFirstColumn="0" w:lastRowLastColumn="0"/>
            </w:pPr>
            <w:r w:rsidRPr="0057718E">
              <w:t>25752.790772</w:t>
            </w:r>
          </w:p>
        </w:tc>
        <w:tc>
          <w:tcPr>
            <w:tcW w:w="1869" w:type="dxa"/>
          </w:tcPr>
          <w:p w14:paraId="2D8DBD88" w14:textId="2B0ACB27" w:rsidR="00BA6638" w:rsidRPr="0057718E" w:rsidRDefault="00F4484F" w:rsidP="008D63AC">
            <w:pPr>
              <w:cnfStyle w:val="000000100000" w:firstRow="0" w:lastRow="0" w:firstColumn="0" w:lastColumn="0" w:oddVBand="0" w:evenVBand="0" w:oddHBand="1" w:evenHBand="0" w:firstRowFirstColumn="0" w:firstRowLastColumn="0" w:lastRowFirstColumn="0" w:lastRowLastColumn="0"/>
            </w:pPr>
            <w:r w:rsidRPr="0057718E">
              <w:t>20621.528000</w:t>
            </w:r>
          </w:p>
        </w:tc>
        <w:tc>
          <w:tcPr>
            <w:tcW w:w="1890" w:type="dxa"/>
          </w:tcPr>
          <w:p w14:paraId="31ACD75C" w14:textId="3691E41B" w:rsidR="00BA6638" w:rsidRPr="0057718E" w:rsidRDefault="00F4484F" w:rsidP="00072157">
            <w:pPr>
              <w:keepNext/>
              <w:cnfStyle w:val="000000100000" w:firstRow="0" w:lastRow="0" w:firstColumn="0" w:lastColumn="0" w:oddVBand="0" w:evenVBand="0" w:oddHBand="1" w:evenHBand="0" w:firstRowFirstColumn="0" w:firstRowLastColumn="0" w:lastRowFirstColumn="0" w:lastRowLastColumn="0"/>
            </w:pPr>
            <w:r w:rsidRPr="0057718E">
              <w:t>0.980310</w:t>
            </w:r>
          </w:p>
        </w:tc>
      </w:tr>
    </w:tbl>
    <w:p w14:paraId="587122FF" w14:textId="73D4645B" w:rsidR="00392601" w:rsidRPr="0057718E" w:rsidRDefault="00072157" w:rsidP="00072157">
      <w:pPr>
        <w:pStyle w:val="Lgende"/>
        <w:jc w:val="center"/>
        <w:rPr>
          <w:rPrChange w:id="3454" w:author="Microsoft Office User" w:date="2025-01-28T16:29:00Z">
            <w:rPr>
              <w:lang w:val="fr-SN"/>
            </w:rPr>
          </w:rPrChange>
        </w:rPr>
      </w:pPr>
      <w:bookmarkStart w:id="3455" w:name="_Toc188724012"/>
      <w:r w:rsidRPr="0057718E">
        <w:rPr>
          <w:rPrChange w:id="3456" w:author="Microsoft Office User" w:date="2025-01-28T16:29:00Z">
            <w:rPr>
              <w:lang w:val="fr-SN"/>
            </w:rPr>
          </w:rPrChange>
        </w:rPr>
        <w:t xml:space="preserve">Tableau </w:t>
      </w:r>
      <w:r w:rsidRPr="0057718E">
        <w:rPr>
          <w:rPrChange w:id="3457" w:author="Microsoft Office User" w:date="2025-01-28T16:29:00Z">
            <w:rPr>
              <w:lang w:val="fr-SN"/>
            </w:rPr>
          </w:rPrChange>
        </w:rPr>
        <w:fldChar w:fldCharType="begin"/>
      </w:r>
      <w:r w:rsidRPr="0057718E">
        <w:rPr>
          <w:rPrChange w:id="3458" w:author="Microsoft Office User" w:date="2025-01-28T16:29:00Z">
            <w:rPr>
              <w:lang w:val="fr-SN"/>
            </w:rPr>
          </w:rPrChange>
        </w:rPr>
        <w:instrText xml:space="preserve"> SEQ Tableau \* ARABIC </w:instrText>
      </w:r>
      <w:r w:rsidRPr="0057718E">
        <w:rPr>
          <w:rPrChange w:id="3459" w:author="Microsoft Office User" w:date="2025-01-28T16:29:00Z">
            <w:rPr>
              <w:lang w:val="fr-SN"/>
            </w:rPr>
          </w:rPrChange>
        </w:rPr>
        <w:fldChar w:fldCharType="separate"/>
      </w:r>
      <w:r w:rsidR="0016411D" w:rsidRPr="0057718E">
        <w:rPr>
          <w:rPrChange w:id="3460" w:author="Microsoft Office User" w:date="2025-01-28T16:29:00Z">
            <w:rPr>
              <w:noProof/>
              <w:lang w:val="fr-SN"/>
            </w:rPr>
          </w:rPrChange>
        </w:rPr>
        <w:t>9</w:t>
      </w:r>
      <w:r w:rsidRPr="0057718E">
        <w:rPr>
          <w:rPrChange w:id="3461" w:author="Microsoft Office User" w:date="2025-01-28T16:29:00Z">
            <w:rPr>
              <w:lang w:val="fr-SN"/>
            </w:rPr>
          </w:rPrChange>
        </w:rPr>
        <w:fldChar w:fldCharType="end"/>
      </w:r>
      <w:r w:rsidRPr="0057718E">
        <w:rPr>
          <w:rPrChange w:id="3462" w:author="Microsoft Office User" w:date="2025-01-28T16:29:00Z">
            <w:rPr>
              <w:lang w:val="fr-SN"/>
            </w:rPr>
          </w:rPrChange>
        </w:rPr>
        <w:t xml:space="preserve"> : Résultat capitaux propres</w:t>
      </w:r>
      <w:bookmarkEnd w:id="3455"/>
    </w:p>
    <w:p w14:paraId="67DB19E7" w14:textId="62F995FF" w:rsidR="00156CA6" w:rsidRPr="0057718E" w:rsidRDefault="00156CA6" w:rsidP="00156CA6">
      <w:pPr>
        <w:rPr>
          <w:rPrChange w:id="3463" w:author="Microsoft Office User" w:date="2025-01-28T16:29:00Z">
            <w:rPr>
              <w:lang w:val="fr-SN"/>
            </w:rPr>
          </w:rPrChange>
        </w:rPr>
      </w:pPr>
      <w:r w:rsidRPr="0057718E">
        <w:rPr>
          <w:rPrChange w:id="3464" w:author="Microsoft Office User" w:date="2025-01-28T16:29:00Z">
            <w:rPr>
              <w:lang w:val="fr-SN"/>
            </w:rPr>
          </w:rPrChange>
        </w:rPr>
        <w:t>À chaque élément du compte de résultat comme du bilan, un certain nombre de modèles a été testé et nous pouvons maintenant apprécier la pertinence de certains modèles par rapport à d’autres. Il est temps de passer à la discussion.</w:t>
      </w:r>
    </w:p>
    <w:p w14:paraId="41E5D223" w14:textId="01D1C162" w:rsidR="00D9256E" w:rsidRPr="0057718E" w:rsidRDefault="00237D1F" w:rsidP="00B9476C">
      <w:pPr>
        <w:pStyle w:val="Paragraphedeliste"/>
        <w:numPr>
          <w:ilvl w:val="0"/>
          <w:numId w:val="21"/>
        </w:numPr>
        <w:rPr>
          <w:b/>
          <w:bCs/>
          <w:rPrChange w:id="3465" w:author="Microsoft Office User" w:date="2025-01-28T16:29:00Z">
            <w:rPr>
              <w:b/>
              <w:bCs/>
              <w:lang w:val="fr-SN"/>
            </w:rPr>
          </w:rPrChange>
        </w:rPr>
      </w:pPr>
      <w:r w:rsidRPr="0057718E">
        <w:rPr>
          <w:b/>
          <w:bCs/>
          <w:rPrChange w:id="3466" w:author="Microsoft Office User" w:date="2025-01-28T16:29:00Z">
            <w:rPr>
              <w:b/>
              <w:bCs/>
              <w:lang w:val="fr-SN"/>
            </w:rPr>
          </w:rPrChange>
        </w:rPr>
        <w:t>Discussion</w:t>
      </w:r>
    </w:p>
    <w:p w14:paraId="2182D7C5" w14:textId="0101B469" w:rsidR="00527EAD" w:rsidRPr="0057718E" w:rsidRDefault="00527EAD" w:rsidP="00527EAD">
      <w:pPr>
        <w:rPr>
          <w:rPrChange w:id="3467" w:author="Microsoft Office User" w:date="2025-01-28T16:29:00Z">
            <w:rPr>
              <w:lang w:val="fr-SN"/>
            </w:rPr>
          </w:rPrChange>
        </w:rPr>
      </w:pPr>
      <w:r w:rsidRPr="0057718E">
        <w:rPr>
          <w:rPrChange w:id="3468" w:author="Microsoft Office User" w:date="2025-01-28T16:29:00Z">
            <w:rPr>
              <w:lang w:val="fr-SN"/>
            </w:rPr>
          </w:rPrChange>
        </w:rPr>
        <w:t xml:space="preserve">Maintenant que nous avons développé nos modèles et obtenu les résultats, il est enfin possible de faire une analyse de nos résultats, un peu comme les analyses de matchs après un tournoi de basket. </w:t>
      </w:r>
    </w:p>
    <w:p w14:paraId="12C09419" w14:textId="41740997" w:rsidR="00527EAD" w:rsidRPr="0057718E" w:rsidRDefault="00527EAD" w:rsidP="00527EAD">
      <w:pPr>
        <w:rPr>
          <w:rPrChange w:id="3469" w:author="Microsoft Office User" w:date="2025-01-28T16:29:00Z">
            <w:rPr>
              <w:lang w:val="fr-SN"/>
            </w:rPr>
          </w:rPrChange>
        </w:rPr>
      </w:pPr>
      <w:r w:rsidRPr="0057718E">
        <w:rPr>
          <w:rPrChange w:id="3470" w:author="Microsoft Office User" w:date="2025-01-28T16:29:00Z">
            <w:rPr>
              <w:lang w:val="fr-SN"/>
            </w:rPr>
          </w:rPrChange>
        </w:rPr>
        <w:t xml:space="preserve">Concernant les résultats, nous avons constaté qu'il y a principalement trois modèles qui ont été testés : la régression linéaire, la régression polynomiale et le </w:t>
      </w:r>
      <w:proofErr w:type="spellStart"/>
      <w:r w:rsidRPr="0057718E">
        <w:rPr>
          <w:rPrChange w:id="3471" w:author="Microsoft Office User" w:date="2025-01-28T16:29:00Z">
            <w:rPr>
              <w:lang w:val="fr-SN"/>
            </w:rPr>
          </w:rPrChange>
        </w:rPr>
        <w:t>random</w:t>
      </w:r>
      <w:proofErr w:type="spellEnd"/>
      <w:r w:rsidRPr="0057718E">
        <w:rPr>
          <w:rPrChange w:id="3472" w:author="Microsoft Office User" w:date="2025-01-28T16:29:00Z">
            <w:rPr>
              <w:lang w:val="fr-SN"/>
            </w:rPr>
          </w:rPrChange>
        </w:rPr>
        <w:t xml:space="preserve"> </w:t>
      </w:r>
      <w:proofErr w:type="spellStart"/>
      <w:r w:rsidRPr="0057718E">
        <w:rPr>
          <w:rPrChange w:id="3473" w:author="Microsoft Office User" w:date="2025-01-28T16:29:00Z">
            <w:rPr>
              <w:lang w:val="fr-SN"/>
            </w:rPr>
          </w:rPrChange>
        </w:rPr>
        <w:t>forest</w:t>
      </w:r>
      <w:proofErr w:type="spellEnd"/>
      <w:r w:rsidRPr="0057718E">
        <w:rPr>
          <w:rPrChange w:id="3474" w:author="Microsoft Office User" w:date="2025-01-28T16:29:00Z">
            <w:rPr>
              <w:lang w:val="fr-SN"/>
            </w:rPr>
          </w:rPrChange>
        </w:rPr>
        <w:t xml:space="preserve">. Et comme il est de coutume dans l'IA, ce sont les données qui définissent les modèles. Il n’existe pas encore d'outil permettant de trouver le modèle parfait du premier coup, donc il faut en tester plusieurs. Le modèle de régression linéaire, bien que simple, nous a permis de représenter plusieurs données, comme le total des capitaux propres, le report à nouveau, les impôts différés, mais bien d’autres éléments, avec bien évidemment les métriques pour le confirmer. Le </w:t>
      </w:r>
      <w:proofErr w:type="spellStart"/>
      <w:r w:rsidRPr="0057718E">
        <w:rPr>
          <w:rPrChange w:id="3475" w:author="Microsoft Office User" w:date="2025-01-28T16:29:00Z">
            <w:rPr>
              <w:lang w:val="fr-SN"/>
            </w:rPr>
          </w:rPrChange>
        </w:rPr>
        <w:t>random</w:t>
      </w:r>
      <w:proofErr w:type="spellEnd"/>
      <w:r w:rsidRPr="0057718E">
        <w:rPr>
          <w:rPrChange w:id="3476" w:author="Microsoft Office User" w:date="2025-01-28T16:29:00Z">
            <w:rPr>
              <w:lang w:val="fr-SN"/>
            </w:rPr>
          </w:rPrChange>
        </w:rPr>
        <w:t xml:space="preserve"> </w:t>
      </w:r>
      <w:proofErr w:type="spellStart"/>
      <w:r w:rsidRPr="0057718E">
        <w:rPr>
          <w:rPrChange w:id="3477" w:author="Microsoft Office User" w:date="2025-01-28T16:29:00Z">
            <w:rPr>
              <w:lang w:val="fr-SN"/>
            </w:rPr>
          </w:rPrChange>
        </w:rPr>
        <w:t>forest</w:t>
      </w:r>
      <w:proofErr w:type="spellEnd"/>
      <w:r w:rsidRPr="0057718E">
        <w:rPr>
          <w:rPrChange w:id="3478" w:author="Microsoft Office User" w:date="2025-01-28T16:29:00Z">
            <w:rPr>
              <w:lang w:val="fr-SN"/>
            </w:rPr>
          </w:rPrChange>
        </w:rPr>
        <w:t xml:space="preserve">, bien qu'étant un modèle de classification, s’en est très bien sorti, avec, par endroit, des métriques qui avaient plus de valeur que celles des modèles de régression. C’est notamment le cas pour les primes </w:t>
      </w:r>
      <w:r w:rsidR="00542F35" w:rsidRPr="0057718E">
        <w:rPr>
          <w:rPrChange w:id="3479" w:author="Microsoft Office User" w:date="2025-01-28T16:29:00Z">
            <w:rPr>
              <w:lang w:val="fr-SN"/>
            </w:rPr>
          </w:rPrChange>
        </w:rPr>
        <w:t xml:space="preserve">et </w:t>
      </w:r>
      <w:r w:rsidRPr="0057718E">
        <w:rPr>
          <w:rPrChange w:id="3480" w:author="Microsoft Office User" w:date="2025-01-28T16:29:00Z">
            <w:rPr>
              <w:lang w:val="fr-SN"/>
            </w:rPr>
          </w:rPrChange>
        </w:rPr>
        <w:t>réserves.</w:t>
      </w:r>
    </w:p>
    <w:p w14:paraId="66F48625" w14:textId="00FE3B0F" w:rsidR="00527EAD" w:rsidRPr="0057718E" w:rsidRDefault="00527EAD" w:rsidP="00527EAD">
      <w:pPr>
        <w:rPr>
          <w:rPrChange w:id="3481" w:author="Microsoft Office User" w:date="2025-01-28T16:29:00Z">
            <w:rPr>
              <w:lang w:val="fr-SN"/>
            </w:rPr>
          </w:rPrChange>
        </w:rPr>
      </w:pPr>
      <w:r w:rsidRPr="0057718E">
        <w:rPr>
          <w:rPrChange w:id="3482" w:author="Microsoft Office User" w:date="2025-01-28T16:29:00Z">
            <w:rPr>
              <w:lang w:val="fr-SN"/>
            </w:rPr>
          </w:rPrChange>
        </w:rPr>
        <w:t>De là, puisque nous avons pris l'analogie du basketball, le MVP désigné n'est autre que la régression polynomiale, qui a été la plus performante pour le maximum de données et des plus importantes, à savoir le CA, la VA, l'EBE, et j'en passe.</w:t>
      </w:r>
    </w:p>
    <w:p w14:paraId="0E94CB0F" w14:textId="4EF032D5" w:rsidR="00B41036" w:rsidRPr="0057718E" w:rsidRDefault="00B41036" w:rsidP="00B41036">
      <w:pPr>
        <w:rPr>
          <w:rPrChange w:id="3483" w:author="Microsoft Office User" w:date="2025-01-28T16:29:00Z">
            <w:rPr>
              <w:lang w:val="fr-SN"/>
            </w:rPr>
          </w:rPrChange>
        </w:rPr>
      </w:pPr>
      <w:r w:rsidRPr="0057718E">
        <w:rPr>
          <w:rPrChange w:id="3484" w:author="Microsoft Office User" w:date="2025-01-28T16:29:00Z">
            <w:rPr>
              <w:lang w:val="fr-SN"/>
            </w:rPr>
          </w:rPrChange>
        </w:rPr>
        <w:t xml:space="preserve">Néanmoins, tout ne s’est pas déroulé comme prévu, nos modèles comportent bien entendu des limites et des points d’amélioration. Le grand défi </w:t>
      </w:r>
      <w:r w:rsidR="00737D37" w:rsidRPr="0057718E">
        <w:rPr>
          <w:rPrChange w:id="3485" w:author="Microsoft Office User" w:date="2025-01-28T16:29:00Z">
            <w:rPr>
              <w:lang w:val="fr-SN"/>
            </w:rPr>
          </w:rPrChange>
        </w:rPr>
        <w:t>est</w:t>
      </w:r>
      <w:r w:rsidRPr="0057718E">
        <w:rPr>
          <w:rPrChange w:id="3486" w:author="Microsoft Office User" w:date="2025-01-28T16:29:00Z">
            <w:rPr>
              <w:lang w:val="fr-SN"/>
            </w:rPr>
          </w:rPrChange>
        </w:rPr>
        <w:t xml:space="preserve"> d’avoir plus de données, car les données dont nous disposons commencent en 1997 et se terminent en 2019, avec beaucoup de données manquantes. Mais nous ne pouvons pas en vouloir à la BRVM, qui a commencé ses activités seulement en 1998. La qualité des données en finance est un défi majeur de l’IA appliquée à la finance, comme mentionné dans la section des limites des travaux de recherche. L’autre difficulté personnelle était le nombre de modèles que nous devions créer. Pour tous les éléments du compte de résultat et tous les bilans, nous arrivons facilement à 100 modèles.</w:t>
      </w:r>
    </w:p>
    <w:p w14:paraId="343CB51D" w14:textId="7D3EC88D" w:rsidR="00CE304C" w:rsidRPr="0057718E" w:rsidRDefault="00B41036" w:rsidP="00B41036">
      <w:pPr>
        <w:rPr>
          <w:rPrChange w:id="3487" w:author="Microsoft Office User" w:date="2025-01-28T16:29:00Z">
            <w:rPr>
              <w:lang w:val="fr-SN"/>
            </w:rPr>
          </w:rPrChange>
        </w:rPr>
      </w:pPr>
      <w:r w:rsidRPr="0057718E">
        <w:rPr>
          <w:rPrChange w:id="3488" w:author="Microsoft Office User" w:date="2025-01-28T16:29:00Z">
            <w:rPr>
              <w:lang w:val="fr-SN"/>
            </w:rPr>
          </w:rPrChange>
        </w:rPr>
        <w:t xml:space="preserve">Toutes ces difficultés en valaient la peine, car nous avons attaqué un gros morceau qu’est la finance à travers l’analyse financière. En fin de compte, nous avons réussi, autant que faire se peut, à développer des modèles de prédiction acceptables. Pour toujours rester sur l’analogie du basketball, notre prochain adversaire, celui pour la finale, est le </w:t>
      </w:r>
      <w:proofErr w:type="spellStart"/>
      <w:r w:rsidRPr="0057718E">
        <w:rPr>
          <w:rPrChange w:id="3489" w:author="Microsoft Office User" w:date="2025-01-28T16:29:00Z">
            <w:rPr>
              <w:lang w:val="fr-SN"/>
            </w:rPr>
          </w:rPrChange>
        </w:rPr>
        <w:t>Chatbot</w:t>
      </w:r>
      <w:proofErr w:type="spellEnd"/>
      <w:r w:rsidRPr="0057718E">
        <w:rPr>
          <w:rPrChange w:id="3490" w:author="Microsoft Office User" w:date="2025-01-28T16:29:00Z">
            <w:rPr>
              <w:lang w:val="fr-SN"/>
            </w:rPr>
          </w:rPrChange>
        </w:rPr>
        <w:t xml:space="preserve"> : un adversaire coriace.</w:t>
      </w:r>
    </w:p>
    <w:p w14:paraId="750CDC26" w14:textId="4775383F" w:rsidR="00CE304C" w:rsidRPr="0057718E" w:rsidRDefault="00CE304C" w:rsidP="00D9256E">
      <w:pPr>
        <w:rPr>
          <w:rPrChange w:id="3491" w:author="Microsoft Office User" w:date="2025-01-28T16:29:00Z">
            <w:rPr>
              <w:lang w:val="fr-SN"/>
            </w:rPr>
          </w:rPrChange>
        </w:rPr>
      </w:pPr>
    </w:p>
    <w:p w14:paraId="76FBA412" w14:textId="2ED248EA" w:rsidR="00D93C98" w:rsidRPr="0057718E" w:rsidRDefault="00D93C98" w:rsidP="00D9256E">
      <w:pPr>
        <w:rPr>
          <w:rPrChange w:id="3492" w:author="Microsoft Office User" w:date="2025-01-28T16:29:00Z">
            <w:rPr>
              <w:lang w:val="fr-SN"/>
            </w:rPr>
          </w:rPrChange>
        </w:rPr>
      </w:pPr>
    </w:p>
    <w:p w14:paraId="544414F2" w14:textId="3B6EE784" w:rsidR="00D93C98" w:rsidRPr="0057718E" w:rsidRDefault="00D93C98" w:rsidP="00D9256E">
      <w:pPr>
        <w:rPr>
          <w:rPrChange w:id="3493" w:author="Microsoft Office User" w:date="2025-01-28T16:29:00Z">
            <w:rPr>
              <w:lang w:val="fr-SN"/>
            </w:rPr>
          </w:rPrChange>
        </w:rPr>
      </w:pPr>
    </w:p>
    <w:p w14:paraId="28B48F31" w14:textId="288D9A0E" w:rsidR="00D93C98" w:rsidRPr="0057718E" w:rsidRDefault="00D93C98" w:rsidP="00D9256E">
      <w:pPr>
        <w:rPr>
          <w:rPrChange w:id="3494" w:author="Microsoft Office User" w:date="2025-01-28T16:29:00Z">
            <w:rPr>
              <w:lang w:val="fr-SN"/>
            </w:rPr>
          </w:rPrChange>
        </w:rPr>
      </w:pPr>
    </w:p>
    <w:p w14:paraId="5B5BD93C" w14:textId="36412E2F" w:rsidR="00D93C98" w:rsidRPr="0057718E" w:rsidRDefault="00D93C98" w:rsidP="00D9256E">
      <w:pPr>
        <w:rPr>
          <w:rPrChange w:id="3495" w:author="Microsoft Office User" w:date="2025-01-28T16:29:00Z">
            <w:rPr>
              <w:lang w:val="fr-SN"/>
            </w:rPr>
          </w:rPrChange>
        </w:rPr>
      </w:pPr>
    </w:p>
    <w:p w14:paraId="7D9582C8" w14:textId="6BC73E52" w:rsidR="00BB6EE2" w:rsidRPr="0057718E" w:rsidRDefault="00BB6EE2" w:rsidP="00D9256E">
      <w:pPr>
        <w:rPr>
          <w:rPrChange w:id="3496" w:author="Microsoft Office User" w:date="2025-01-28T16:29:00Z">
            <w:rPr>
              <w:lang w:val="fr-SN"/>
            </w:rPr>
          </w:rPrChange>
        </w:rPr>
      </w:pPr>
    </w:p>
    <w:p w14:paraId="55AEBFCE" w14:textId="115279A8" w:rsidR="00BB6EE2" w:rsidRPr="0057718E" w:rsidRDefault="00BB6EE2" w:rsidP="00D9256E">
      <w:pPr>
        <w:rPr>
          <w:rPrChange w:id="3497" w:author="Microsoft Office User" w:date="2025-01-28T16:29:00Z">
            <w:rPr>
              <w:lang w:val="fr-SN"/>
            </w:rPr>
          </w:rPrChange>
        </w:rPr>
      </w:pPr>
    </w:p>
    <w:p w14:paraId="2411E791" w14:textId="26517802" w:rsidR="00BB6EE2" w:rsidRPr="0057718E" w:rsidRDefault="00BB6EE2" w:rsidP="00D9256E">
      <w:pPr>
        <w:rPr>
          <w:rPrChange w:id="3498" w:author="Microsoft Office User" w:date="2025-01-28T16:29:00Z">
            <w:rPr>
              <w:lang w:val="fr-SN"/>
            </w:rPr>
          </w:rPrChange>
        </w:rPr>
      </w:pPr>
    </w:p>
    <w:p w14:paraId="1E75ABD6" w14:textId="1057E9BE" w:rsidR="00BB6EE2" w:rsidRPr="0057718E" w:rsidRDefault="00BB6EE2" w:rsidP="00D9256E">
      <w:pPr>
        <w:rPr>
          <w:rPrChange w:id="3499" w:author="Microsoft Office User" w:date="2025-01-28T16:29:00Z">
            <w:rPr>
              <w:lang w:val="fr-SN"/>
            </w:rPr>
          </w:rPrChange>
        </w:rPr>
      </w:pPr>
    </w:p>
    <w:p w14:paraId="17AEE7D5" w14:textId="7CD68013" w:rsidR="00BB6EE2" w:rsidRPr="0057718E" w:rsidRDefault="00BB6EE2" w:rsidP="00D9256E">
      <w:pPr>
        <w:rPr>
          <w:rPrChange w:id="3500" w:author="Microsoft Office User" w:date="2025-01-28T16:29:00Z">
            <w:rPr>
              <w:lang w:val="fr-SN"/>
            </w:rPr>
          </w:rPrChange>
        </w:rPr>
      </w:pPr>
    </w:p>
    <w:p w14:paraId="4BFC5702" w14:textId="3EE6B557" w:rsidR="00BB6EE2" w:rsidRPr="0057718E" w:rsidRDefault="00BB6EE2" w:rsidP="00D9256E">
      <w:pPr>
        <w:rPr>
          <w:rPrChange w:id="3501" w:author="Microsoft Office User" w:date="2025-01-28T16:29:00Z">
            <w:rPr>
              <w:lang w:val="fr-SN"/>
            </w:rPr>
          </w:rPrChange>
        </w:rPr>
      </w:pPr>
    </w:p>
    <w:p w14:paraId="33C7AC9D" w14:textId="1B00A7EE" w:rsidR="00BB6EE2" w:rsidRPr="0057718E" w:rsidRDefault="00BB6EE2" w:rsidP="00D9256E">
      <w:pPr>
        <w:rPr>
          <w:rPrChange w:id="3502" w:author="Microsoft Office User" w:date="2025-01-28T16:29:00Z">
            <w:rPr>
              <w:lang w:val="fr-SN"/>
            </w:rPr>
          </w:rPrChange>
        </w:rPr>
      </w:pPr>
    </w:p>
    <w:p w14:paraId="033720FE" w14:textId="25BC9075" w:rsidR="00BB6EE2" w:rsidRPr="0057718E" w:rsidRDefault="00BB6EE2" w:rsidP="00D9256E">
      <w:pPr>
        <w:rPr>
          <w:rPrChange w:id="3503" w:author="Microsoft Office User" w:date="2025-01-28T16:29:00Z">
            <w:rPr>
              <w:lang w:val="fr-SN"/>
            </w:rPr>
          </w:rPrChange>
        </w:rPr>
      </w:pPr>
    </w:p>
    <w:p w14:paraId="4DFE9040" w14:textId="1960EB10" w:rsidR="00BB6EE2" w:rsidRPr="0057718E" w:rsidRDefault="00BB6EE2" w:rsidP="00D9256E">
      <w:pPr>
        <w:rPr>
          <w:rPrChange w:id="3504" w:author="Microsoft Office User" w:date="2025-01-28T16:29:00Z">
            <w:rPr>
              <w:lang w:val="fr-SN"/>
            </w:rPr>
          </w:rPrChange>
        </w:rPr>
      </w:pPr>
    </w:p>
    <w:p w14:paraId="362687A6" w14:textId="77777777" w:rsidR="00BB6EE2" w:rsidRPr="0057718E" w:rsidRDefault="00BB6EE2" w:rsidP="00D9256E">
      <w:pPr>
        <w:rPr>
          <w:rPrChange w:id="3505" w:author="Microsoft Office User" w:date="2025-01-28T16:29:00Z">
            <w:rPr>
              <w:lang w:val="fr-SN"/>
            </w:rPr>
          </w:rPrChange>
        </w:rPr>
      </w:pPr>
    </w:p>
    <w:p w14:paraId="4AEB1728" w14:textId="1D573962" w:rsidR="003152FC" w:rsidRPr="0057718E" w:rsidRDefault="003152FC" w:rsidP="007724EA">
      <w:pPr>
        <w:pStyle w:val="Titre2"/>
        <w:numPr>
          <w:ilvl w:val="0"/>
          <w:numId w:val="0"/>
        </w:numPr>
        <w:rPr>
          <w:rPrChange w:id="3506" w:author="Microsoft Office User" w:date="2025-01-28T16:29:00Z">
            <w:rPr>
              <w:lang w:val="fr-SN"/>
            </w:rPr>
          </w:rPrChange>
        </w:rPr>
      </w:pPr>
      <w:bookmarkStart w:id="3507" w:name="_Toc187844222"/>
      <w:bookmarkStart w:id="3508" w:name="_Toc188723942"/>
      <w:bookmarkStart w:id="3509" w:name="_Toc188723972"/>
      <w:r w:rsidRPr="0057718E">
        <w:rPr>
          <w:rPrChange w:id="3510" w:author="Microsoft Office User" w:date="2025-01-28T16:29:00Z">
            <w:rPr>
              <w:lang w:val="fr-SN"/>
            </w:rPr>
          </w:rPrChange>
        </w:rPr>
        <w:t xml:space="preserve">Chapitre </w:t>
      </w:r>
      <w:r w:rsidR="00BB6EE2" w:rsidRPr="0057718E">
        <w:rPr>
          <w:rPrChange w:id="3511" w:author="Microsoft Office User" w:date="2025-01-28T16:29:00Z">
            <w:rPr>
              <w:lang w:val="fr-SN"/>
            </w:rPr>
          </w:rPrChange>
        </w:rPr>
        <w:t>4</w:t>
      </w:r>
      <w:r w:rsidRPr="0057718E">
        <w:rPr>
          <w:rPrChange w:id="3512" w:author="Microsoft Office User" w:date="2025-01-28T16:29:00Z">
            <w:rPr>
              <w:lang w:val="fr-SN"/>
            </w:rPr>
          </w:rPrChange>
        </w:rPr>
        <w:t xml:space="preserve"> : Conception du </w:t>
      </w:r>
      <w:proofErr w:type="spellStart"/>
      <w:r w:rsidRPr="0057718E">
        <w:rPr>
          <w:rPrChange w:id="3513" w:author="Microsoft Office User" w:date="2025-01-28T16:29:00Z">
            <w:rPr>
              <w:lang w:val="fr-SN"/>
            </w:rPr>
          </w:rPrChange>
        </w:rPr>
        <w:t>Chatbot</w:t>
      </w:r>
      <w:bookmarkEnd w:id="3507"/>
      <w:proofErr w:type="spellEnd"/>
      <w:r w:rsidRPr="0057718E">
        <w:rPr>
          <w:rPrChange w:id="3514" w:author="Microsoft Office User" w:date="2025-01-28T16:29:00Z">
            <w:rPr>
              <w:lang w:val="fr-SN"/>
            </w:rPr>
          </w:rPrChange>
        </w:rPr>
        <w:t xml:space="preserve"> </w:t>
      </w:r>
      <w:r w:rsidR="00D710BF" w:rsidRPr="0057718E">
        <w:rPr>
          <w:rPrChange w:id="3515" w:author="Microsoft Office User" w:date="2025-01-28T16:29:00Z">
            <w:rPr>
              <w:lang w:val="fr-SN"/>
            </w:rPr>
          </w:rPrChange>
        </w:rPr>
        <w:t>pour l’interrogation des états financiers</w:t>
      </w:r>
      <w:bookmarkEnd w:id="3508"/>
      <w:bookmarkEnd w:id="3509"/>
    </w:p>
    <w:p w14:paraId="258007ED" w14:textId="044FD65B" w:rsidR="006C24A6" w:rsidRPr="0057718E" w:rsidRDefault="006C24A6" w:rsidP="006C24A6">
      <w:pPr>
        <w:rPr>
          <w:rPrChange w:id="3516" w:author="Microsoft Office User" w:date="2025-01-28T16:29:00Z">
            <w:rPr>
              <w:lang w:val="fr-SN"/>
            </w:rPr>
          </w:rPrChange>
        </w:rPr>
      </w:pPr>
      <w:r w:rsidRPr="0057718E">
        <w:rPr>
          <w:rPrChange w:id="3517" w:author="Microsoft Office User" w:date="2025-01-28T16:29:00Z">
            <w:rPr>
              <w:lang w:val="fr-SN"/>
            </w:rPr>
          </w:rPrChange>
        </w:rPr>
        <w:t xml:space="preserve">Nous voilà dans le chapitre le plus intéressant du mémoire en termes de développement de modèles. Beaucoup de choses sur le NLP vont être apprises dans ce chapitre. Nous allons suivre le </w:t>
      </w:r>
      <w:r w:rsidRPr="0057718E">
        <w:rPr>
          <w:i/>
          <w:iCs/>
          <w:rPrChange w:id="3518" w:author="Microsoft Office User" w:date="2025-01-28T16:29:00Z">
            <w:rPr>
              <w:i/>
              <w:iCs/>
              <w:lang w:val="fr-SN"/>
            </w:rPr>
          </w:rPrChange>
        </w:rPr>
        <w:t>pipeline</w:t>
      </w:r>
      <w:r w:rsidRPr="0057718E">
        <w:rPr>
          <w:rPrChange w:id="3519" w:author="Microsoft Office User" w:date="2025-01-28T16:29:00Z">
            <w:rPr>
              <w:lang w:val="fr-SN"/>
            </w:rPr>
          </w:rPrChange>
        </w:rPr>
        <w:t xml:space="preserve"> qui nous mènera de la collecte</w:t>
      </w:r>
      <w:r w:rsidR="00BB7129" w:rsidRPr="0057718E">
        <w:rPr>
          <w:rPrChange w:id="3520" w:author="Microsoft Office User" w:date="2025-01-28T16:29:00Z">
            <w:rPr>
              <w:lang w:val="fr-SN"/>
            </w:rPr>
          </w:rPrChange>
        </w:rPr>
        <w:t xml:space="preserve"> des données</w:t>
      </w:r>
      <w:r w:rsidRPr="0057718E">
        <w:rPr>
          <w:rPrChange w:id="3521" w:author="Microsoft Office User" w:date="2025-01-28T16:29:00Z">
            <w:rPr>
              <w:lang w:val="fr-SN"/>
            </w:rPr>
          </w:rPrChange>
        </w:rPr>
        <w:t xml:space="preserve"> jusqu’au </w:t>
      </w:r>
      <w:proofErr w:type="spellStart"/>
      <w:r w:rsidRPr="0057718E">
        <w:rPr>
          <w:rPrChange w:id="3522" w:author="Microsoft Office User" w:date="2025-01-28T16:29:00Z">
            <w:rPr>
              <w:lang w:val="fr-SN"/>
            </w:rPr>
          </w:rPrChange>
        </w:rPr>
        <w:t>Chatbot</w:t>
      </w:r>
      <w:proofErr w:type="spellEnd"/>
      <w:r w:rsidRPr="0057718E">
        <w:rPr>
          <w:rPrChange w:id="3523" w:author="Microsoft Office User" w:date="2025-01-28T16:29:00Z">
            <w:rPr>
              <w:lang w:val="fr-SN"/>
            </w:rPr>
          </w:rPrChange>
        </w:rPr>
        <w:t xml:space="preserve"> que nous allons utiliser pour interroger les états financiers.</w:t>
      </w:r>
    </w:p>
    <w:p w14:paraId="0107C231" w14:textId="5D5BD2FC" w:rsidR="003152FC" w:rsidRPr="0057718E" w:rsidRDefault="003152FC" w:rsidP="000027E0">
      <w:pPr>
        <w:pStyle w:val="Titre3"/>
        <w:numPr>
          <w:ilvl w:val="0"/>
          <w:numId w:val="0"/>
        </w:numPr>
        <w:rPr>
          <w:rPrChange w:id="3524" w:author="Microsoft Office User" w:date="2025-01-28T16:29:00Z">
            <w:rPr>
              <w:lang w:val="fr-SN"/>
            </w:rPr>
          </w:rPrChange>
        </w:rPr>
      </w:pPr>
      <w:bookmarkStart w:id="3525" w:name="_Toc188723943"/>
      <w:r w:rsidRPr="0057718E">
        <w:rPr>
          <w:rPrChange w:id="3526" w:author="Microsoft Office User" w:date="2025-01-28T16:29:00Z">
            <w:rPr>
              <w:lang w:val="fr-SN"/>
            </w:rPr>
          </w:rPrChange>
        </w:rPr>
        <w:t xml:space="preserve">Section 1 : </w:t>
      </w:r>
      <w:r w:rsidR="00A40A96" w:rsidRPr="0057718E">
        <w:rPr>
          <w:rPrChange w:id="3527" w:author="Microsoft Office User" w:date="2025-01-28T16:29:00Z">
            <w:rPr>
              <w:lang w:val="fr-SN"/>
            </w:rPr>
          </w:rPrChange>
        </w:rPr>
        <w:t>La c</w:t>
      </w:r>
      <w:r w:rsidR="00752EA0" w:rsidRPr="0057718E">
        <w:rPr>
          <w:rPrChange w:id="3528" w:author="Microsoft Office User" w:date="2025-01-28T16:29:00Z">
            <w:rPr>
              <w:lang w:val="fr-SN"/>
            </w:rPr>
          </w:rPrChange>
        </w:rPr>
        <w:t>ollecte des données</w:t>
      </w:r>
      <w:bookmarkEnd w:id="3525"/>
    </w:p>
    <w:p w14:paraId="26B9E67D" w14:textId="06E8DF51" w:rsidR="000237FD" w:rsidRPr="0057718E" w:rsidRDefault="000237FD" w:rsidP="000237FD">
      <w:pPr>
        <w:rPr>
          <w:rPrChange w:id="3529" w:author="Microsoft Office User" w:date="2025-01-28T16:29:00Z">
            <w:rPr>
              <w:lang w:val="fr-SN"/>
            </w:rPr>
          </w:rPrChange>
        </w:rPr>
      </w:pPr>
      <w:r w:rsidRPr="0057718E">
        <w:rPr>
          <w:rPrChange w:id="3530" w:author="Microsoft Office User" w:date="2025-01-28T16:29:00Z">
            <w:rPr>
              <w:lang w:val="fr-SN"/>
            </w:rPr>
          </w:rPrChange>
        </w:rPr>
        <w:t xml:space="preserve">De tous les types de données que l’on va utiliser pour des modèles intelligents, bien qu’étant les plus difficiles à exploiter, les données textuelles sont les plus faciles à collecter. Nous aurons besoin de données textuelles pour le développement du </w:t>
      </w:r>
      <w:proofErr w:type="spellStart"/>
      <w:r w:rsidRPr="0057718E">
        <w:rPr>
          <w:rPrChange w:id="3531" w:author="Microsoft Office User" w:date="2025-01-28T16:29:00Z">
            <w:rPr>
              <w:lang w:val="fr-SN"/>
            </w:rPr>
          </w:rPrChange>
        </w:rPr>
        <w:t>Chatbot</w:t>
      </w:r>
      <w:proofErr w:type="spellEnd"/>
      <w:r w:rsidRPr="0057718E">
        <w:rPr>
          <w:rPrChange w:id="3532" w:author="Microsoft Office User" w:date="2025-01-28T16:29:00Z">
            <w:rPr>
              <w:lang w:val="fr-SN"/>
            </w:rPr>
          </w:rPrChange>
        </w:rPr>
        <w:t xml:space="preserve">. Notre principal objectif ici est de comprendre les questions que l’utilisateur du </w:t>
      </w:r>
      <w:proofErr w:type="spellStart"/>
      <w:r w:rsidRPr="0057718E">
        <w:rPr>
          <w:rPrChange w:id="3533" w:author="Microsoft Office User" w:date="2025-01-28T16:29:00Z">
            <w:rPr>
              <w:lang w:val="fr-SN"/>
            </w:rPr>
          </w:rPrChange>
        </w:rPr>
        <w:t>Chatbot</w:t>
      </w:r>
      <w:proofErr w:type="spellEnd"/>
      <w:r w:rsidRPr="0057718E">
        <w:rPr>
          <w:rPrChange w:id="3534" w:author="Microsoft Office User" w:date="2025-01-28T16:29:00Z">
            <w:rPr>
              <w:lang w:val="fr-SN"/>
            </w:rPr>
          </w:rPrChange>
        </w:rPr>
        <w:t xml:space="preserve"> peut poser. Bien sûr, le </w:t>
      </w:r>
      <w:proofErr w:type="spellStart"/>
      <w:r w:rsidRPr="0057718E">
        <w:rPr>
          <w:rPrChange w:id="3535" w:author="Microsoft Office User" w:date="2025-01-28T16:29:00Z">
            <w:rPr>
              <w:lang w:val="fr-SN"/>
            </w:rPr>
          </w:rPrChange>
        </w:rPr>
        <w:t>Chatbot</w:t>
      </w:r>
      <w:proofErr w:type="spellEnd"/>
      <w:r w:rsidRPr="0057718E">
        <w:rPr>
          <w:rPrChange w:id="3536" w:author="Microsoft Office User" w:date="2025-01-28T16:29:00Z">
            <w:rPr>
              <w:lang w:val="fr-SN"/>
            </w:rPr>
          </w:rPrChange>
        </w:rPr>
        <w:t xml:space="preserve"> que nous allons développer sera spécialisé dans nos états financiers, donc nous aurons besoin de textes qui traitent de la finance des entreprises. Il y a plusieurs manières de collecter ce genre de texte :</w:t>
      </w:r>
    </w:p>
    <w:p w14:paraId="52248636" w14:textId="77777777" w:rsidR="00B40442" w:rsidRPr="0057718E" w:rsidRDefault="00B40442" w:rsidP="00B9476C">
      <w:pPr>
        <w:pStyle w:val="Paragraphedeliste"/>
        <w:numPr>
          <w:ilvl w:val="0"/>
          <w:numId w:val="19"/>
        </w:numPr>
        <w:rPr>
          <w:rPrChange w:id="3537" w:author="Microsoft Office User" w:date="2025-01-28T16:29:00Z">
            <w:rPr>
              <w:lang w:val="fr-SN"/>
            </w:rPr>
          </w:rPrChange>
        </w:rPr>
      </w:pPr>
      <w:r w:rsidRPr="0057718E">
        <w:rPr>
          <w:rPrChange w:id="3538" w:author="Microsoft Office User" w:date="2025-01-28T16:29:00Z">
            <w:rPr>
              <w:lang w:val="fr-SN"/>
            </w:rPr>
          </w:rPrChange>
        </w:rPr>
        <w:t>Les sites de finance</w:t>
      </w:r>
    </w:p>
    <w:p w14:paraId="5E3D9650" w14:textId="25F6FAE4" w:rsidR="00B40442" w:rsidRPr="0057718E" w:rsidRDefault="00B40442" w:rsidP="00B40442">
      <w:pPr>
        <w:rPr>
          <w:rPrChange w:id="3539" w:author="Microsoft Office User" w:date="2025-01-28T16:29:00Z">
            <w:rPr>
              <w:lang w:val="fr-SN"/>
            </w:rPr>
          </w:rPrChange>
        </w:rPr>
      </w:pPr>
      <w:r w:rsidRPr="0057718E">
        <w:rPr>
          <w:rPrChange w:id="3540" w:author="Microsoft Office User" w:date="2025-01-28T16:29:00Z">
            <w:rPr>
              <w:lang w:val="fr-SN"/>
            </w:rPr>
          </w:rPrChange>
        </w:rPr>
        <w:t xml:space="preserve">Il y a un certain nombre de sites web traitant de la finance en générale, et représentent une aubaine pour la collecte de données. Car </w:t>
      </w:r>
      <w:r w:rsidRPr="0057718E">
        <w:rPr>
          <w:rPrChange w:id="3541" w:author="Microsoft Office User" w:date="2025-01-28T16:29:00Z">
            <w:rPr>
              <w:lang w:val="af-ZA"/>
            </w:rPr>
          </w:rPrChange>
        </w:rPr>
        <w:t>la</w:t>
      </w:r>
      <w:del w:id="3542" w:author="Microsoft Office User" w:date="2025-01-28T17:07:00Z">
        <w:r w:rsidRPr="0057718E" w:rsidDel="00FF2182">
          <w:rPr>
            <w:rPrChange w:id="3543" w:author="Microsoft Office User" w:date="2025-01-28T16:29:00Z">
              <w:rPr>
                <w:lang w:val="af-ZA"/>
              </w:rPr>
            </w:rPrChange>
          </w:rPr>
          <w:delText>b</w:delText>
        </w:r>
      </w:del>
      <w:ins w:id="3544" w:author="Microsoft Office User" w:date="2025-01-28T17:07:00Z">
        <w:r w:rsidR="00FF2182">
          <w:t xml:space="preserve"> bas</w:t>
        </w:r>
      </w:ins>
      <w:del w:id="3545" w:author="Microsoft Office User" w:date="2025-01-28T17:07:00Z">
        <w:r w:rsidRPr="0057718E" w:rsidDel="00FF2182">
          <w:rPr>
            <w:rPrChange w:id="3546" w:author="Microsoft Office User" w:date="2025-01-28T16:29:00Z">
              <w:rPr>
                <w:lang w:val="af-ZA"/>
              </w:rPr>
            </w:rPrChange>
          </w:rPr>
          <w:delText>à</w:delText>
        </w:r>
      </w:del>
      <w:r w:rsidRPr="0057718E">
        <w:rPr>
          <w:rPrChange w:id="3547" w:author="Microsoft Office User" w:date="2025-01-28T16:29:00Z">
            <w:rPr>
              <w:lang w:val="fr-SN"/>
            </w:rPr>
          </w:rPrChange>
        </w:rPr>
        <w:t>, on peut trouver des définitions, des formules et calculs, des textes relatifs à la finance, chose qui va nous permettre d’avoir un contexte c’est-à-dire de savoir dans quelle mesure un mot va apparaitre sachant qu’un autre est apparu.</w:t>
      </w:r>
    </w:p>
    <w:p w14:paraId="7BBC6CF3" w14:textId="77777777" w:rsidR="00B40442" w:rsidRPr="0057718E" w:rsidRDefault="00B40442" w:rsidP="00B9476C">
      <w:pPr>
        <w:pStyle w:val="Paragraphedeliste"/>
        <w:numPr>
          <w:ilvl w:val="0"/>
          <w:numId w:val="19"/>
        </w:numPr>
        <w:rPr>
          <w:rPrChange w:id="3548" w:author="Microsoft Office User" w:date="2025-01-28T16:29:00Z">
            <w:rPr>
              <w:lang w:val="fr-SN"/>
            </w:rPr>
          </w:rPrChange>
        </w:rPr>
      </w:pPr>
      <w:r w:rsidRPr="0057718E">
        <w:rPr>
          <w:rPrChange w:id="3549" w:author="Microsoft Office User" w:date="2025-01-28T16:29:00Z">
            <w:rPr>
              <w:lang w:val="fr-SN"/>
            </w:rPr>
          </w:rPrChange>
        </w:rPr>
        <w:t>Les sites d’informations</w:t>
      </w:r>
    </w:p>
    <w:p w14:paraId="430F4ABA" w14:textId="72F625C8" w:rsidR="005F0DCA" w:rsidRPr="0057718E" w:rsidRDefault="005F0DCA" w:rsidP="005F0DCA">
      <w:pPr>
        <w:rPr>
          <w:rPrChange w:id="3550" w:author="Microsoft Office User" w:date="2025-01-28T16:29:00Z">
            <w:rPr>
              <w:lang w:val="fr-SN"/>
            </w:rPr>
          </w:rPrChange>
        </w:rPr>
      </w:pPr>
      <w:r w:rsidRPr="0057718E">
        <w:rPr>
          <w:rPrChange w:id="3551" w:author="Microsoft Office User" w:date="2025-01-28T16:29:00Z">
            <w:rPr>
              <w:lang w:val="fr-SN"/>
            </w:rPr>
          </w:rPrChange>
        </w:rPr>
        <w:t xml:space="preserve">À côté des textes relatifs à la finance, il va nous falloir évidemment du texte généraliste qui traite de tout et de rien. Les sites d’informations représentent une bonne ressource pour trouver du texte de qualité. Cela sera important pour comprendre les objets d’une question que l’utilisateur peut éventuellement poser au </w:t>
      </w:r>
      <w:proofErr w:type="spellStart"/>
      <w:r w:rsidRPr="0057718E">
        <w:rPr>
          <w:rPrChange w:id="3552" w:author="Microsoft Office User" w:date="2025-01-28T16:29:00Z">
            <w:rPr>
              <w:lang w:val="fr-SN"/>
            </w:rPr>
          </w:rPrChange>
        </w:rPr>
        <w:t>Chatbot</w:t>
      </w:r>
      <w:proofErr w:type="spellEnd"/>
      <w:r w:rsidRPr="0057718E">
        <w:rPr>
          <w:rPrChange w:id="3553" w:author="Microsoft Office User" w:date="2025-01-28T16:29:00Z">
            <w:rPr>
              <w:lang w:val="fr-SN"/>
            </w:rPr>
          </w:rPrChange>
        </w:rPr>
        <w:t>.</w:t>
      </w:r>
    </w:p>
    <w:p w14:paraId="29058839" w14:textId="0F622417" w:rsidR="00B40442" w:rsidRPr="0057718E" w:rsidRDefault="00B40442" w:rsidP="00B9476C">
      <w:pPr>
        <w:pStyle w:val="Paragraphedeliste"/>
        <w:numPr>
          <w:ilvl w:val="0"/>
          <w:numId w:val="19"/>
        </w:numPr>
        <w:rPr>
          <w:rPrChange w:id="3554" w:author="Microsoft Office User" w:date="2025-01-28T16:29:00Z">
            <w:rPr>
              <w:lang w:val="fr-SN"/>
            </w:rPr>
          </w:rPrChange>
        </w:rPr>
      </w:pPr>
      <w:r w:rsidRPr="0057718E">
        <w:rPr>
          <w:rPrChange w:id="3555" w:author="Microsoft Office User" w:date="2025-01-28T16:29:00Z">
            <w:rPr>
              <w:lang w:val="fr-SN"/>
            </w:rPr>
          </w:rPrChange>
        </w:rPr>
        <w:t>Les bases de données</w:t>
      </w:r>
    </w:p>
    <w:p w14:paraId="5447CD12" w14:textId="21EBC191" w:rsidR="00B40442" w:rsidRPr="0057718E" w:rsidRDefault="000A0749" w:rsidP="000A0749">
      <w:pPr>
        <w:rPr>
          <w:rPrChange w:id="3556" w:author="Microsoft Office User" w:date="2025-01-28T16:29:00Z">
            <w:rPr>
              <w:lang w:val="fr-SN"/>
            </w:rPr>
          </w:rPrChange>
        </w:rPr>
      </w:pPr>
      <w:r w:rsidRPr="0057718E">
        <w:t xml:space="preserve">Il existe beaucoup de </w:t>
      </w:r>
      <w:proofErr w:type="spellStart"/>
      <w:r w:rsidRPr="0057718E">
        <w:t>datasets</w:t>
      </w:r>
      <w:proofErr w:type="spellEnd"/>
      <w:r w:rsidRPr="0057718E">
        <w:t xml:space="preserve"> disponibles sur le web, mais aussi dans les bases de données. Ce sont d’autres développeurs qui créent ces </w:t>
      </w:r>
      <w:proofErr w:type="spellStart"/>
      <w:r w:rsidRPr="0057718E">
        <w:t>datasets</w:t>
      </w:r>
      <w:proofErr w:type="spellEnd"/>
      <w:r w:rsidRPr="0057718E">
        <w:t xml:space="preserve"> et qui les stockent dans des bases de données. Il y a des sites web comme </w:t>
      </w:r>
      <w:r w:rsidR="00000000" w:rsidRPr="0057718E">
        <w:fldChar w:fldCharType="begin"/>
      </w:r>
      <w:r w:rsidR="00000000" w:rsidRPr="0057718E">
        <w:rPr>
          <w:rPrChange w:id="3557" w:author="Microsoft Office User" w:date="2025-01-28T16:29:00Z">
            <w:rPr>
              <w:lang w:val="fr-SN"/>
            </w:rPr>
          </w:rPrChange>
        </w:rPr>
        <w:instrText>HYPERLINK "https://www.kaggle.com/datasets"</w:instrText>
      </w:r>
      <w:r w:rsidR="00000000" w:rsidRPr="0057718E">
        <w:fldChar w:fldCharType="separate"/>
      </w:r>
      <w:proofErr w:type="spellStart"/>
      <w:r w:rsidR="00B40442" w:rsidRPr="0057718E">
        <w:rPr>
          <w:rStyle w:val="Lienhypertexte"/>
          <w:rPrChange w:id="3558" w:author="Microsoft Office User" w:date="2025-01-28T16:29:00Z">
            <w:rPr>
              <w:rStyle w:val="Lienhypertexte"/>
              <w:lang w:val="fr-SN"/>
            </w:rPr>
          </w:rPrChange>
        </w:rPr>
        <w:t>kaggle</w:t>
      </w:r>
      <w:proofErr w:type="spellEnd"/>
      <w:r w:rsidR="00000000" w:rsidRPr="0057718E">
        <w:rPr>
          <w:rStyle w:val="Lienhypertexte"/>
          <w:rPrChange w:id="3559" w:author="Microsoft Office User" w:date="2025-01-28T16:29:00Z">
            <w:rPr>
              <w:rStyle w:val="Lienhypertexte"/>
              <w:lang w:val="fr-SN"/>
            </w:rPr>
          </w:rPrChange>
        </w:rPr>
        <w:fldChar w:fldCharType="end"/>
      </w:r>
      <w:r w:rsidR="00B40442" w:rsidRPr="0057718E">
        <w:rPr>
          <w:rPrChange w:id="3560" w:author="Microsoft Office User" w:date="2025-01-28T16:29:00Z">
            <w:rPr>
              <w:lang w:val="fr-SN"/>
            </w:rPr>
          </w:rPrChange>
        </w:rPr>
        <w:t xml:space="preserve"> </w:t>
      </w:r>
      <w:r w:rsidR="00D71581" w:rsidRPr="0057718E">
        <w:rPr>
          <w:rPrChange w:id="3561" w:author="Microsoft Office User" w:date="2025-01-28T16:29:00Z">
            <w:rPr>
              <w:lang w:val="fr-SN"/>
            </w:rPr>
          </w:rPrChange>
        </w:rPr>
        <w:t>que l’on peut prendre comme exemple. Dans certaines organisations comme les GAFAM (Google, Amazon, Facebook, Apple, Microsoft), elles collectent des données et payent des personnes pour faire l’étiquetage.</w:t>
      </w:r>
    </w:p>
    <w:p w14:paraId="619307A0" w14:textId="77777777" w:rsidR="00B40442" w:rsidRPr="0057718E" w:rsidRDefault="00B40442" w:rsidP="00B9476C">
      <w:pPr>
        <w:pStyle w:val="Paragraphedeliste"/>
        <w:numPr>
          <w:ilvl w:val="0"/>
          <w:numId w:val="19"/>
        </w:numPr>
        <w:rPr>
          <w:rPrChange w:id="3562" w:author="Microsoft Office User" w:date="2025-01-28T16:29:00Z">
            <w:rPr>
              <w:lang w:val="fr-SN"/>
            </w:rPr>
          </w:rPrChange>
        </w:rPr>
      </w:pPr>
      <w:r w:rsidRPr="0057718E">
        <w:rPr>
          <w:rPrChange w:id="3563" w:author="Microsoft Office User" w:date="2025-01-28T16:29:00Z">
            <w:rPr>
              <w:lang w:val="fr-SN"/>
            </w:rPr>
          </w:rPrChange>
        </w:rPr>
        <w:t>Les sites de génération de textes</w:t>
      </w:r>
    </w:p>
    <w:p w14:paraId="5312DB85" w14:textId="60BC5ACC" w:rsidR="00D71581" w:rsidRPr="0057718E" w:rsidRDefault="00D71581" w:rsidP="00D71581">
      <w:pPr>
        <w:rPr>
          <w:rPrChange w:id="3564" w:author="Microsoft Office User" w:date="2025-01-28T16:29:00Z">
            <w:rPr>
              <w:lang w:val="fr-SN"/>
            </w:rPr>
          </w:rPrChange>
        </w:rPr>
      </w:pPr>
      <w:r w:rsidRPr="0057718E">
        <w:rPr>
          <w:rPrChange w:id="3565" w:author="Microsoft Office User" w:date="2025-01-28T16:29:00Z">
            <w:rPr>
              <w:lang w:val="fr-SN"/>
            </w:rPr>
          </w:rPrChange>
        </w:rPr>
        <w:t xml:space="preserve">Les sites de génération de textes vont nous être d’une grande utilité pour notre travail, car ils vont nous permettre d’avoir des données spécifiques à notre projet. Dans le cas d’un </w:t>
      </w:r>
      <w:proofErr w:type="spellStart"/>
      <w:r w:rsidRPr="0057718E">
        <w:rPr>
          <w:rPrChange w:id="3566" w:author="Microsoft Office User" w:date="2025-01-28T16:29:00Z">
            <w:rPr>
              <w:lang w:val="fr-SN"/>
            </w:rPr>
          </w:rPrChange>
        </w:rPr>
        <w:t>Chatbot</w:t>
      </w:r>
      <w:proofErr w:type="spellEnd"/>
      <w:r w:rsidRPr="0057718E">
        <w:rPr>
          <w:rPrChange w:id="3567" w:author="Microsoft Office User" w:date="2025-01-28T16:29:00Z">
            <w:rPr>
              <w:lang w:val="fr-SN"/>
            </w:rPr>
          </w:rPrChange>
        </w:rPr>
        <w:t xml:space="preserve"> spécialisé, il est très difficile de trouver des données qui nous conviennent pour l'</w:t>
      </w:r>
      <w:r w:rsidRPr="0057718E">
        <w:rPr>
          <w:i/>
          <w:iCs/>
          <w:rPrChange w:id="3568" w:author="Microsoft Office User" w:date="2025-01-28T16:29:00Z">
            <w:rPr>
              <w:i/>
              <w:iCs/>
              <w:lang w:val="fr-SN"/>
            </w:rPr>
          </w:rPrChange>
        </w:rPr>
        <w:t>Intent classification</w:t>
      </w:r>
      <w:r w:rsidRPr="0057718E">
        <w:rPr>
          <w:rPrChange w:id="3569" w:author="Microsoft Office User" w:date="2025-01-28T16:29:00Z">
            <w:rPr>
              <w:lang w:val="fr-SN"/>
            </w:rPr>
          </w:rPrChange>
        </w:rPr>
        <w:t xml:space="preserve"> pour des raisons évidentes. Donc, l’un des meilleurs moyens d’avoir des données spécifiques à notre travail, c’est de générer, voire même de créer nos propres données.</w:t>
      </w:r>
    </w:p>
    <w:p w14:paraId="51DBCBC1" w14:textId="27CB52C5" w:rsidR="00B40442" w:rsidRPr="0057718E" w:rsidRDefault="00B40442" w:rsidP="00B9476C">
      <w:pPr>
        <w:pStyle w:val="Paragraphedeliste"/>
        <w:numPr>
          <w:ilvl w:val="0"/>
          <w:numId w:val="19"/>
        </w:numPr>
        <w:rPr>
          <w:rPrChange w:id="3570" w:author="Microsoft Office User" w:date="2025-01-28T16:29:00Z">
            <w:rPr>
              <w:lang w:val="fr-SN"/>
            </w:rPr>
          </w:rPrChange>
        </w:rPr>
      </w:pPr>
      <w:r w:rsidRPr="0057718E">
        <w:rPr>
          <w:rPrChange w:id="3571" w:author="Microsoft Office User" w:date="2025-01-28T16:29:00Z">
            <w:rPr>
              <w:lang w:val="fr-SN"/>
            </w:rPr>
          </w:rPrChange>
        </w:rPr>
        <w:t xml:space="preserve">Le Web </w:t>
      </w:r>
      <w:proofErr w:type="spellStart"/>
      <w:r w:rsidRPr="0057718E">
        <w:rPr>
          <w:rPrChange w:id="3572" w:author="Microsoft Office User" w:date="2025-01-28T16:29:00Z">
            <w:rPr>
              <w:lang w:val="fr-SN"/>
            </w:rPr>
          </w:rPrChange>
        </w:rPr>
        <w:t>Scraping</w:t>
      </w:r>
      <w:proofErr w:type="spellEnd"/>
    </w:p>
    <w:p w14:paraId="44A6A658" w14:textId="5A80696C" w:rsidR="006D47EA" w:rsidRPr="0057718E" w:rsidRDefault="006D47EA" w:rsidP="006D47EA">
      <w:pPr>
        <w:rPr>
          <w:rPrChange w:id="3573" w:author="Microsoft Office User" w:date="2025-01-28T16:29:00Z">
            <w:rPr>
              <w:lang w:val="fr-SN"/>
            </w:rPr>
          </w:rPrChange>
        </w:rPr>
      </w:pPr>
      <w:r w:rsidRPr="0057718E">
        <w:rPr>
          <w:rPrChange w:id="3574" w:author="Microsoft Office User" w:date="2025-01-28T16:29:00Z">
            <w:rPr>
              <w:lang w:val="fr-SN"/>
            </w:rPr>
          </w:rPrChange>
        </w:rPr>
        <w:t xml:space="preserve">Le </w:t>
      </w:r>
      <w:r w:rsidRPr="0057718E">
        <w:rPr>
          <w:i/>
          <w:iCs/>
          <w:rPrChange w:id="3575" w:author="Microsoft Office User" w:date="2025-01-28T16:29:00Z">
            <w:rPr>
              <w:i/>
              <w:iCs/>
              <w:lang w:val="fr-SN"/>
            </w:rPr>
          </w:rPrChange>
        </w:rPr>
        <w:t xml:space="preserve">web </w:t>
      </w:r>
      <w:proofErr w:type="spellStart"/>
      <w:r w:rsidRPr="0057718E">
        <w:rPr>
          <w:i/>
          <w:iCs/>
          <w:rPrChange w:id="3576" w:author="Microsoft Office User" w:date="2025-01-28T16:29:00Z">
            <w:rPr>
              <w:i/>
              <w:iCs/>
              <w:lang w:val="fr-SN"/>
            </w:rPr>
          </w:rPrChange>
        </w:rPr>
        <w:t>scraping</w:t>
      </w:r>
      <w:proofErr w:type="spellEnd"/>
      <w:r w:rsidRPr="0057718E">
        <w:rPr>
          <w:rPrChange w:id="3577" w:author="Microsoft Office User" w:date="2025-01-28T16:29:00Z">
            <w:rPr>
              <w:lang w:val="fr-SN"/>
            </w:rPr>
          </w:rPrChange>
        </w:rPr>
        <w:t xml:space="preserve"> est une technique en informatique où l’on développe des programmes qui vont recueillir des informations sur le web sans l’intervention directe d’une personne. Ces programmes fonctionnent de manière similaire aux robots des moteurs de recherche, bien qu’ils n’aient rien à voir avec eux, mais l’analogie est pertinente. Il est nécessaire de préciser que certaines grandes organisations comme Google n’aiment vraiment pas le </w:t>
      </w:r>
      <w:r w:rsidRPr="0057718E">
        <w:rPr>
          <w:i/>
          <w:iCs/>
          <w:rPrChange w:id="3578" w:author="Microsoft Office User" w:date="2025-01-28T16:29:00Z">
            <w:rPr>
              <w:i/>
              <w:iCs/>
              <w:lang w:val="fr-SN"/>
            </w:rPr>
          </w:rPrChange>
        </w:rPr>
        <w:t xml:space="preserve">web </w:t>
      </w:r>
      <w:proofErr w:type="spellStart"/>
      <w:r w:rsidRPr="0057718E">
        <w:rPr>
          <w:i/>
          <w:iCs/>
          <w:rPrChange w:id="3579" w:author="Microsoft Office User" w:date="2025-01-28T16:29:00Z">
            <w:rPr>
              <w:i/>
              <w:iCs/>
              <w:lang w:val="fr-SN"/>
            </w:rPr>
          </w:rPrChange>
        </w:rPr>
        <w:t>scraping</w:t>
      </w:r>
      <w:proofErr w:type="spellEnd"/>
      <w:r w:rsidRPr="0057718E">
        <w:rPr>
          <w:rPrChange w:id="3580" w:author="Microsoft Office User" w:date="2025-01-28T16:29:00Z">
            <w:rPr>
              <w:lang w:val="fr-SN"/>
            </w:rPr>
          </w:rPrChange>
        </w:rPr>
        <w:t>, mais ce dernier n’est pas illégal.</w:t>
      </w:r>
    </w:p>
    <w:p w14:paraId="3E33267C" w14:textId="1DA93E71" w:rsidR="006D47EA" w:rsidRPr="0057718E" w:rsidRDefault="006D47EA" w:rsidP="006D47EA">
      <w:pPr>
        <w:rPr>
          <w:rPrChange w:id="3581" w:author="Microsoft Office User" w:date="2025-01-28T16:29:00Z">
            <w:rPr>
              <w:lang w:val="fr-SN"/>
            </w:rPr>
          </w:rPrChange>
        </w:rPr>
      </w:pPr>
      <w:r w:rsidRPr="0057718E">
        <w:rPr>
          <w:rPrChange w:id="3582" w:author="Microsoft Office User" w:date="2025-01-28T16:29:00Z">
            <w:rPr>
              <w:lang w:val="fr-SN"/>
            </w:rPr>
          </w:rPrChange>
        </w:rPr>
        <w:t>Nous avons utilisé un condensé de tout cela pour obtenir les données textuelles dont nous avons besoin. Il y aura d’abord les textes qui vont nous permettre de faire l’Intent classification, ensuite nous utiliserons des techniques pour reconnaître les entités d’une question posée, afin de pouvoir répondre avec la plus grande précision.</w:t>
      </w:r>
    </w:p>
    <w:p w14:paraId="35982917" w14:textId="35DF02AB" w:rsidR="00247F0C" w:rsidRPr="0057718E" w:rsidRDefault="003152FC" w:rsidP="009A1D61">
      <w:pPr>
        <w:pStyle w:val="Titre3"/>
        <w:numPr>
          <w:ilvl w:val="0"/>
          <w:numId w:val="0"/>
        </w:numPr>
        <w:rPr>
          <w:rPrChange w:id="3583" w:author="Microsoft Office User" w:date="2025-01-28T16:29:00Z">
            <w:rPr>
              <w:lang w:val="fr-SN"/>
            </w:rPr>
          </w:rPrChange>
        </w:rPr>
      </w:pPr>
      <w:bookmarkStart w:id="3584" w:name="_Toc188723944"/>
      <w:r w:rsidRPr="0057718E">
        <w:rPr>
          <w:rPrChange w:id="3585" w:author="Microsoft Office User" w:date="2025-01-28T16:29:00Z">
            <w:rPr>
              <w:lang w:val="fr-SN"/>
            </w:rPr>
          </w:rPrChange>
        </w:rPr>
        <w:t xml:space="preserve">Section 2 : </w:t>
      </w:r>
      <w:r w:rsidR="00752EA0" w:rsidRPr="0057718E">
        <w:rPr>
          <w:rPrChange w:id="3586" w:author="Microsoft Office User" w:date="2025-01-28T16:29:00Z">
            <w:rPr>
              <w:lang w:val="fr-SN"/>
            </w:rPr>
          </w:rPrChange>
        </w:rPr>
        <w:t xml:space="preserve">Le développement du </w:t>
      </w:r>
      <w:proofErr w:type="spellStart"/>
      <w:r w:rsidR="00752EA0" w:rsidRPr="0057718E">
        <w:rPr>
          <w:rPrChange w:id="3587" w:author="Microsoft Office User" w:date="2025-01-28T16:29:00Z">
            <w:rPr>
              <w:lang w:val="fr-SN"/>
            </w:rPr>
          </w:rPrChange>
        </w:rPr>
        <w:t>Chatbot</w:t>
      </w:r>
      <w:bookmarkEnd w:id="3584"/>
      <w:proofErr w:type="spellEnd"/>
    </w:p>
    <w:p w14:paraId="214F7F36" w14:textId="3C3601CA" w:rsidR="00617E0A" w:rsidRPr="0057718E" w:rsidRDefault="00617E0A" w:rsidP="00617E0A">
      <w:pPr>
        <w:rPr>
          <w:rPrChange w:id="3588" w:author="Microsoft Office User" w:date="2025-01-28T16:29:00Z">
            <w:rPr>
              <w:lang w:val="fr-SN"/>
            </w:rPr>
          </w:rPrChange>
        </w:rPr>
      </w:pPr>
      <w:r w:rsidRPr="0057718E">
        <w:rPr>
          <w:rPrChange w:id="3589" w:author="Microsoft Office User" w:date="2025-01-28T16:29:00Z">
            <w:rPr>
              <w:lang w:val="fr-SN"/>
            </w:rPr>
          </w:rPrChange>
        </w:rPr>
        <w:t xml:space="preserve">L’année 1964 à 1967 fut le temps nécessaire pour développer le premier </w:t>
      </w:r>
      <w:proofErr w:type="spellStart"/>
      <w:r w:rsidRPr="0057718E">
        <w:rPr>
          <w:rPrChange w:id="3590" w:author="Microsoft Office User" w:date="2025-01-28T16:29:00Z">
            <w:rPr>
              <w:lang w:val="fr-SN"/>
            </w:rPr>
          </w:rPrChange>
        </w:rPr>
        <w:t>Chatbot</w:t>
      </w:r>
      <w:proofErr w:type="spellEnd"/>
      <w:r w:rsidRPr="0057718E">
        <w:rPr>
          <w:rPrChange w:id="3591" w:author="Microsoft Office User" w:date="2025-01-28T16:29:00Z">
            <w:rPr>
              <w:lang w:val="fr-SN"/>
            </w:rPr>
          </w:rPrChange>
        </w:rPr>
        <w:t xml:space="preserve"> nommé ELIZA par un scientifique du MIT. Ce </w:t>
      </w:r>
      <w:proofErr w:type="spellStart"/>
      <w:r w:rsidRPr="0057718E">
        <w:rPr>
          <w:rPrChange w:id="3592" w:author="Microsoft Office User" w:date="2025-01-28T16:29:00Z">
            <w:rPr>
              <w:lang w:val="fr-SN"/>
            </w:rPr>
          </w:rPrChange>
        </w:rPr>
        <w:t>Chatbot</w:t>
      </w:r>
      <w:proofErr w:type="spellEnd"/>
      <w:r w:rsidRPr="0057718E">
        <w:rPr>
          <w:rPrChange w:id="3593" w:author="Microsoft Office User" w:date="2025-01-28T16:29:00Z">
            <w:rPr>
              <w:lang w:val="fr-SN"/>
            </w:rPr>
          </w:rPrChange>
        </w:rPr>
        <w:t xml:space="preserve"> était capable de tenir une conversation en utilisant un algorithme de reconnaissance de mots, ce qui implique qu’il ne comprenait pas vraiment le texte, mais recherchait des mots clés qu’il utilisait pour répondre.</w:t>
      </w:r>
    </w:p>
    <w:p w14:paraId="256BACAA" w14:textId="44342C88" w:rsidR="00617E0A" w:rsidRPr="0057718E" w:rsidRDefault="00617E0A" w:rsidP="00617E0A">
      <w:pPr>
        <w:rPr>
          <w:rPrChange w:id="3594" w:author="Microsoft Office User" w:date="2025-01-28T16:29:00Z">
            <w:rPr>
              <w:lang w:val="fr-SN"/>
            </w:rPr>
          </w:rPrChange>
        </w:rPr>
      </w:pPr>
      <w:r w:rsidRPr="0057718E">
        <w:rPr>
          <w:rPrChange w:id="3595" w:author="Microsoft Office User" w:date="2025-01-28T16:29:00Z">
            <w:rPr>
              <w:lang w:val="fr-SN"/>
            </w:rPr>
          </w:rPrChange>
        </w:rPr>
        <w:t xml:space="preserve">Mais c’est quoi un </w:t>
      </w:r>
      <w:proofErr w:type="spellStart"/>
      <w:r w:rsidRPr="0057718E">
        <w:rPr>
          <w:rPrChange w:id="3596" w:author="Microsoft Office User" w:date="2025-01-28T16:29:00Z">
            <w:rPr>
              <w:lang w:val="fr-SN"/>
            </w:rPr>
          </w:rPrChange>
        </w:rPr>
        <w:t>Chatbot</w:t>
      </w:r>
      <w:proofErr w:type="spellEnd"/>
      <w:r w:rsidRPr="0057718E">
        <w:rPr>
          <w:rPrChange w:id="3597" w:author="Microsoft Office User" w:date="2025-01-28T16:29:00Z">
            <w:rPr>
              <w:lang w:val="fr-SN"/>
            </w:rPr>
          </w:rPrChange>
        </w:rPr>
        <w:t xml:space="preserve"> ? C’est un programme informatique comme les autres, mais qui a des aspects bien particuliers. Il sait mener une conversation qui se rapproche de celle des humains. Au début, les </w:t>
      </w:r>
      <w:proofErr w:type="spellStart"/>
      <w:r w:rsidRPr="0057718E">
        <w:rPr>
          <w:rPrChange w:id="3598" w:author="Microsoft Office User" w:date="2025-01-28T16:29:00Z">
            <w:rPr>
              <w:lang w:val="fr-SN"/>
            </w:rPr>
          </w:rPrChange>
        </w:rPr>
        <w:t>Chatbots</w:t>
      </w:r>
      <w:proofErr w:type="spellEnd"/>
      <w:r w:rsidRPr="0057718E">
        <w:rPr>
          <w:rPrChange w:id="3599" w:author="Microsoft Office User" w:date="2025-01-28T16:29:00Z">
            <w:rPr>
              <w:lang w:val="fr-SN"/>
            </w:rPr>
          </w:rPrChange>
        </w:rPr>
        <w:t xml:space="preserve"> étaient créés pour reproduire le comportement humain chez les machines, mais aussi pour faire avancer le NLP. Aujourd’hui, les </w:t>
      </w:r>
      <w:proofErr w:type="spellStart"/>
      <w:r w:rsidRPr="0057718E">
        <w:rPr>
          <w:rPrChange w:id="3600" w:author="Microsoft Office User" w:date="2025-01-28T16:29:00Z">
            <w:rPr>
              <w:lang w:val="fr-SN"/>
            </w:rPr>
          </w:rPrChange>
        </w:rPr>
        <w:t>Chatbots</w:t>
      </w:r>
      <w:proofErr w:type="spellEnd"/>
      <w:r w:rsidRPr="0057718E">
        <w:rPr>
          <w:rPrChange w:id="3601" w:author="Microsoft Office User" w:date="2025-01-28T16:29:00Z">
            <w:rPr>
              <w:lang w:val="fr-SN"/>
            </w:rPr>
          </w:rPrChange>
        </w:rPr>
        <w:t xml:space="preserve"> sont là pour nous aider dans nos vies.</w:t>
      </w:r>
    </w:p>
    <w:p w14:paraId="56450A2D" w14:textId="5CD96714" w:rsidR="00617E0A" w:rsidRPr="0057718E" w:rsidRDefault="00617E0A" w:rsidP="00617E0A">
      <w:pPr>
        <w:rPr>
          <w:rPrChange w:id="3602" w:author="Microsoft Office User" w:date="2025-01-28T16:29:00Z">
            <w:rPr>
              <w:lang w:val="fr-SN"/>
            </w:rPr>
          </w:rPrChange>
        </w:rPr>
      </w:pPr>
      <w:r w:rsidRPr="0057718E">
        <w:rPr>
          <w:rPrChange w:id="3603" w:author="Microsoft Office User" w:date="2025-01-28T16:29:00Z">
            <w:rPr>
              <w:lang w:val="fr-SN"/>
            </w:rPr>
          </w:rPrChange>
        </w:rPr>
        <w:t xml:space="preserve">Comment fonctionnent les </w:t>
      </w:r>
      <w:proofErr w:type="spellStart"/>
      <w:r w:rsidRPr="0057718E">
        <w:rPr>
          <w:rPrChange w:id="3604" w:author="Microsoft Office User" w:date="2025-01-28T16:29:00Z">
            <w:rPr>
              <w:lang w:val="fr-SN"/>
            </w:rPr>
          </w:rPrChange>
        </w:rPr>
        <w:t>Chatbots</w:t>
      </w:r>
      <w:proofErr w:type="spellEnd"/>
      <w:r w:rsidRPr="0057718E">
        <w:rPr>
          <w:rPrChange w:id="3605" w:author="Microsoft Office User" w:date="2025-01-28T16:29:00Z">
            <w:rPr>
              <w:lang w:val="fr-SN"/>
            </w:rPr>
          </w:rPrChange>
        </w:rPr>
        <w:t xml:space="preserve"> ? Le fonctionnement des </w:t>
      </w:r>
      <w:proofErr w:type="spellStart"/>
      <w:r w:rsidRPr="0057718E">
        <w:rPr>
          <w:rPrChange w:id="3606" w:author="Microsoft Office User" w:date="2025-01-28T16:29:00Z">
            <w:rPr>
              <w:lang w:val="fr-SN"/>
            </w:rPr>
          </w:rPrChange>
        </w:rPr>
        <w:t>Chatbots</w:t>
      </w:r>
      <w:proofErr w:type="spellEnd"/>
      <w:r w:rsidRPr="0057718E">
        <w:rPr>
          <w:rPrChange w:id="3607" w:author="Microsoft Office User" w:date="2025-01-28T16:29:00Z">
            <w:rPr>
              <w:lang w:val="fr-SN"/>
            </w:rPr>
          </w:rPrChange>
        </w:rPr>
        <w:t xml:space="preserve"> est simple : c’est comme une conversation entre deux personnes, l’une parle, l’autre écoute puis répond. Cependant, dans le cas des </w:t>
      </w:r>
      <w:proofErr w:type="spellStart"/>
      <w:r w:rsidRPr="0057718E">
        <w:rPr>
          <w:rPrChange w:id="3608" w:author="Microsoft Office User" w:date="2025-01-28T16:29:00Z">
            <w:rPr>
              <w:lang w:val="fr-SN"/>
            </w:rPr>
          </w:rPrChange>
        </w:rPr>
        <w:t>Chatbots</w:t>
      </w:r>
      <w:proofErr w:type="spellEnd"/>
      <w:r w:rsidRPr="0057718E">
        <w:rPr>
          <w:rPrChange w:id="3609" w:author="Microsoft Office User" w:date="2025-01-28T16:29:00Z">
            <w:rPr>
              <w:lang w:val="fr-SN"/>
            </w:rPr>
          </w:rPrChange>
        </w:rPr>
        <w:t xml:space="preserve">, très souvent c’est : je pose une question et le </w:t>
      </w:r>
      <w:proofErr w:type="spellStart"/>
      <w:r w:rsidRPr="0057718E">
        <w:rPr>
          <w:rPrChange w:id="3610" w:author="Microsoft Office User" w:date="2025-01-28T16:29:00Z">
            <w:rPr>
              <w:lang w:val="fr-SN"/>
            </w:rPr>
          </w:rPrChange>
        </w:rPr>
        <w:t>Chatbot</w:t>
      </w:r>
      <w:proofErr w:type="spellEnd"/>
      <w:r w:rsidRPr="0057718E">
        <w:rPr>
          <w:rPrChange w:id="3611" w:author="Microsoft Office User" w:date="2025-01-28T16:29:00Z">
            <w:rPr>
              <w:lang w:val="fr-SN"/>
            </w:rPr>
          </w:rPrChange>
        </w:rPr>
        <w:t xml:space="preserve"> répond, mais il est possible d’avoir des banalités avec les </w:t>
      </w:r>
      <w:proofErr w:type="spellStart"/>
      <w:r w:rsidRPr="0057718E">
        <w:rPr>
          <w:rPrChange w:id="3612" w:author="Microsoft Office User" w:date="2025-01-28T16:29:00Z">
            <w:rPr>
              <w:lang w:val="fr-SN"/>
            </w:rPr>
          </w:rPrChange>
        </w:rPr>
        <w:t>Chatbots</w:t>
      </w:r>
      <w:proofErr w:type="spellEnd"/>
      <w:r w:rsidRPr="0057718E">
        <w:rPr>
          <w:rPrChange w:id="3613" w:author="Microsoft Office User" w:date="2025-01-28T16:29:00Z">
            <w:rPr>
              <w:lang w:val="fr-SN"/>
            </w:rPr>
          </w:rPrChange>
        </w:rPr>
        <w:t xml:space="preserve">. Tout dépend de la manière dont les scientifiques ont décidé de développer le </w:t>
      </w:r>
      <w:proofErr w:type="spellStart"/>
      <w:r w:rsidRPr="0057718E">
        <w:rPr>
          <w:rPrChange w:id="3614" w:author="Microsoft Office User" w:date="2025-01-28T16:29:00Z">
            <w:rPr>
              <w:lang w:val="fr-SN"/>
            </w:rPr>
          </w:rPrChange>
        </w:rPr>
        <w:t>Chatbot</w:t>
      </w:r>
      <w:proofErr w:type="spellEnd"/>
      <w:r w:rsidRPr="0057718E">
        <w:rPr>
          <w:rPrChange w:id="3615" w:author="Microsoft Office User" w:date="2025-01-28T16:29:00Z">
            <w:rPr>
              <w:lang w:val="fr-SN"/>
            </w:rPr>
          </w:rPrChange>
        </w:rPr>
        <w:t>. Il faut préciser que, même si le fonctionnement est simple, le développement ne l’est pas et nous allons voir pourquoi.</w:t>
      </w:r>
    </w:p>
    <w:p w14:paraId="477626C6" w14:textId="31A45430" w:rsidR="00617E0A" w:rsidRPr="0057718E" w:rsidRDefault="00617E0A" w:rsidP="00617E0A">
      <w:pPr>
        <w:rPr>
          <w:rPrChange w:id="3616" w:author="Microsoft Office User" w:date="2025-01-28T16:29:00Z">
            <w:rPr>
              <w:lang w:val="fr-SN"/>
            </w:rPr>
          </w:rPrChange>
        </w:rPr>
      </w:pPr>
      <w:r w:rsidRPr="0057718E">
        <w:rPr>
          <w:rPrChange w:id="3617" w:author="Microsoft Office User" w:date="2025-01-28T16:29:00Z">
            <w:rPr>
              <w:lang w:val="fr-SN"/>
            </w:rPr>
          </w:rPrChange>
        </w:rPr>
        <w:t xml:space="preserve">Mettons-nous à la place d’un </w:t>
      </w:r>
      <w:proofErr w:type="spellStart"/>
      <w:r w:rsidRPr="0057718E">
        <w:rPr>
          <w:rPrChange w:id="3618" w:author="Microsoft Office User" w:date="2025-01-28T16:29:00Z">
            <w:rPr>
              <w:lang w:val="fr-SN"/>
            </w:rPr>
          </w:rPrChange>
        </w:rPr>
        <w:t>Chatbot</w:t>
      </w:r>
      <w:proofErr w:type="spellEnd"/>
      <w:r w:rsidRPr="0057718E">
        <w:rPr>
          <w:rPrChange w:id="3619" w:author="Microsoft Office User" w:date="2025-01-28T16:29:00Z">
            <w:rPr>
              <w:lang w:val="fr-SN"/>
            </w:rPr>
          </w:rPrChange>
        </w:rPr>
        <w:t xml:space="preserve"> qui reçoit une question : comment ferions-nous pour répondre ? Oui, c’est évident pour nous, humains, mais pour un programme informatique, c’est très compliqué. C’est là que nous allons introduire les deux (2) concepts de base de tous les </w:t>
      </w:r>
      <w:proofErr w:type="spellStart"/>
      <w:r w:rsidRPr="0057718E">
        <w:rPr>
          <w:rPrChange w:id="3620" w:author="Microsoft Office User" w:date="2025-01-28T16:29:00Z">
            <w:rPr>
              <w:lang w:val="fr-SN"/>
            </w:rPr>
          </w:rPrChange>
        </w:rPr>
        <w:t>Chatbots</w:t>
      </w:r>
      <w:proofErr w:type="spellEnd"/>
      <w:r w:rsidRPr="0057718E">
        <w:rPr>
          <w:rPrChange w:id="3621" w:author="Microsoft Office User" w:date="2025-01-28T16:29:00Z">
            <w:rPr>
              <w:lang w:val="fr-SN"/>
            </w:rPr>
          </w:rPrChange>
        </w:rPr>
        <w:t xml:space="preserve"> : les </w:t>
      </w:r>
      <w:proofErr w:type="spellStart"/>
      <w:r w:rsidRPr="0057718E">
        <w:rPr>
          <w:i/>
          <w:iCs/>
          <w:rPrChange w:id="3622" w:author="Microsoft Office User" w:date="2025-01-28T16:29:00Z">
            <w:rPr>
              <w:i/>
              <w:iCs/>
              <w:lang w:val="fr-SN"/>
            </w:rPr>
          </w:rPrChange>
        </w:rPr>
        <w:t>intents</w:t>
      </w:r>
      <w:proofErr w:type="spellEnd"/>
      <w:r w:rsidRPr="0057718E">
        <w:rPr>
          <w:rPrChange w:id="3623" w:author="Microsoft Office User" w:date="2025-01-28T16:29:00Z">
            <w:rPr>
              <w:lang w:val="fr-SN"/>
            </w:rPr>
          </w:rPrChange>
        </w:rPr>
        <w:t xml:space="preserve"> et la détection d’entités (</w:t>
      </w:r>
      <w:proofErr w:type="spellStart"/>
      <w:r w:rsidRPr="0057718E">
        <w:rPr>
          <w:i/>
          <w:iCs/>
          <w:rPrChange w:id="3624" w:author="Microsoft Office User" w:date="2025-01-28T16:29:00Z">
            <w:rPr>
              <w:i/>
              <w:iCs/>
              <w:lang w:val="fr-SN"/>
            </w:rPr>
          </w:rPrChange>
        </w:rPr>
        <w:t>entity</w:t>
      </w:r>
      <w:proofErr w:type="spellEnd"/>
      <w:r w:rsidRPr="0057718E">
        <w:rPr>
          <w:i/>
          <w:iCs/>
          <w:rPrChange w:id="3625" w:author="Microsoft Office User" w:date="2025-01-28T16:29:00Z">
            <w:rPr>
              <w:i/>
              <w:iCs/>
              <w:lang w:val="fr-SN"/>
            </w:rPr>
          </w:rPrChange>
        </w:rPr>
        <w:t xml:space="preserve"> </w:t>
      </w:r>
      <w:proofErr w:type="spellStart"/>
      <w:r w:rsidRPr="0057718E">
        <w:rPr>
          <w:i/>
          <w:iCs/>
          <w:rPrChange w:id="3626" w:author="Microsoft Office User" w:date="2025-01-28T16:29:00Z">
            <w:rPr>
              <w:i/>
              <w:iCs/>
              <w:lang w:val="fr-SN"/>
            </w:rPr>
          </w:rPrChange>
        </w:rPr>
        <w:t>detection</w:t>
      </w:r>
      <w:proofErr w:type="spellEnd"/>
      <w:r w:rsidRPr="0057718E">
        <w:rPr>
          <w:rPrChange w:id="3627" w:author="Microsoft Office User" w:date="2025-01-28T16:29:00Z">
            <w:rPr>
              <w:lang w:val="fr-SN"/>
            </w:rPr>
          </w:rPrChange>
        </w:rPr>
        <w:t>).</w:t>
      </w:r>
    </w:p>
    <w:p w14:paraId="74DDE946" w14:textId="3F78001C" w:rsidR="00627791" w:rsidRPr="0057718E" w:rsidRDefault="00627791" w:rsidP="00B9476C">
      <w:pPr>
        <w:pStyle w:val="Titre4"/>
        <w:numPr>
          <w:ilvl w:val="0"/>
          <w:numId w:val="8"/>
        </w:numPr>
        <w:rPr>
          <w:rPrChange w:id="3628" w:author="Microsoft Office User" w:date="2025-01-28T16:29:00Z">
            <w:rPr>
              <w:lang w:val="fr-SN"/>
            </w:rPr>
          </w:rPrChange>
        </w:rPr>
      </w:pPr>
      <w:bookmarkStart w:id="3629" w:name="_Toc188723945"/>
      <w:r w:rsidRPr="0057718E">
        <w:rPr>
          <w:rPrChange w:id="3630" w:author="Microsoft Office User" w:date="2025-01-28T16:29:00Z">
            <w:rPr>
              <w:lang w:val="fr-SN"/>
            </w:rPr>
          </w:rPrChange>
        </w:rPr>
        <w:t>La modélisation d</w:t>
      </w:r>
      <w:r w:rsidR="00F707F7" w:rsidRPr="0057718E">
        <w:rPr>
          <w:rPrChange w:id="3631" w:author="Microsoft Office User" w:date="2025-01-28T16:29:00Z">
            <w:rPr>
              <w:lang w:val="fr-SN"/>
            </w:rPr>
          </w:rPrChange>
        </w:rPr>
        <w:t>es</w:t>
      </w:r>
      <w:r w:rsidRPr="0057718E">
        <w:rPr>
          <w:rPrChange w:id="3632" w:author="Microsoft Office User" w:date="2025-01-28T16:29:00Z">
            <w:rPr>
              <w:lang w:val="fr-SN"/>
            </w:rPr>
          </w:rPrChange>
        </w:rPr>
        <w:t xml:space="preserve"> texte</w:t>
      </w:r>
      <w:r w:rsidR="00F707F7" w:rsidRPr="0057718E">
        <w:rPr>
          <w:rPrChange w:id="3633" w:author="Microsoft Office User" w:date="2025-01-28T16:29:00Z">
            <w:rPr>
              <w:lang w:val="fr-SN"/>
            </w:rPr>
          </w:rPrChange>
        </w:rPr>
        <w:t>s</w:t>
      </w:r>
      <w:bookmarkEnd w:id="3629"/>
    </w:p>
    <w:p w14:paraId="79A910CE" w14:textId="1B3F860B" w:rsidR="00AE15C3" w:rsidRPr="0057718E" w:rsidRDefault="00AE15C3" w:rsidP="00AE15C3">
      <w:pPr>
        <w:rPr>
          <w:rPrChange w:id="3634" w:author="Microsoft Office User" w:date="2025-01-28T16:29:00Z">
            <w:rPr>
              <w:lang w:val="fr-SN"/>
            </w:rPr>
          </w:rPrChange>
        </w:rPr>
      </w:pPr>
      <w:r w:rsidRPr="0057718E">
        <w:rPr>
          <w:rPrChange w:id="3635" w:author="Microsoft Office User" w:date="2025-01-28T16:29:00Z">
            <w:rPr>
              <w:lang w:val="fr-SN"/>
            </w:rPr>
          </w:rPrChange>
        </w:rPr>
        <w:t>Maintenant, il y a une phase qui précède l’</w:t>
      </w:r>
      <w:r w:rsidRPr="0057718E">
        <w:rPr>
          <w:i/>
          <w:iCs/>
          <w:rPrChange w:id="3636" w:author="Microsoft Office User" w:date="2025-01-28T16:29:00Z">
            <w:rPr>
              <w:i/>
              <w:iCs/>
              <w:lang w:val="fr-SN"/>
            </w:rPr>
          </w:rPrChange>
        </w:rPr>
        <w:t xml:space="preserve">Intent Classification </w:t>
      </w:r>
      <w:r w:rsidRPr="0057718E">
        <w:rPr>
          <w:rPrChange w:id="3637" w:author="Microsoft Office User" w:date="2025-01-28T16:29:00Z">
            <w:rPr>
              <w:lang w:val="fr-SN"/>
            </w:rPr>
          </w:rPrChange>
        </w:rPr>
        <w:t xml:space="preserve">et la détection d’entités </w:t>
      </w:r>
      <w:r w:rsidRPr="0057718E">
        <w:rPr>
          <w:i/>
          <w:iCs/>
          <w:rPrChange w:id="3638" w:author="Microsoft Office User" w:date="2025-01-28T16:29:00Z">
            <w:rPr>
              <w:i/>
              <w:iCs/>
              <w:lang w:val="fr-SN"/>
            </w:rPr>
          </w:rPrChange>
        </w:rPr>
        <w:t>(</w:t>
      </w:r>
      <w:proofErr w:type="spellStart"/>
      <w:r w:rsidRPr="0057718E">
        <w:rPr>
          <w:i/>
          <w:iCs/>
          <w:rPrChange w:id="3639" w:author="Microsoft Office User" w:date="2025-01-28T16:29:00Z">
            <w:rPr>
              <w:i/>
              <w:iCs/>
              <w:lang w:val="fr-SN"/>
            </w:rPr>
          </w:rPrChange>
        </w:rPr>
        <w:t>Entity</w:t>
      </w:r>
      <w:proofErr w:type="spellEnd"/>
      <w:r w:rsidRPr="0057718E">
        <w:rPr>
          <w:i/>
          <w:iCs/>
          <w:rPrChange w:id="3640" w:author="Microsoft Office User" w:date="2025-01-28T16:29:00Z">
            <w:rPr>
              <w:i/>
              <w:iCs/>
              <w:lang w:val="fr-SN"/>
            </w:rPr>
          </w:rPrChange>
        </w:rPr>
        <w:t xml:space="preserve"> </w:t>
      </w:r>
      <w:proofErr w:type="spellStart"/>
      <w:r w:rsidRPr="0057718E">
        <w:rPr>
          <w:i/>
          <w:iCs/>
          <w:rPrChange w:id="3641" w:author="Microsoft Office User" w:date="2025-01-28T16:29:00Z">
            <w:rPr>
              <w:i/>
              <w:iCs/>
              <w:lang w:val="fr-SN"/>
            </w:rPr>
          </w:rPrChange>
        </w:rPr>
        <w:t>Detection</w:t>
      </w:r>
      <w:proofErr w:type="spellEnd"/>
      <w:r w:rsidRPr="0057718E">
        <w:rPr>
          <w:rPrChange w:id="3642" w:author="Microsoft Office User" w:date="2025-01-28T16:29:00Z">
            <w:rPr>
              <w:lang w:val="fr-SN"/>
            </w:rPr>
          </w:rPrChange>
        </w:rPr>
        <w:t>), c’est la représentation du texte. L’ordinateur ne comprend pas le texte et ne peut pas faire de calculs sur du texte. Or, nos données sont de type texte et nous devons les comprendre, comment faire ? Il existe un certain nombre de méthodes qui nous permettent de modéliser le texte en nombres, c’est-à-dire sous un format que l’ordinateur va comprendre.</w:t>
      </w:r>
    </w:p>
    <w:p w14:paraId="387A5111" w14:textId="291FD9FC" w:rsidR="00ED3EB0" w:rsidRPr="0057718E" w:rsidRDefault="00ED3EB0" w:rsidP="00B9476C">
      <w:pPr>
        <w:pStyle w:val="Paragraphedeliste"/>
        <w:numPr>
          <w:ilvl w:val="0"/>
          <w:numId w:val="17"/>
        </w:numPr>
        <w:rPr>
          <w:rPrChange w:id="3643" w:author="Microsoft Office User" w:date="2025-01-28T16:29:00Z">
            <w:rPr>
              <w:lang w:val="fr-SN"/>
            </w:rPr>
          </w:rPrChange>
        </w:rPr>
      </w:pPr>
      <w:r w:rsidRPr="0057718E">
        <w:rPr>
          <w:rPrChange w:id="3644" w:author="Microsoft Office User" w:date="2025-01-28T16:29:00Z">
            <w:rPr>
              <w:lang w:val="fr-SN"/>
            </w:rPr>
          </w:rPrChange>
        </w:rPr>
        <w:t xml:space="preserve">Label </w:t>
      </w:r>
      <w:proofErr w:type="spellStart"/>
      <w:r w:rsidRPr="0057718E">
        <w:rPr>
          <w:rPrChange w:id="3645" w:author="Microsoft Office User" w:date="2025-01-28T16:29:00Z">
            <w:rPr>
              <w:lang w:val="fr-SN"/>
            </w:rPr>
          </w:rPrChange>
        </w:rPr>
        <w:t>encoding</w:t>
      </w:r>
      <w:proofErr w:type="spellEnd"/>
    </w:p>
    <w:p w14:paraId="1E29D5FC" w14:textId="3C6EBA8A" w:rsidR="00DD57C4" w:rsidRPr="0057718E" w:rsidRDefault="00DD57C4" w:rsidP="00DD57C4">
      <w:pPr>
        <w:rPr>
          <w:rPrChange w:id="3646" w:author="Microsoft Office User" w:date="2025-01-28T16:29:00Z">
            <w:rPr>
              <w:lang w:val="fr-SN"/>
            </w:rPr>
          </w:rPrChange>
        </w:rPr>
      </w:pPr>
      <w:r w:rsidRPr="0057718E">
        <w:rPr>
          <w:rPrChange w:id="3647" w:author="Microsoft Office User" w:date="2025-01-28T16:29:00Z">
            <w:rPr>
              <w:lang w:val="fr-SN"/>
            </w:rPr>
          </w:rPrChange>
        </w:rPr>
        <w:t xml:space="preserve">Le </w:t>
      </w:r>
      <w:r w:rsidRPr="0057718E">
        <w:rPr>
          <w:i/>
          <w:iCs/>
          <w:rPrChange w:id="3648" w:author="Microsoft Office User" w:date="2025-01-28T16:29:00Z">
            <w:rPr>
              <w:i/>
              <w:iCs/>
              <w:lang w:val="fr-SN"/>
            </w:rPr>
          </w:rPrChange>
        </w:rPr>
        <w:t xml:space="preserve">label </w:t>
      </w:r>
      <w:proofErr w:type="spellStart"/>
      <w:r w:rsidRPr="0057718E">
        <w:rPr>
          <w:i/>
          <w:iCs/>
          <w:rPrChange w:id="3649" w:author="Microsoft Office User" w:date="2025-01-28T16:29:00Z">
            <w:rPr>
              <w:i/>
              <w:iCs/>
              <w:lang w:val="fr-SN"/>
            </w:rPr>
          </w:rPrChange>
        </w:rPr>
        <w:t>encoding</w:t>
      </w:r>
      <w:proofErr w:type="spellEnd"/>
      <w:r w:rsidRPr="0057718E">
        <w:rPr>
          <w:rPrChange w:id="3650" w:author="Microsoft Office User" w:date="2025-01-28T16:29:00Z">
            <w:rPr>
              <w:lang w:val="fr-SN"/>
            </w:rPr>
          </w:rPrChange>
        </w:rPr>
        <w:t xml:space="preserve"> est une technique de représentation de texte où l’on associe chaque mot du </w:t>
      </w:r>
      <w:proofErr w:type="spellStart"/>
      <w:r w:rsidRPr="0057718E">
        <w:rPr>
          <w:i/>
          <w:iCs/>
          <w:rPrChange w:id="3651" w:author="Microsoft Office User" w:date="2025-01-28T16:29:00Z">
            <w:rPr>
              <w:i/>
              <w:iCs/>
              <w:lang w:val="fr-SN"/>
            </w:rPr>
          </w:rPrChange>
        </w:rPr>
        <w:t>dataset</w:t>
      </w:r>
      <w:proofErr w:type="spellEnd"/>
      <w:r w:rsidRPr="0057718E">
        <w:rPr>
          <w:rPrChange w:id="3652" w:author="Microsoft Office User" w:date="2025-01-28T16:29:00Z">
            <w:rPr>
              <w:lang w:val="fr-SN"/>
            </w:rPr>
          </w:rPrChange>
        </w:rPr>
        <w:t xml:space="preserve"> à un nombre bien particulier. Cela implique que nous aurions autant de labels que de mots.</w:t>
      </w:r>
    </w:p>
    <w:p w14:paraId="45FA7156" w14:textId="4602EC41" w:rsidR="00DD57C4" w:rsidRPr="0057718E" w:rsidRDefault="00DD57C4" w:rsidP="00DD57C4">
      <w:pPr>
        <w:rPr>
          <w:rPrChange w:id="3653" w:author="Microsoft Office User" w:date="2025-01-28T16:29:00Z">
            <w:rPr>
              <w:lang w:val="fr-SN"/>
            </w:rPr>
          </w:rPrChange>
        </w:rPr>
      </w:pPr>
      <w:r w:rsidRPr="0057718E">
        <w:rPr>
          <w:rPrChange w:id="3654" w:author="Microsoft Office User" w:date="2025-01-28T16:29:00Z">
            <w:rPr>
              <w:lang w:val="fr-SN"/>
            </w:rPr>
          </w:rPrChange>
        </w:rPr>
        <w:t xml:space="preserve">Si nous prenons la phrase « L’argent fait le bonheur », nous aurions : </w:t>
      </w:r>
      <w:proofErr w:type="gramStart"/>
      <w:r w:rsidRPr="0057718E">
        <w:rPr>
          <w:rPrChange w:id="3655" w:author="Microsoft Office User" w:date="2025-01-28T16:29:00Z">
            <w:rPr>
              <w:lang w:val="fr-SN"/>
            </w:rPr>
          </w:rPrChange>
        </w:rPr>
        <w:t>L’ =</w:t>
      </w:r>
      <w:proofErr w:type="gramEnd"/>
      <w:r w:rsidRPr="0057718E">
        <w:rPr>
          <w:rPrChange w:id="3656" w:author="Microsoft Office User" w:date="2025-01-28T16:29:00Z">
            <w:rPr>
              <w:lang w:val="fr-SN"/>
            </w:rPr>
          </w:rPrChange>
        </w:rPr>
        <w:t>&gt; 1, argent =&gt; 2, fait =&gt; 3, le =&gt; 4, bonheur =&gt; 5. Par conséquent, notre phrase devient « 1 2 3 4 5 » et nous pouvons faire des calculs sur ce résultat.</w:t>
      </w:r>
    </w:p>
    <w:p w14:paraId="2EA2AF0B" w14:textId="77777777" w:rsidR="00ED3EB0" w:rsidRPr="0057718E" w:rsidRDefault="00ED3EB0" w:rsidP="00B9476C">
      <w:pPr>
        <w:pStyle w:val="Paragraphedeliste"/>
        <w:numPr>
          <w:ilvl w:val="0"/>
          <w:numId w:val="17"/>
        </w:numPr>
        <w:rPr>
          <w:rPrChange w:id="3657" w:author="Microsoft Office User" w:date="2025-01-28T16:29:00Z">
            <w:rPr>
              <w:lang w:val="fr-SN"/>
            </w:rPr>
          </w:rPrChange>
        </w:rPr>
      </w:pPr>
      <w:r w:rsidRPr="0057718E">
        <w:rPr>
          <w:rPrChange w:id="3658" w:author="Microsoft Office User" w:date="2025-01-28T16:29:00Z">
            <w:rPr>
              <w:lang w:val="fr-SN"/>
            </w:rPr>
          </w:rPrChange>
        </w:rPr>
        <w:t xml:space="preserve">One hot </w:t>
      </w:r>
      <w:proofErr w:type="spellStart"/>
      <w:r w:rsidRPr="0057718E">
        <w:rPr>
          <w:rPrChange w:id="3659" w:author="Microsoft Office User" w:date="2025-01-28T16:29:00Z">
            <w:rPr>
              <w:lang w:val="fr-SN"/>
            </w:rPr>
          </w:rPrChange>
        </w:rPr>
        <w:t>encoding</w:t>
      </w:r>
      <w:proofErr w:type="spellEnd"/>
    </w:p>
    <w:p w14:paraId="5E0EA65F" w14:textId="245CF789" w:rsidR="00ED3EB0" w:rsidRPr="0057718E" w:rsidRDefault="0000059C" w:rsidP="00ED3EB0">
      <w:pPr>
        <w:rPr>
          <w:rPrChange w:id="3660" w:author="Microsoft Office User" w:date="2025-01-28T16:29:00Z">
            <w:rPr>
              <w:lang w:val="fr-SN"/>
            </w:rPr>
          </w:rPrChange>
        </w:rPr>
      </w:pPr>
      <w:r w:rsidRPr="0057718E">
        <w:rPr>
          <w:rPrChange w:id="3661" w:author="Microsoft Office User" w:date="2025-01-28T16:29:00Z">
            <w:rPr>
              <w:lang w:val="fr-SN"/>
            </w:rPr>
          </w:rPrChange>
        </w:rPr>
        <w:t xml:space="preserve">En ce qui concerne le </w:t>
      </w:r>
      <w:proofErr w:type="spellStart"/>
      <w:r w:rsidRPr="0057718E">
        <w:rPr>
          <w:i/>
          <w:iCs/>
          <w:rPrChange w:id="3662" w:author="Microsoft Office User" w:date="2025-01-28T16:29:00Z">
            <w:rPr>
              <w:i/>
              <w:iCs/>
              <w:lang w:val="fr-SN"/>
            </w:rPr>
          </w:rPrChange>
        </w:rPr>
        <w:t>one-hot</w:t>
      </w:r>
      <w:proofErr w:type="spellEnd"/>
      <w:r w:rsidRPr="0057718E">
        <w:rPr>
          <w:i/>
          <w:iCs/>
          <w:rPrChange w:id="3663" w:author="Microsoft Office User" w:date="2025-01-28T16:29:00Z">
            <w:rPr>
              <w:i/>
              <w:iCs/>
              <w:lang w:val="fr-SN"/>
            </w:rPr>
          </w:rPrChange>
        </w:rPr>
        <w:t xml:space="preserve"> </w:t>
      </w:r>
      <w:proofErr w:type="spellStart"/>
      <w:r w:rsidRPr="0057718E">
        <w:rPr>
          <w:i/>
          <w:iCs/>
          <w:rPrChange w:id="3664" w:author="Microsoft Office User" w:date="2025-01-28T16:29:00Z">
            <w:rPr>
              <w:i/>
              <w:iCs/>
              <w:lang w:val="fr-SN"/>
            </w:rPr>
          </w:rPrChange>
        </w:rPr>
        <w:t>encoding</w:t>
      </w:r>
      <w:proofErr w:type="spellEnd"/>
      <w:r w:rsidRPr="0057718E">
        <w:rPr>
          <w:rPrChange w:id="3665" w:author="Microsoft Office User" w:date="2025-01-28T16:29:00Z">
            <w:rPr>
              <w:lang w:val="fr-SN"/>
            </w:rPr>
          </w:rPrChange>
        </w:rPr>
        <w:t xml:space="preserve">, il est plus sophistiqué que le </w:t>
      </w:r>
      <w:r w:rsidRPr="0057718E">
        <w:rPr>
          <w:i/>
          <w:iCs/>
          <w:rPrChange w:id="3666" w:author="Microsoft Office User" w:date="2025-01-28T16:29:00Z">
            <w:rPr>
              <w:i/>
              <w:iCs/>
              <w:lang w:val="fr-SN"/>
            </w:rPr>
          </w:rPrChange>
        </w:rPr>
        <w:t xml:space="preserve">label </w:t>
      </w:r>
      <w:proofErr w:type="spellStart"/>
      <w:r w:rsidRPr="0057718E">
        <w:rPr>
          <w:i/>
          <w:iCs/>
          <w:rPrChange w:id="3667" w:author="Microsoft Office User" w:date="2025-01-28T16:29:00Z">
            <w:rPr>
              <w:i/>
              <w:iCs/>
              <w:lang w:val="fr-SN"/>
            </w:rPr>
          </w:rPrChange>
        </w:rPr>
        <w:t>encoding</w:t>
      </w:r>
      <w:proofErr w:type="spellEnd"/>
      <w:r w:rsidRPr="0057718E">
        <w:rPr>
          <w:rPrChange w:id="3668" w:author="Microsoft Office User" w:date="2025-01-28T16:29:00Z">
            <w:rPr>
              <w:lang w:val="fr-SN"/>
            </w:rPr>
          </w:rPrChange>
        </w:rPr>
        <w:t>, mais un peu plus compliqué. Ici, nous allons créer un tableau à deux dimensions, avec autant de lignes que de mots. Quant aux colonnes, elles correspondront au nombre de mots dans le texte. Pour chaque mot, il sera noté avec un 1 à la place qui lui est attribuée dans la colonne, et toutes les autres valeurs seront à 0. Prenons encore la phrase « L’argent fait le bonheur » comme exemple.</w:t>
      </w:r>
    </w:p>
    <w:tbl>
      <w:tblPr>
        <w:tblStyle w:val="Tableausimple5"/>
        <w:tblW w:w="0" w:type="auto"/>
        <w:tblLook w:val="04A0" w:firstRow="1" w:lastRow="0" w:firstColumn="1" w:lastColumn="0" w:noHBand="0" w:noVBand="1"/>
      </w:tblPr>
      <w:tblGrid>
        <w:gridCol w:w="1558"/>
        <w:gridCol w:w="1558"/>
        <w:gridCol w:w="1558"/>
        <w:gridCol w:w="1558"/>
        <w:gridCol w:w="1559"/>
        <w:gridCol w:w="1559"/>
      </w:tblGrid>
      <w:tr w:rsidR="00ED3EB0" w:rsidRPr="0057718E" w14:paraId="7394B38C"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73117FFF" w14:textId="77777777" w:rsidR="00ED3EB0" w:rsidRPr="0057718E" w:rsidRDefault="00ED3EB0" w:rsidP="00B81324">
            <w:pPr>
              <w:rPr>
                <w:rPrChange w:id="3669" w:author="Microsoft Office User" w:date="2025-01-28T16:29:00Z">
                  <w:rPr>
                    <w:lang w:val="fr-SN"/>
                  </w:rPr>
                </w:rPrChange>
              </w:rPr>
            </w:pPr>
          </w:p>
        </w:tc>
        <w:tc>
          <w:tcPr>
            <w:tcW w:w="1558" w:type="dxa"/>
          </w:tcPr>
          <w:p w14:paraId="016852A6"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670" w:author="Microsoft Office User" w:date="2025-01-28T16:29:00Z">
                  <w:rPr>
                    <w:lang w:val="fr-SN"/>
                  </w:rPr>
                </w:rPrChange>
              </w:rPr>
            </w:pPr>
            <w:r w:rsidRPr="0057718E">
              <w:rPr>
                <w:rPrChange w:id="3671" w:author="Microsoft Office User" w:date="2025-01-28T16:29:00Z">
                  <w:rPr>
                    <w:lang w:val="fr-SN"/>
                  </w:rPr>
                </w:rPrChange>
              </w:rPr>
              <w:t>L’</w:t>
            </w:r>
          </w:p>
        </w:tc>
        <w:tc>
          <w:tcPr>
            <w:tcW w:w="1558" w:type="dxa"/>
          </w:tcPr>
          <w:p w14:paraId="1A376B45"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672" w:author="Microsoft Office User" w:date="2025-01-28T16:29:00Z">
                  <w:rPr>
                    <w:lang w:val="fr-SN"/>
                  </w:rPr>
                </w:rPrChange>
              </w:rPr>
            </w:pPr>
            <w:r w:rsidRPr="0057718E">
              <w:rPr>
                <w:rPrChange w:id="3673" w:author="Microsoft Office User" w:date="2025-01-28T16:29:00Z">
                  <w:rPr>
                    <w:lang w:val="fr-SN"/>
                  </w:rPr>
                </w:rPrChange>
              </w:rPr>
              <w:t>Argent</w:t>
            </w:r>
          </w:p>
        </w:tc>
        <w:tc>
          <w:tcPr>
            <w:tcW w:w="1558" w:type="dxa"/>
          </w:tcPr>
          <w:p w14:paraId="5B1AFC0D"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674" w:author="Microsoft Office User" w:date="2025-01-28T16:29:00Z">
                  <w:rPr>
                    <w:lang w:val="fr-SN"/>
                  </w:rPr>
                </w:rPrChange>
              </w:rPr>
            </w:pPr>
            <w:r w:rsidRPr="0057718E">
              <w:rPr>
                <w:rPrChange w:id="3675" w:author="Microsoft Office User" w:date="2025-01-28T16:29:00Z">
                  <w:rPr>
                    <w:lang w:val="fr-SN"/>
                  </w:rPr>
                </w:rPrChange>
              </w:rPr>
              <w:t>Fait</w:t>
            </w:r>
          </w:p>
        </w:tc>
        <w:tc>
          <w:tcPr>
            <w:tcW w:w="1559" w:type="dxa"/>
          </w:tcPr>
          <w:p w14:paraId="354456BA"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676" w:author="Microsoft Office User" w:date="2025-01-28T16:29:00Z">
                  <w:rPr>
                    <w:lang w:val="fr-SN"/>
                  </w:rPr>
                </w:rPrChange>
              </w:rPr>
            </w:pPr>
            <w:r w:rsidRPr="0057718E">
              <w:rPr>
                <w:rPrChange w:id="3677" w:author="Microsoft Office User" w:date="2025-01-28T16:29:00Z">
                  <w:rPr>
                    <w:lang w:val="fr-SN"/>
                  </w:rPr>
                </w:rPrChange>
              </w:rPr>
              <w:t xml:space="preserve">Le </w:t>
            </w:r>
          </w:p>
        </w:tc>
        <w:tc>
          <w:tcPr>
            <w:tcW w:w="1559" w:type="dxa"/>
          </w:tcPr>
          <w:p w14:paraId="19BFF131"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678" w:author="Microsoft Office User" w:date="2025-01-28T16:29:00Z">
                  <w:rPr>
                    <w:lang w:val="fr-SN"/>
                  </w:rPr>
                </w:rPrChange>
              </w:rPr>
            </w:pPr>
            <w:r w:rsidRPr="0057718E">
              <w:rPr>
                <w:rPrChange w:id="3679" w:author="Microsoft Office User" w:date="2025-01-28T16:29:00Z">
                  <w:rPr>
                    <w:lang w:val="fr-SN"/>
                  </w:rPr>
                </w:rPrChange>
              </w:rPr>
              <w:t>Bonheur</w:t>
            </w:r>
          </w:p>
        </w:tc>
      </w:tr>
      <w:tr w:rsidR="00ED3EB0" w:rsidRPr="0057718E" w14:paraId="7DB4FA20"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B8FE64" w14:textId="77777777" w:rsidR="00ED3EB0" w:rsidRPr="0057718E" w:rsidRDefault="00ED3EB0" w:rsidP="00B81324">
            <w:pPr>
              <w:rPr>
                <w:rPrChange w:id="3680" w:author="Microsoft Office User" w:date="2025-01-28T16:29:00Z">
                  <w:rPr>
                    <w:lang w:val="fr-SN"/>
                  </w:rPr>
                </w:rPrChange>
              </w:rPr>
            </w:pPr>
            <w:r w:rsidRPr="0057718E">
              <w:rPr>
                <w:rPrChange w:id="3681" w:author="Microsoft Office User" w:date="2025-01-28T16:29:00Z">
                  <w:rPr>
                    <w:lang w:val="fr-SN"/>
                  </w:rPr>
                </w:rPrChange>
              </w:rPr>
              <w:t>L’</w:t>
            </w:r>
          </w:p>
        </w:tc>
        <w:tc>
          <w:tcPr>
            <w:tcW w:w="1558" w:type="dxa"/>
          </w:tcPr>
          <w:p w14:paraId="160417F9"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682" w:author="Microsoft Office User" w:date="2025-01-28T16:29:00Z">
                  <w:rPr>
                    <w:lang w:val="fr-SN"/>
                  </w:rPr>
                </w:rPrChange>
              </w:rPr>
            </w:pPr>
            <w:r w:rsidRPr="0057718E">
              <w:rPr>
                <w:rPrChange w:id="3683" w:author="Microsoft Office User" w:date="2025-01-28T16:29:00Z">
                  <w:rPr>
                    <w:lang w:val="fr-SN"/>
                  </w:rPr>
                </w:rPrChange>
              </w:rPr>
              <w:t>1</w:t>
            </w:r>
          </w:p>
        </w:tc>
        <w:tc>
          <w:tcPr>
            <w:tcW w:w="1558" w:type="dxa"/>
          </w:tcPr>
          <w:p w14:paraId="36187689"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684" w:author="Microsoft Office User" w:date="2025-01-28T16:29:00Z">
                  <w:rPr>
                    <w:lang w:val="fr-SN"/>
                  </w:rPr>
                </w:rPrChange>
              </w:rPr>
            </w:pPr>
            <w:r w:rsidRPr="0057718E">
              <w:rPr>
                <w:rPrChange w:id="3685" w:author="Microsoft Office User" w:date="2025-01-28T16:29:00Z">
                  <w:rPr>
                    <w:lang w:val="fr-SN"/>
                  </w:rPr>
                </w:rPrChange>
              </w:rPr>
              <w:t>0</w:t>
            </w:r>
          </w:p>
        </w:tc>
        <w:tc>
          <w:tcPr>
            <w:tcW w:w="1558" w:type="dxa"/>
          </w:tcPr>
          <w:p w14:paraId="63883FC2"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686" w:author="Microsoft Office User" w:date="2025-01-28T16:29:00Z">
                  <w:rPr>
                    <w:lang w:val="fr-SN"/>
                  </w:rPr>
                </w:rPrChange>
              </w:rPr>
            </w:pPr>
            <w:r w:rsidRPr="0057718E">
              <w:rPr>
                <w:rPrChange w:id="3687" w:author="Microsoft Office User" w:date="2025-01-28T16:29:00Z">
                  <w:rPr>
                    <w:lang w:val="fr-SN"/>
                  </w:rPr>
                </w:rPrChange>
              </w:rPr>
              <w:t>0</w:t>
            </w:r>
          </w:p>
        </w:tc>
        <w:tc>
          <w:tcPr>
            <w:tcW w:w="1559" w:type="dxa"/>
          </w:tcPr>
          <w:p w14:paraId="7D02D515"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688" w:author="Microsoft Office User" w:date="2025-01-28T16:29:00Z">
                  <w:rPr>
                    <w:lang w:val="fr-SN"/>
                  </w:rPr>
                </w:rPrChange>
              </w:rPr>
            </w:pPr>
            <w:r w:rsidRPr="0057718E">
              <w:rPr>
                <w:rPrChange w:id="3689" w:author="Microsoft Office User" w:date="2025-01-28T16:29:00Z">
                  <w:rPr>
                    <w:lang w:val="fr-SN"/>
                  </w:rPr>
                </w:rPrChange>
              </w:rPr>
              <w:t>0</w:t>
            </w:r>
          </w:p>
        </w:tc>
        <w:tc>
          <w:tcPr>
            <w:tcW w:w="1559" w:type="dxa"/>
          </w:tcPr>
          <w:p w14:paraId="70B57E23"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690" w:author="Microsoft Office User" w:date="2025-01-28T16:29:00Z">
                  <w:rPr>
                    <w:lang w:val="fr-SN"/>
                  </w:rPr>
                </w:rPrChange>
              </w:rPr>
            </w:pPr>
            <w:r w:rsidRPr="0057718E">
              <w:rPr>
                <w:rPrChange w:id="3691" w:author="Microsoft Office User" w:date="2025-01-28T16:29:00Z">
                  <w:rPr>
                    <w:lang w:val="fr-SN"/>
                  </w:rPr>
                </w:rPrChange>
              </w:rPr>
              <w:t>0</w:t>
            </w:r>
          </w:p>
        </w:tc>
      </w:tr>
      <w:tr w:rsidR="00ED3EB0" w:rsidRPr="0057718E" w14:paraId="2977D7D2" w14:textId="77777777" w:rsidTr="00B81324">
        <w:tc>
          <w:tcPr>
            <w:cnfStyle w:val="001000000000" w:firstRow="0" w:lastRow="0" w:firstColumn="1" w:lastColumn="0" w:oddVBand="0" w:evenVBand="0" w:oddHBand="0" w:evenHBand="0" w:firstRowFirstColumn="0" w:firstRowLastColumn="0" w:lastRowFirstColumn="0" w:lastRowLastColumn="0"/>
            <w:tcW w:w="1558" w:type="dxa"/>
          </w:tcPr>
          <w:p w14:paraId="22EC8FBE" w14:textId="77777777" w:rsidR="00ED3EB0" w:rsidRPr="0057718E" w:rsidRDefault="00ED3EB0" w:rsidP="00B81324">
            <w:pPr>
              <w:rPr>
                <w:rPrChange w:id="3692" w:author="Microsoft Office User" w:date="2025-01-28T16:29:00Z">
                  <w:rPr>
                    <w:lang w:val="fr-SN"/>
                  </w:rPr>
                </w:rPrChange>
              </w:rPr>
            </w:pPr>
            <w:r w:rsidRPr="0057718E">
              <w:rPr>
                <w:rPrChange w:id="3693" w:author="Microsoft Office User" w:date="2025-01-28T16:29:00Z">
                  <w:rPr>
                    <w:lang w:val="fr-SN"/>
                  </w:rPr>
                </w:rPrChange>
              </w:rPr>
              <w:t>Argent</w:t>
            </w:r>
          </w:p>
        </w:tc>
        <w:tc>
          <w:tcPr>
            <w:tcW w:w="1558" w:type="dxa"/>
          </w:tcPr>
          <w:p w14:paraId="68533813"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694" w:author="Microsoft Office User" w:date="2025-01-28T16:29:00Z">
                  <w:rPr>
                    <w:lang w:val="fr-SN"/>
                  </w:rPr>
                </w:rPrChange>
              </w:rPr>
            </w:pPr>
            <w:r w:rsidRPr="0057718E">
              <w:rPr>
                <w:rPrChange w:id="3695" w:author="Microsoft Office User" w:date="2025-01-28T16:29:00Z">
                  <w:rPr>
                    <w:lang w:val="fr-SN"/>
                  </w:rPr>
                </w:rPrChange>
              </w:rPr>
              <w:t>0</w:t>
            </w:r>
          </w:p>
        </w:tc>
        <w:tc>
          <w:tcPr>
            <w:tcW w:w="1558" w:type="dxa"/>
          </w:tcPr>
          <w:p w14:paraId="5B9B18C0"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696" w:author="Microsoft Office User" w:date="2025-01-28T16:29:00Z">
                  <w:rPr>
                    <w:lang w:val="fr-SN"/>
                  </w:rPr>
                </w:rPrChange>
              </w:rPr>
            </w:pPr>
            <w:r w:rsidRPr="0057718E">
              <w:rPr>
                <w:rPrChange w:id="3697" w:author="Microsoft Office User" w:date="2025-01-28T16:29:00Z">
                  <w:rPr>
                    <w:lang w:val="fr-SN"/>
                  </w:rPr>
                </w:rPrChange>
              </w:rPr>
              <w:t>1</w:t>
            </w:r>
          </w:p>
        </w:tc>
        <w:tc>
          <w:tcPr>
            <w:tcW w:w="1558" w:type="dxa"/>
          </w:tcPr>
          <w:p w14:paraId="68117482"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698" w:author="Microsoft Office User" w:date="2025-01-28T16:29:00Z">
                  <w:rPr>
                    <w:lang w:val="fr-SN"/>
                  </w:rPr>
                </w:rPrChange>
              </w:rPr>
            </w:pPr>
            <w:r w:rsidRPr="0057718E">
              <w:rPr>
                <w:rPrChange w:id="3699" w:author="Microsoft Office User" w:date="2025-01-28T16:29:00Z">
                  <w:rPr>
                    <w:lang w:val="fr-SN"/>
                  </w:rPr>
                </w:rPrChange>
              </w:rPr>
              <w:t>0</w:t>
            </w:r>
          </w:p>
        </w:tc>
        <w:tc>
          <w:tcPr>
            <w:tcW w:w="1559" w:type="dxa"/>
          </w:tcPr>
          <w:p w14:paraId="00AF9B9D"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700" w:author="Microsoft Office User" w:date="2025-01-28T16:29:00Z">
                  <w:rPr>
                    <w:lang w:val="fr-SN"/>
                  </w:rPr>
                </w:rPrChange>
              </w:rPr>
            </w:pPr>
            <w:r w:rsidRPr="0057718E">
              <w:rPr>
                <w:rPrChange w:id="3701" w:author="Microsoft Office User" w:date="2025-01-28T16:29:00Z">
                  <w:rPr>
                    <w:lang w:val="fr-SN"/>
                  </w:rPr>
                </w:rPrChange>
              </w:rPr>
              <w:t>0</w:t>
            </w:r>
          </w:p>
        </w:tc>
        <w:tc>
          <w:tcPr>
            <w:tcW w:w="1559" w:type="dxa"/>
          </w:tcPr>
          <w:p w14:paraId="6BF1773A"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702" w:author="Microsoft Office User" w:date="2025-01-28T16:29:00Z">
                  <w:rPr>
                    <w:lang w:val="fr-SN"/>
                  </w:rPr>
                </w:rPrChange>
              </w:rPr>
            </w:pPr>
            <w:r w:rsidRPr="0057718E">
              <w:rPr>
                <w:rPrChange w:id="3703" w:author="Microsoft Office User" w:date="2025-01-28T16:29:00Z">
                  <w:rPr>
                    <w:lang w:val="fr-SN"/>
                  </w:rPr>
                </w:rPrChange>
              </w:rPr>
              <w:t>0</w:t>
            </w:r>
          </w:p>
        </w:tc>
      </w:tr>
      <w:tr w:rsidR="00ED3EB0" w:rsidRPr="0057718E" w14:paraId="2B0257DF"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59F59F2" w14:textId="77777777" w:rsidR="00ED3EB0" w:rsidRPr="0057718E" w:rsidRDefault="00ED3EB0" w:rsidP="00B81324">
            <w:pPr>
              <w:rPr>
                <w:rPrChange w:id="3704" w:author="Microsoft Office User" w:date="2025-01-28T16:29:00Z">
                  <w:rPr>
                    <w:lang w:val="fr-SN"/>
                  </w:rPr>
                </w:rPrChange>
              </w:rPr>
            </w:pPr>
            <w:r w:rsidRPr="0057718E">
              <w:rPr>
                <w:rPrChange w:id="3705" w:author="Microsoft Office User" w:date="2025-01-28T16:29:00Z">
                  <w:rPr>
                    <w:lang w:val="fr-SN"/>
                  </w:rPr>
                </w:rPrChange>
              </w:rPr>
              <w:t>Fait</w:t>
            </w:r>
          </w:p>
        </w:tc>
        <w:tc>
          <w:tcPr>
            <w:tcW w:w="1558" w:type="dxa"/>
          </w:tcPr>
          <w:p w14:paraId="7D4A7DC4"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06" w:author="Microsoft Office User" w:date="2025-01-28T16:29:00Z">
                  <w:rPr>
                    <w:lang w:val="fr-SN"/>
                  </w:rPr>
                </w:rPrChange>
              </w:rPr>
            </w:pPr>
            <w:r w:rsidRPr="0057718E">
              <w:rPr>
                <w:rPrChange w:id="3707" w:author="Microsoft Office User" w:date="2025-01-28T16:29:00Z">
                  <w:rPr>
                    <w:lang w:val="fr-SN"/>
                  </w:rPr>
                </w:rPrChange>
              </w:rPr>
              <w:t>0</w:t>
            </w:r>
          </w:p>
        </w:tc>
        <w:tc>
          <w:tcPr>
            <w:tcW w:w="1558" w:type="dxa"/>
          </w:tcPr>
          <w:p w14:paraId="2DC7B4ED"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08" w:author="Microsoft Office User" w:date="2025-01-28T16:29:00Z">
                  <w:rPr>
                    <w:lang w:val="fr-SN"/>
                  </w:rPr>
                </w:rPrChange>
              </w:rPr>
            </w:pPr>
            <w:r w:rsidRPr="0057718E">
              <w:rPr>
                <w:rPrChange w:id="3709" w:author="Microsoft Office User" w:date="2025-01-28T16:29:00Z">
                  <w:rPr>
                    <w:lang w:val="fr-SN"/>
                  </w:rPr>
                </w:rPrChange>
              </w:rPr>
              <w:t>0</w:t>
            </w:r>
          </w:p>
        </w:tc>
        <w:tc>
          <w:tcPr>
            <w:tcW w:w="1558" w:type="dxa"/>
          </w:tcPr>
          <w:p w14:paraId="6174B127"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10" w:author="Microsoft Office User" w:date="2025-01-28T16:29:00Z">
                  <w:rPr>
                    <w:lang w:val="fr-SN"/>
                  </w:rPr>
                </w:rPrChange>
              </w:rPr>
            </w:pPr>
            <w:r w:rsidRPr="0057718E">
              <w:rPr>
                <w:rPrChange w:id="3711" w:author="Microsoft Office User" w:date="2025-01-28T16:29:00Z">
                  <w:rPr>
                    <w:lang w:val="fr-SN"/>
                  </w:rPr>
                </w:rPrChange>
              </w:rPr>
              <w:t>1</w:t>
            </w:r>
          </w:p>
        </w:tc>
        <w:tc>
          <w:tcPr>
            <w:tcW w:w="1559" w:type="dxa"/>
          </w:tcPr>
          <w:p w14:paraId="54BD02D4"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12" w:author="Microsoft Office User" w:date="2025-01-28T16:29:00Z">
                  <w:rPr>
                    <w:lang w:val="fr-SN"/>
                  </w:rPr>
                </w:rPrChange>
              </w:rPr>
            </w:pPr>
            <w:r w:rsidRPr="0057718E">
              <w:rPr>
                <w:rPrChange w:id="3713" w:author="Microsoft Office User" w:date="2025-01-28T16:29:00Z">
                  <w:rPr>
                    <w:lang w:val="fr-SN"/>
                  </w:rPr>
                </w:rPrChange>
              </w:rPr>
              <w:t>0</w:t>
            </w:r>
          </w:p>
        </w:tc>
        <w:tc>
          <w:tcPr>
            <w:tcW w:w="1559" w:type="dxa"/>
          </w:tcPr>
          <w:p w14:paraId="72225ACD"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14" w:author="Microsoft Office User" w:date="2025-01-28T16:29:00Z">
                  <w:rPr>
                    <w:lang w:val="fr-SN"/>
                  </w:rPr>
                </w:rPrChange>
              </w:rPr>
            </w:pPr>
            <w:r w:rsidRPr="0057718E">
              <w:rPr>
                <w:rPrChange w:id="3715" w:author="Microsoft Office User" w:date="2025-01-28T16:29:00Z">
                  <w:rPr>
                    <w:lang w:val="fr-SN"/>
                  </w:rPr>
                </w:rPrChange>
              </w:rPr>
              <w:t>0</w:t>
            </w:r>
          </w:p>
        </w:tc>
      </w:tr>
      <w:tr w:rsidR="00ED3EB0" w:rsidRPr="0057718E" w14:paraId="132FC4E7" w14:textId="77777777" w:rsidTr="00B81324">
        <w:tc>
          <w:tcPr>
            <w:cnfStyle w:val="001000000000" w:firstRow="0" w:lastRow="0" w:firstColumn="1" w:lastColumn="0" w:oddVBand="0" w:evenVBand="0" w:oddHBand="0" w:evenHBand="0" w:firstRowFirstColumn="0" w:firstRowLastColumn="0" w:lastRowFirstColumn="0" w:lastRowLastColumn="0"/>
            <w:tcW w:w="1558" w:type="dxa"/>
          </w:tcPr>
          <w:p w14:paraId="13F1C0FC" w14:textId="77777777" w:rsidR="00ED3EB0" w:rsidRPr="0057718E" w:rsidRDefault="00ED3EB0" w:rsidP="00B81324">
            <w:pPr>
              <w:rPr>
                <w:rPrChange w:id="3716" w:author="Microsoft Office User" w:date="2025-01-28T16:29:00Z">
                  <w:rPr>
                    <w:lang w:val="fr-SN"/>
                  </w:rPr>
                </w:rPrChange>
              </w:rPr>
            </w:pPr>
            <w:r w:rsidRPr="0057718E">
              <w:rPr>
                <w:rPrChange w:id="3717" w:author="Microsoft Office User" w:date="2025-01-28T16:29:00Z">
                  <w:rPr>
                    <w:lang w:val="fr-SN"/>
                  </w:rPr>
                </w:rPrChange>
              </w:rPr>
              <w:t>Le</w:t>
            </w:r>
          </w:p>
        </w:tc>
        <w:tc>
          <w:tcPr>
            <w:tcW w:w="1558" w:type="dxa"/>
          </w:tcPr>
          <w:p w14:paraId="3C853526"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718" w:author="Microsoft Office User" w:date="2025-01-28T16:29:00Z">
                  <w:rPr>
                    <w:lang w:val="fr-SN"/>
                  </w:rPr>
                </w:rPrChange>
              </w:rPr>
            </w:pPr>
            <w:r w:rsidRPr="0057718E">
              <w:rPr>
                <w:rPrChange w:id="3719" w:author="Microsoft Office User" w:date="2025-01-28T16:29:00Z">
                  <w:rPr>
                    <w:lang w:val="fr-SN"/>
                  </w:rPr>
                </w:rPrChange>
              </w:rPr>
              <w:t>0</w:t>
            </w:r>
          </w:p>
        </w:tc>
        <w:tc>
          <w:tcPr>
            <w:tcW w:w="1558" w:type="dxa"/>
          </w:tcPr>
          <w:p w14:paraId="5D54D615"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720" w:author="Microsoft Office User" w:date="2025-01-28T16:29:00Z">
                  <w:rPr>
                    <w:lang w:val="fr-SN"/>
                  </w:rPr>
                </w:rPrChange>
              </w:rPr>
            </w:pPr>
            <w:r w:rsidRPr="0057718E">
              <w:rPr>
                <w:rPrChange w:id="3721" w:author="Microsoft Office User" w:date="2025-01-28T16:29:00Z">
                  <w:rPr>
                    <w:lang w:val="fr-SN"/>
                  </w:rPr>
                </w:rPrChange>
              </w:rPr>
              <w:t>0</w:t>
            </w:r>
          </w:p>
        </w:tc>
        <w:tc>
          <w:tcPr>
            <w:tcW w:w="1558" w:type="dxa"/>
          </w:tcPr>
          <w:p w14:paraId="1AA5D752"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722" w:author="Microsoft Office User" w:date="2025-01-28T16:29:00Z">
                  <w:rPr>
                    <w:lang w:val="fr-SN"/>
                  </w:rPr>
                </w:rPrChange>
              </w:rPr>
            </w:pPr>
            <w:r w:rsidRPr="0057718E">
              <w:rPr>
                <w:rPrChange w:id="3723" w:author="Microsoft Office User" w:date="2025-01-28T16:29:00Z">
                  <w:rPr>
                    <w:lang w:val="fr-SN"/>
                  </w:rPr>
                </w:rPrChange>
              </w:rPr>
              <w:t>0</w:t>
            </w:r>
          </w:p>
        </w:tc>
        <w:tc>
          <w:tcPr>
            <w:tcW w:w="1559" w:type="dxa"/>
          </w:tcPr>
          <w:p w14:paraId="674229A5"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724" w:author="Microsoft Office User" w:date="2025-01-28T16:29:00Z">
                  <w:rPr>
                    <w:lang w:val="fr-SN"/>
                  </w:rPr>
                </w:rPrChange>
              </w:rPr>
            </w:pPr>
            <w:r w:rsidRPr="0057718E">
              <w:rPr>
                <w:rPrChange w:id="3725" w:author="Microsoft Office User" w:date="2025-01-28T16:29:00Z">
                  <w:rPr>
                    <w:lang w:val="fr-SN"/>
                  </w:rPr>
                </w:rPrChange>
              </w:rPr>
              <w:t>1</w:t>
            </w:r>
          </w:p>
        </w:tc>
        <w:tc>
          <w:tcPr>
            <w:tcW w:w="1559" w:type="dxa"/>
          </w:tcPr>
          <w:p w14:paraId="70449C5E"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726" w:author="Microsoft Office User" w:date="2025-01-28T16:29:00Z">
                  <w:rPr>
                    <w:lang w:val="fr-SN"/>
                  </w:rPr>
                </w:rPrChange>
              </w:rPr>
            </w:pPr>
            <w:r w:rsidRPr="0057718E">
              <w:rPr>
                <w:rPrChange w:id="3727" w:author="Microsoft Office User" w:date="2025-01-28T16:29:00Z">
                  <w:rPr>
                    <w:lang w:val="fr-SN"/>
                  </w:rPr>
                </w:rPrChange>
              </w:rPr>
              <w:t>0</w:t>
            </w:r>
          </w:p>
        </w:tc>
      </w:tr>
      <w:tr w:rsidR="00ED3EB0" w:rsidRPr="0057718E" w14:paraId="33FE9C54"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A1840C" w14:textId="77777777" w:rsidR="00ED3EB0" w:rsidRPr="0057718E" w:rsidRDefault="00ED3EB0" w:rsidP="00B81324">
            <w:pPr>
              <w:rPr>
                <w:rPrChange w:id="3728" w:author="Microsoft Office User" w:date="2025-01-28T16:29:00Z">
                  <w:rPr>
                    <w:lang w:val="fr-SN"/>
                  </w:rPr>
                </w:rPrChange>
              </w:rPr>
            </w:pPr>
            <w:r w:rsidRPr="0057718E">
              <w:rPr>
                <w:rPrChange w:id="3729" w:author="Microsoft Office User" w:date="2025-01-28T16:29:00Z">
                  <w:rPr>
                    <w:lang w:val="fr-SN"/>
                  </w:rPr>
                </w:rPrChange>
              </w:rPr>
              <w:t>Bonheur</w:t>
            </w:r>
          </w:p>
        </w:tc>
        <w:tc>
          <w:tcPr>
            <w:tcW w:w="1558" w:type="dxa"/>
          </w:tcPr>
          <w:p w14:paraId="115387B2"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30" w:author="Microsoft Office User" w:date="2025-01-28T16:29:00Z">
                  <w:rPr>
                    <w:lang w:val="fr-SN"/>
                  </w:rPr>
                </w:rPrChange>
              </w:rPr>
            </w:pPr>
            <w:r w:rsidRPr="0057718E">
              <w:rPr>
                <w:rPrChange w:id="3731" w:author="Microsoft Office User" w:date="2025-01-28T16:29:00Z">
                  <w:rPr>
                    <w:lang w:val="fr-SN"/>
                  </w:rPr>
                </w:rPrChange>
              </w:rPr>
              <w:t>0</w:t>
            </w:r>
          </w:p>
        </w:tc>
        <w:tc>
          <w:tcPr>
            <w:tcW w:w="1558" w:type="dxa"/>
          </w:tcPr>
          <w:p w14:paraId="4C896824"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32" w:author="Microsoft Office User" w:date="2025-01-28T16:29:00Z">
                  <w:rPr>
                    <w:lang w:val="fr-SN"/>
                  </w:rPr>
                </w:rPrChange>
              </w:rPr>
            </w:pPr>
            <w:r w:rsidRPr="0057718E">
              <w:rPr>
                <w:rPrChange w:id="3733" w:author="Microsoft Office User" w:date="2025-01-28T16:29:00Z">
                  <w:rPr>
                    <w:lang w:val="fr-SN"/>
                  </w:rPr>
                </w:rPrChange>
              </w:rPr>
              <w:t>0</w:t>
            </w:r>
          </w:p>
        </w:tc>
        <w:tc>
          <w:tcPr>
            <w:tcW w:w="1558" w:type="dxa"/>
          </w:tcPr>
          <w:p w14:paraId="4E6D1AEC"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34" w:author="Microsoft Office User" w:date="2025-01-28T16:29:00Z">
                  <w:rPr>
                    <w:lang w:val="fr-SN"/>
                  </w:rPr>
                </w:rPrChange>
              </w:rPr>
            </w:pPr>
            <w:r w:rsidRPr="0057718E">
              <w:rPr>
                <w:rPrChange w:id="3735" w:author="Microsoft Office User" w:date="2025-01-28T16:29:00Z">
                  <w:rPr>
                    <w:lang w:val="fr-SN"/>
                  </w:rPr>
                </w:rPrChange>
              </w:rPr>
              <w:t>0</w:t>
            </w:r>
          </w:p>
        </w:tc>
        <w:tc>
          <w:tcPr>
            <w:tcW w:w="1559" w:type="dxa"/>
          </w:tcPr>
          <w:p w14:paraId="4AAEB483"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36" w:author="Microsoft Office User" w:date="2025-01-28T16:29:00Z">
                  <w:rPr>
                    <w:lang w:val="fr-SN"/>
                  </w:rPr>
                </w:rPrChange>
              </w:rPr>
            </w:pPr>
            <w:r w:rsidRPr="0057718E">
              <w:rPr>
                <w:rPrChange w:id="3737" w:author="Microsoft Office User" w:date="2025-01-28T16:29:00Z">
                  <w:rPr>
                    <w:lang w:val="fr-SN"/>
                  </w:rPr>
                </w:rPrChange>
              </w:rPr>
              <w:t>0</w:t>
            </w:r>
          </w:p>
        </w:tc>
        <w:tc>
          <w:tcPr>
            <w:tcW w:w="1559" w:type="dxa"/>
          </w:tcPr>
          <w:p w14:paraId="2B4FEB32"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38" w:author="Microsoft Office User" w:date="2025-01-28T16:29:00Z">
                  <w:rPr>
                    <w:lang w:val="fr-SN"/>
                  </w:rPr>
                </w:rPrChange>
              </w:rPr>
            </w:pPr>
            <w:r w:rsidRPr="0057718E">
              <w:rPr>
                <w:rPrChange w:id="3739" w:author="Microsoft Office User" w:date="2025-01-28T16:29:00Z">
                  <w:rPr>
                    <w:lang w:val="fr-SN"/>
                  </w:rPr>
                </w:rPrChange>
              </w:rPr>
              <w:t>1</w:t>
            </w:r>
          </w:p>
        </w:tc>
      </w:tr>
    </w:tbl>
    <w:p w14:paraId="05C4EF28" w14:textId="49B25106" w:rsidR="00921CE3" w:rsidRPr="0057718E" w:rsidRDefault="00921CE3" w:rsidP="00921CE3">
      <w:pPr>
        <w:rPr>
          <w:rPrChange w:id="3740" w:author="Microsoft Office User" w:date="2025-01-28T16:29:00Z">
            <w:rPr>
              <w:lang w:val="fr-SN"/>
            </w:rPr>
          </w:rPrChange>
        </w:rPr>
      </w:pPr>
      <w:r w:rsidRPr="0057718E">
        <w:rPr>
          <w:rPrChange w:id="3741" w:author="Microsoft Office User" w:date="2025-01-28T16:29:00Z">
            <w:rPr>
              <w:lang w:val="fr-SN"/>
            </w:rPr>
          </w:rPrChange>
        </w:rPr>
        <w:t>Le problème qui se pose ici, c’est ce qu’on appelle le</w:t>
      </w:r>
      <w:r w:rsidRPr="0057718E">
        <w:rPr>
          <w:i/>
          <w:iCs/>
          <w:rPrChange w:id="3742" w:author="Microsoft Office User" w:date="2025-01-28T16:29:00Z">
            <w:rPr>
              <w:i/>
              <w:iCs/>
              <w:lang w:val="fr-SN"/>
            </w:rPr>
          </w:rPrChange>
        </w:rPr>
        <w:t xml:space="preserve"> </w:t>
      </w:r>
      <w:proofErr w:type="spellStart"/>
      <w:r w:rsidRPr="0057718E">
        <w:rPr>
          <w:i/>
          <w:iCs/>
          <w:rPrChange w:id="3743" w:author="Microsoft Office User" w:date="2025-01-28T16:29:00Z">
            <w:rPr>
              <w:i/>
              <w:iCs/>
              <w:lang w:val="fr-SN"/>
            </w:rPr>
          </w:rPrChange>
        </w:rPr>
        <w:t>curse</w:t>
      </w:r>
      <w:proofErr w:type="spellEnd"/>
      <w:r w:rsidRPr="0057718E">
        <w:rPr>
          <w:i/>
          <w:iCs/>
          <w:rPrChange w:id="3744" w:author="Microsoft Office User" w:date="2025-01-28T16:29:00Z">
            <w:rPr>
              <w:i/>
              <w:iCs/>
              <w:lang w:val="fr-SN"/>
            </w:rPr>
          </w:rPrChange>
        </w:rPr>
        <w:t xml:space="preserve"> of </w:t>
      </w:r>
      <w:proofErr w:type="spellStart"/>
      <w:r w:rsidRPr="0057718E">
        <w:rPr>
          <w:i/>
          <w:iCs/>
          <w:rPrChange w:id="3745" w:author="Microsoft Office User" w:date="2025-01-28T16:29:00Z">
            <w:rPr>
              <w:i/>
              <w:iCs/>
              <w:lang w:val="fr-SN"/>
            </w:rPr>
          </w:rPrChange>
        </w:rPr>
        <w:t>dimensionality</w:t>
      </w:r>
      <w:proofErr w:type="spellEnd"/>
      <w:r w:rsidRPr="0057718E">
        <w:rPr>
          <w:rPrChange w:id="3746" w:author="Microsoft Office User" w:date="2025-01-28T16:29:00Z">
            <w:rPr>
              <w:lang w:val="fr-SN"/>
            </w:rPr>
          </w:rPrChange>
        </w:rPr>
        <w:t xml:space="preserve"> ou la malédiction de la dimension, ce qui signifie que les dimensions vont facilement augmenter à mesure que le texte s’allonge. Imaginons un texte de 5000 mots, nous aurions 5000 éléments dans la colonne.</w:t>
      </w:r>
    </w:p>
    <w:p w14:paraId="6AC1B895" w14:textId="393D752C" w:rsidR="00ED3EB0" w:rsidRPr="0057718E" w:rsidRDefault="00ED3EB0" w:rsidP="00B9476C">
      <w:pPr>
        <w:pStyle w:val="Paragraphedeliste"/>
        <w:numPr>
          <w:ilvl w:val="0"/>
          <w:numId w:val="17"/>
        </w:numPr>
        <w:rPr>
          <w:rPrChange w:id="3747" w:author="Microsoft Office User" w:date="2025-01-28T16:29:00Z">
            <w:rPr>
              <w:lang w:val="fr-SN"/>
            </w:rPr>
          </w:rPrChange>
        </w:rPr>
      </w:pPr>
      <w:r w:rsidRPr="0057718E">
        <w:rPr>
          <w:rPrChange w:id="3748" w:author="Microsoft Office User" w:date="2025-01-28T16:29:00Z">
            <w:rPr>
              <w:lang w:val="fr-SN"/>
            </w:rPr>
          </w:rPrChange>
        </w:rPr>
        <w:t>Bag of Word</w:t>
      </w:r>
    </w:p>
    <w:p w14:paraId="32F2C32A" w14:textId="1A7C87BA" w:rsidR="00921CE3" w:rsidRPr="0057718E" w:rsidRDefault="00921CE3" w:rsidP="00ED3EB0">
      <w:r w:rsidRPr="0057718E">
        <w:t xml:space="preserve">Le bag of </w:t>
      </w:r>
      <w:proofErr w:type="spellStart"/>
      <w:r w:rsidRPr="0057718E">
        <w:t>words</w:t>
      </w:r>
      <w:proofErr w:type="spellEnd"/>
      <w:r w:rsidRPr="0057718E">
        <w:t xml:space="preserve"> (</w:t>
      </w:r>
      <w:proofErr w:type="spellStart"/>
      <w:r w:rsidRPr="0057718E">
        <w:t>BoW</w:t>
      </w:r>
      <w:proofErr w:type="spellEnd"/>
      <w:r w:rsidRPr="0057718E">
        <w:t>) s’inscrit dans le même cadre que le OHE, mais apporte des améliorations à ce dernier. Ici, la taille des colonnes ne varie pas, ce sont les lignes qui vont changer. La différence avec le OHE, c’est qu’ici on ne modélise pas un mot, mais une phrase. Le fonctionnement est le suivant : après avoir mis tous les mots en colonne, on compte le nombre de fois que chaque mot apparaît dans une phrase.</w:t>
      </w:r>
    </w:p>
    <w:p w14:paraId="0409123E" w14:textId="1DB7E5AC" w:rsidR="00ED3EB0" w:rsidRPr="0057718E" w:rsidRDefault="00ED3EB0" w:rsidP="00ED3EB0">
      <w:pPr>
        <w:rPr>
          <w:rPrChange w:id="3749" w:author="Microsoft Office User" w:date="2025-01-28T16:29:00Z">
            <w:rPr>
              <w:lang w:val="fr-SN"/>
            </w:rPr>
          </w:rPrChange>
        </w:rPr>
      </w:pPr>
      <w:r w:rsidRPr="0057718E">
        <w:t xml:space="preserve">Exemple : </w:t>
      </w:r>
      <w:r w:rsidRPr="0057718E">
        <w:rPr>
          <w:rPrChange w:id="3750" w:author="Microsoft Office User" w:date="2025-01-28T16:29:00Z">
            <w:rPr>
              <w:lang w:val="fr-SN"/>
            </w:rPr>
          </w:rPrChange>
        </w:rPr>
        <w:t>« L’argent fait le bonheur », « Le bonheur fait le bonheur », « L’argent est le pouvoir »</w:t>
      </w:r>
    </w:p>
    <w:p w14:paraId="340B12A6" w14:textId="77777777" w:rsidR="009A09D6" w:rsidRPr="0057718E" w:rsidRDefault="009A09D6" w:rsidP="00ED3EB0">
      <w:pPr>
        <w:rPr>
          <w:rPrChange w:id="3751" w:author="Microsoft Office User" w:date="2025-01-28T16:29:00Z">
            <w:rPr>
              <w:lang w:val="fr-SN"/>
            </w:rPr>
          </w:rPrChange>
        </w:rPr>
      </w:pPr>
    </w:p>
    <w:tbl>
      <w:tblPr>
        <w:tblStyle w:val="Tableausimple5"/>
        <w:tblW w:w="0" w:type="auto"/>
        <w:tblLook w:val="04A0" w:firstRow="1" w:lastRow="0" w:firstColumn="1" w:lastColumn="0" w:noHBand="0" w:noVBand="1"/>
      </w:tblPr>
      <w:tblGrid>
        <w:gridCol w:w="3984"/>
        <w:gridCol w:w="468"/>
        <w:gridCol w:w="922"/>
        <w:gridCol w:w="616"/>
        <w:gridCol w:w="448"/>
        <w:gridCol w:w="1092"/>
        <w:gridCol w:w="829"/>
        <w:gridCol w:w="1001"/>
      </w:tblGrid>
      <w:tr w:rsidR="00ED3EB0" w:rsidRPr="0057718E" w14:paraId="09857751"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84" w:type="dxa"/>
          </w:tcPr>
          <w:p w14:paraId="6B0D805B" w14:textId="77777777" w:rsidR="00ED3EB0" w:rsidRPr="0057718E" w:rsidRDefault="00ED3EB0" w:rsidP="00B81324">
            <w:pPr>
              <w:rPr>
                <w:rPrChange w:id="3752" w:author="Microsoft Office User" w:date="2025-01-28T16:29:00Z">
                  <w:rPr>
                    <w:lang w:val="fr-SN"/>
                  </w:rPr>
                </w:rPrChange>
              </w:rPr>
            </w:pPr>
          </w:p>
        </w:tc>
        <w:tc>
          <w:tcPr>
            <w:tcW w:w="468" w:type="dxa"/>
          </w:tcPr>
          <w:p w14:paraId="000206DE"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753" w:author="Microsoft Office User" w:date="2025-01-28T16:29:00Z">
                  <w:rPr>
                    <w:lang w:val="fr-SN"/>
                  </w:rPr>
                </w:rPrChange>
              </w:rPr>
            </w:pPr>
            <w:r w:rsidRPr="0057718E">
              <w:rPr>
                <w:rPrChange w:id="3754" w:author="Microsoft Office User" w:date="2025-01-28T16:29:00Z">
                  <w:rPr>
                    <w:lang w:val="fr-SN"/>
                  </w:rPr>
                </w:rPrChange>
              </w:rPr>
              <w:t>L’</w:t>
            </w:r>
          </w:p>
        </w:tc>
        <w:tc>
          <w:tcPr>
            <w:tcW w:w="922" w:type="dxa"/>
          </w:tcPr>
          <w:p w14:paraId="68CE2406"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755" w:author="Microsoft Office User" w:date="2025-01-28T16:29:00Z">
                  <w:rPr>
                    <w:lang w:val="fr-SN"/>
                  </w:rPr>
                </w:rPrChange>
              </w:rPr>
            </w:pPr>
            <w:r w:rsidRPr="0057718E">
              <w:rPr>
                <w:rPrChange w:id="3756" w:author="Microsoft Office User" w:date="2025-01-28T16:29:00Z">
                  <w:rPr>
                    <w:lang w:val="fr-SN"/>
                  </w:rPr>
                </w:rPrChange>
              </w:rPr>
              <w:t>Argent</w:t>
            </w:r>
          </w:p>
        </w:tc>
        <w:tc>
          <w:tcPr>
            <w:tcW w:w="616" w:type="dxa"/>
          </w:tcPr>
          <w:p w14:paraId="4748EEEB"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757" w:author="Microsoft Office User" w:date="2025-01-28T16:29:00Z">
                  <w:rPr>
                    <w:lang w:val="fr-SN"/>
                  </w:rPr>
                </w:rPrChange>
              </w:rPr>
            </w:pPr>
            <w:r w:rsidRPr="0057718E">
              <w:rPr>
                <w:rPrChange w:id="3758" w:author="Microsoft Office User" w:date="2025-01-28T16:29:00Z">
                  <w:rPr>
                    <w:lang w:val="fr-SN"/>
                  </w:rPr>
                </w:rPrChange>
              </w:rPr>
              <w:t>Fait</w:t>
            </w:r>
          </w:p>
        </w:tc>
        <w:tc>
          <w:tcPr>
            <w:tcW w:w="448" w:type="dxa"/>
          </w:tcPr>
          <w:p w14:paraId="540294EC"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759" w:author="Microsoft Office User" w:date="2025-01-28T16:29:00Z">
                  <w:rPr>
                    <w:lang w:val="fr-SN"/>
                  </w:rPr>
                </w:rPrChange>
              </w:rPr>
            </w:pPr>
            <w:r w:rsidRPr="0057718E">
              <w:rPr>
                <w:rPrChange w:id="3760" w:author="Microsoft Office User" w:date="2025-01-28T16:29:00Z">
                  <w:rPr>
                    <w:lang w:val="fr-SN"/>
                  </w:rPr>
                </w:rPrChange>
              </w:rPr>
              <w:t xml:space="preserve">Le </w:t>
            </w:r>
          </w:p>
        </w:tc>
        <w:tc>
          <w:tcPr>
            <w:tcW w:w="1092" w:type="dxa"/>
          </w:tcPr>
          <w:p w14:paraId="0217FCA0"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761" w:author="Microsoft Office User" w:date="2025-01-28T16:29:00Z">
                  <w:rPr>
                    <w:lang w:val="fr-SN"/>
                  </w:rPr>
                </w:rPrChange>
              </w:rPr>
            </w:pPr>
            <w:r w:rsidRPr="0057718E">
              <w:rPr>
                <w:rPrChange w:id="3762" w:author="Microsoft Office User" w:date="2025-01-28T16:29:00Z">
                  <w:rPr>
                    <w:lang w:val="fr-SN"/>
                  </w:rPr>
                </w:rPrChange>
              </w:rPr>
              <w:t>Bonheur</w:t>
            </w:r>
          </w:p>
        </w:tc>
        <w:tc>
          <w:tcPr>
            <w:tcW w:w="829" w:type="dxa"/>
          </w:tcPr>
          <w:p w14:paraId="6D434643"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763" w:author="Microsoft Office User" w:date="2025-01-28T16:29:00Z">
                  <w:rPr>
                    <w:lang w:val="fr-SN"/>
                  </w:rPr>
                </w:rPrChange>
              </w:rPr>
            </w:pPr>
            <w:r w:rsidRPr="0057718E">
              <w:rPr>
                <w:rPrChange w:id="3764" w:author="Microsoft Office User" w:date="2025-01-28T16:29:00Z">
                  <w:rPr>
                    <w:lang w:val="fr-SN"/>
                  </w:rPr>
                </w:rPrChange>
              </w:rPr>
              <w:t>Est</w:t>
            </w:r>
          </w:p>
        </w:tc>
        <w:tc>
          <w:tcPr>
            <w:tcW w:w="1001" w:type="dxa"/>
          </w:tcPr>
          <w:p w14:paraId="48EB64C3"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765" w:author="Microsoft Office User" w:date="2025-01-28T16:29:00Z">
                  <w:rPr>
                    <w:lang w:val="fr-SN"/>
                  </w:rPr>
                </w:rPrChange>
              </w:rPr>
            </w:pPr>
            <w:r w:rsidRPr="0057718E">
              <w:rPr>
                <w:rPrChange w:id="3766" w:author="Microsoft Office User" w:date="2025-01-28T16:29:00Z">
                  <w:rPr>
                    <w:lang w:val="fr-SN"/>
                  </w:rPr>
                </w:rPrChange>
              </w:rPr>
              <w:t>Pouvoir</w:t>
            </w:r>
          </w:p>
        </w:tc>
      </w:tr>
      <w:tr w:rsidR="00ED3EB0" w:rsidRPr="0057718E" w14:paraId="5C9A9EFD"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603F162C" w14:textId="77777777" w:rsidR="00ED3EB0" w:rsidRPr="0057718E" w:rsidRDefault="00ED3EB0" w:rsidP="00B81324">
            <w:pPr>
              <w:rPr>
                <w:rPrChange w:id="3767" w:author="Microsoft Office User" w:date="2025-01-28T16:29:00Z">
                  <w:rPr>
                    <w:lang w:val="fr-SN"/>
                  </w:rPr>
                </w:rPrChange>
              </w:rPr>
            </w:pPr>
            <w:r w:rsidRPr="0057718E">
              <w:rPr>
                <w:rPrChange w:id="3768" w:author="Microsoft Office User" w:date="2025-01-28T16:29:00Z">
                  <w:rPr>
                    <w:lang w:val="fr-SN"/>
                  </w:rPr>
                </w:rPrChange>
              </w:rPr>
              <w:t>L’argent fait le bonheur </w:t>
            </w:r>
          </w:p>
        </w:tc>
        <w:tc>
          <w:tcPr>
            <w:tcW w:w="468" w:type="dxa"/>
          </w:tcPr>
          <w:p w14:paraId="6F427537"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69" w:author="Microsoft Office User" w:date="2025-01-28T16:29:00Z">
                  <w:rPr>
                    <w:lang w:val="fr-SN"/>
                  </w:rPr>
                </w:rPrChange>
              </w:rPr>
            </w:pPr>
            <w:r w:rsidRPr="0057718E">
              <w:rPr>
                <w:rPrChange w:id="3770" w:author="Microsoft Office User" w:date="2025-01-28T16:29:00Z">
                  <w:rPr>
                    <w:lang w:val="fr-SN"/>
                  </w:rPr>
                </w:rPrChange>
              </w:rPr>
              <w:t>1</w:t>
            </w:r>
          </w:p>
        </w:tc>
        <w:tc>
          <w:tcPr>
            <w:tcW w:w="922" w:type="dxa"/>
          </w:tcPr>
          <w:p w14:paraId="6397BA03"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71" w:author="Microsoft Office User" w:date="2025-01-28T16:29:00Z">
                  <w:rPr>
                    <w:lang w:val="fr-SN"/>
                  </w:rPr>
                </w:rPrChange>
              </w:rPr>
            </w:pPr>
            <w:r w:rsidRPr="0057718E">
              <w:rPr>
                <w:rPrChange w:id="3772" w:author="Microsoft Office User" w:date="2025-01-28T16:29:00Z">
                  <w:rPr>
                    <w:lang w:val="fr-SN"/>
                  </w:rPr>
                </w:rPrChange>
              </w:rPr>
              <w:t>1</w:t>
            </w:r>
          </w:p>
        </w:tc>
        <w:tc>
          <w:tcPr>
            <w:tcW w:w="616" w:type="dxa"/>
          </w:tcPr>
          <w:p w14:paraId="4EC7E8D2"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73" w:author="Microsoft Office User" w:date="2025-01-28T16:29:00Z">
                  <w:rPr>
                    <w:lang w:val="fr-SN"/>
                  </w:rPr>
                </w:rPrChange>
              </w:rPr>
            </w:pPr>
            <w:r w:rsidRPr="0057718E">
              <w:rPr>
                <w:rPrChange w:id="3774" w:author="Microsoft Office User" w:date="2025-01-28T16:29:00Z">
                  <w:rPr>
                    <w:lang w:val="fr-SN"/>
                  </w:rPr>
                </w:rPrChange>
              </w:rPr>
              <w:t>1</w:t>
            </w:r>
          </w:p>
        </w:tc>
        <w:tc>
          <w:tcPr>
            <w:tcW w:w="448" w:type="dxa"/>
          </w:tcPr>
          <w:p w14:paraId="663B910F"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75" w:author="Microsoft Office User" w:date="2025-01-28T16:29:00Z">
                  <w:rPr>
                    <w:lang w:val="fr-SN"/>
                  </w:rPr>
                </w:rPrChange>
              </w:rPr>
            </w:pPr>
            <w:r w:rsidRPr="0057718E">
              <w:rPr>
                <w:rPrChange w:id="3776" w:author="Microsoft Office User" w:date="2025-01-28T16:29:00Z">
                  <w:rPr>
                    <w:lang w:val="fr-SN"/>
                  </w:rPr>
                </w:rPrChange>
              </w:rPr>
              <w:t>1</w:t>
            </w:r>
          </w:p>
        </w:tc>
        <w:tc>
          <w:tcPr>
            <w:tcW w:w="1092" w:type="dxa"/>
          </w:tcPr>
          <w:p w14:paraId="1638E550"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77" w:author="Microsoft Office User" w:date="2025-01-28T16:29:00Z">
                  <w:rPr>
                    <w:lang w:val="fr-SN"/>
                  </w:rPr>
                </w:rPrChange>
              </w:rPr>
            </w:pPr>
            <w:r w:rsidRPr="0057718E">
              <w:rPr>
                <w:rPrChange w:id="3778" w:author="Microsoft Office User" w:date="2025-01-28T16:29:00Z">
                  <w:rPr>
                    <w:lang w:val="fr-SN"/>
                  </w:rPr>
                </w:rPrChange>
              </w:rPr>
              <w:t>1</w:t>
            </w:r>
          </w:p>
        </w:tc>
        <w:tc>
          <w:tcPr>
            <w:tcW w:w="829" w:type="dxa"/>
          </w:tcPr>
          <w:p w14:paraId="1FC1E104"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79" w:author="Microsoft Office User" w:date="2025-01-28T16:29:00Z">
                  <w:rPr>
                    <w:lang w:val="fr-SN"/>
                  </w:rPr>
                </w:rPrChange>
              </w:rPr>
            </w:pPr>
            <w:r w:rsidRPr="0057718E">
              <w:rPr>
                <w:rPrChange w:id="3780" w:author="Microsoft Office User" w:date="2025-01-28T16:29:00Z">
                  <w:rPr>
                    <w:lang w:val="fr-SN"/>
                  </w:rPr>
                </w:rPrChange>
              </w:rPr>
              <w:t>0</w:t>
            </w:r>
          </w:p>
        </w:tc>
        <w:tc>
          <w:tcPr>
            <w:tcW w:w="1001" w:type="dxa"/>
          </w:tcPr>
          <w:p w14:paraId="6BE21DB5"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781" w:author="Microsoft Office User" w:date="2025-01-28T16:29:00Z">
                  <w:rPr>
                    <w:lang w:val="fr-SN"/>
                  </w:rPr>
                </w:rPrChange>
              </w:rPr>
            </w:pPr>
            <w:r w:rsidRPr="0057718E">
              <w:rPr>
                <w:rPrChange w:id="3782" w:author="Microsoft Office User" w:date="2025-01-28T16:29:00Z">
                  <w:rPr>
                    <w:lang w:val="fr-SN"/>
                  </w:rPr>
                </w:rPrChange>
              </w:rPr>
              <w:t>0</w:t>
            </w:r>
          </w:p>
        </w:tc>
      </w:tr>
      <w:tr w:rsidR="00ED3EB0" w:rsidRPr="0057718E" w14:paraId="50C3F3AC" w14:textId="77777777" w:rsidTr="00B81324">
        <w:tc>
          <w:tcPr>
            <w:cnfStyle w:val="001000000000" w:firstRow="0" w:lastRow="0" w:firstColumn="1" w:lastColumn="0" w:oddVBand="0" w:evenVBand="0" w:oddHBand="0" w:evenHBand="0" w:firstRowFirstColumn="0" w:firstRowLastColumn="0" w:lastRowFirstColumn="0" w:lastRowLastColumn="0"/>
            <w:tcW w:w="3984" w:type="dxa"/>
          </w:tcPr>
          <w:p w14:paraId="32D24207" w14:textId="77777777" w:rsidR="00ED3EB0" w:rsidRPr="0057718E" w:rsidRDefault="00ED3EB0" w:rsidP="00B81324">
            <w:pPr>
              <w:rPr>
                <w:rPrChange w:id="3783" w:author="Microsoft Office User" w:date="2025-01-28T16:29:00Z">
                  <w:rPr>
                    <w:lang w:val="fr-SN"/>
                  </w:rPr>
                </w:rPrChange>
              </w:rPr>
            </w:pPr>
            <w:r w:rsidRPr="0057718E">
              <w:rPr>
                <w:rPrChange w:id="3784" w:author="Microsoft Office User" w:date="2025-01-28T16:29:00Z">
                  <w:rPr>
                    <w:lang w:val="fr-SN"/>
                  </w:rPr>
                </w:rPrChange>
              </w:rPr>
              <w:t>Le bonheur fait le bonheur </w:t>
            </w:r>
          </w:p>
        </w:tc>
        <w:tc>
          <w:tcPr>
            <w:tcW w:w="468" w:type="dxa"/>
          </w:tcPr>
          <w:p w14:paraId="473BD285"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785" w:author="Microsoft Office User" w:date="2025-01-28T16:29:00Z">
                  <w:rPr>
                    <w:lang w:val="fr-SN"/>
                  </w:rPr>
                </w:rPrChange>
              </w:rPr>
            </w:pPr>
            <w:r w:rsidRPr="0057718E">
              <w:rPr>
                <w:rPrChange w:id="3786" w:author="Microsoft Office User" w:date="2025-01-28T16:29:00Z">
                  <w:rPr>
                    <w:lang w:val="fr-SN"/>
                  </w:rPr>
                </w:rPrChange>
              </w:rPr>
              <w:t>0</w:t>
            </w:r>
          </w:p>
        </w:tc>
        <w:tc>
          <w:tcPr>
            <w:tcW w:w="922" w:type="dxa"/>
          </w:tcPr>
          <w:p w14:paraId="5D081932"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787" w:author="Microsoft Office User" w:date="2025-01-28T16:29:00Z">
                  <w:rPr>
                    <w:lang w:val="fr-SN"/>
                  </w:rPr>
                </w:rPrChange>
              </w:rPr>
            </w:pPr>
            <w:r w:rsidRPr="0057718E">
              <w:rPr>
                <w:rPrChange w:id="3788" w:author="Microsoft Office User" w:date="2025-01-28T16:29:00Z">
                  <w:rPr>
                    <w:lang w:val="fr-SN"/>
                  </w:rPr>
                </w:rPrChange>
              </w:rPr>
              <w:t>0</w:t>
            </w:r>
          </w:p>
        </w:tc>
        <w:tc>
          <w:tcPr>
            <w:tcW w:w="616" w:type="dxa"/>
          </w:tcPr>
          <w:p w14:paraId="1ABB8E0D"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789" w:author="Microsoft Office User" w:date="2025-01-28T16:29:00Z">
                  <w:rPr>
                    <w:lang w:val="fr-SN"/>
                  </w:rPr>
                </w:rPrChange>
              </w:rPr>
            </w:pPr>
            <w:r w:rsidRPr="0057718E">
              <w:rPr>
                <w:rPrChange w:id="3790" w:author="Microsoft Office User" w:date="2025-01-28T16:29:00Z">
                  <w:rPr>
                    <w:lang w:val="fr-SN"/>
                  </w:rPr>
                </w:rPrChange>
              </w:rPr>
              <w:t>1</w:t>
            </w:r>
          </w:p>
        </w:tc>
        <w:tc>
          <w:tcPr>
            <w:tcW w:w="448" w:type="dxa"/>
          </w:tcPr>
          <w:p w14:paraId="28453801"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791" w:author="Microsoft Office User" w:date="2025-01-28T16:29:00Z">
                  <w:rPr>
                    <w:lang w:val="fr-SN"/>
                  </w:rPr>
                </w:rPrChange>
              </w:rPr>
            </w:pPr>
            <w:r w:rsidRPr="0057718E">
              <w:rPr>
                <w:rPrChange w:id="3792" w:author="Microsoft Office User" w:date="2025-01-28T16:29:00Z">
                  <w:rPr>
                    <w:lang w:val="fr-SN"/>
                  </w:rPr>
                </w:rPrChange>
              </w:rPr>
              <w:t>1</w:t>
            </w:r>
          </w:p>
        </w:tc>
        <w:tc>
          <w:tcPr>
            <w:tcW w:w="1092" w:type="dxa"/>
          </w:tcPr>
          <w:p w14:paraId="02824972"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793" w:author="Microsoft Office User" w:date="2025-01-28T16:29:00Z">
                  <w:rPr>
                    <w:lang w:val="fr-SN"/>
                  </w:rPr>
                </w:rPrChange>
              </w:rPr>
            </w:pPr>
            <w:r w:rsidRPr="0057718E">
              <w:rPr>
                <w:rPrChange w:id="3794" w:author="Microsoft Office User" w:date="2025-01-28T16:29:00Z">
                  <w:rPr>
                    <w:lang w:val="fr-SN"/>
                  </w:rPr>
                </w:rPrChange>
              </w:rPr>
              <w:t>2</w:t>
            </w:r>
          </w:p>
        </w:tc>
        <w:tc>
          <w:tcPr>
            <w:tcW w:w="829" w:type="dxa"/>
          </w:tcPr>
          <w:p w14:paraId="5B484E0A"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795" w:author="Microsoft Office User" w:date="2025-01-28T16:29:00Z">
                  <w:rPr>
                    <w:lang w:val="fr-SN"/>
                  </w:rPr>
                </w:rPrChange>
              </w:rPr>
            </w:pPr>
            <w:r w:rsidRPr="0057718E">
              <w:rPr>
                <w:rPrChange w:id="3796" w:author="Microsoft Office User" w:date="2025-01-28T16:29:00Z">
                  <w:rPr>
                    <w:lang w:val="fr-SN"/>
                  </w:rPr>
                </w:rPrChange>
              </w:rPr>
              <w:t>0</w:t>
            </w:r>
          </w:p>
        </w:tc>
        <w:tc>
          <w:tcPr>
            <w:tcW w:w="1001" w:type="dxa"/>
          </w:tcPr>
          <w:p w14:paraId="7FE6B53D"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797" w:author="Microsoft Office User" w:date="2025-01-28T16:29:00Z">
                  <w:rPr>
                    <w:lang w:val="fr-SN"/>
                  </w:rPr>
                </w:rPrChange>
              </w:rPr>
            </w:pPr>
            <w:r w:rsidRPr="0057718E">
              <w:rPr>
                <w:rPrChange w:id="3798" w:author="Microsoft Office User" w:date="2025-01-28T16:29:00Z">
                  <w:rPr>
                    <w:lang w:val="fr-SN"/>
                  </w:rPr>
                </w:rPrChange>
              </w:rPr>
              <w:t>0</w:t>
            </w:r>
          </w:p>
        </w:tc>
      </w:tr>
      <w:tr w:rsidR="00ED3EB0" w:rsidRPr="0057718E" w14:paraId="78B735C2"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0867F9E9" w14:textId="77777777" w:rsidR="00ED3EB0" w:rsidRPr="0057718E" w:rsidRDefault="00ED3EB0" w:rsidP="00B81324">
            <w:pPr>
              <w:rPr>
                <w:rPrChange w:id="3799" w:author="Microsoft Office User" w:date="2025-01-28T16:29:00Z">
                  <w:rPr>
                    <w:lang w:val="fr-SN"/>
                  </w:rPr>
                </w:rPrChange>
              </w:rPr>
            </w:pPr>
            <w:r w:rsidRPr="0057718E">
              <w:rPr>
                <w:rPrChange w:id="3800" w:author="Microsoft Office User" w:date="2025-01-28T16:29:00Z">
                  <w:rPr>
                    <w:lang w:val="fr-SN"/>
                  </w:rPr>
                </w:rPrChange>
              </w:rPr>
              <w:t>L’argent est le pouvoir</w:t>
            </w:r>
          </w:p>
        </w:tc>
        <w:tc>
          <w:tcPr>
            <w:tcW w:w="468" w:type="dxa"/>
          </w:tcPr>
          <w:p w14:paraId="17EB0CC1"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801" w:author="Microsoft Office User" w:date="2025-01-28T16:29:00Z">
                  <w:rPr>
                    <w:lang w:val="fr-SN"/>
                  </w:rPr>
                </w:rPrChange>
              </w:rPr>
            </w:pPr>
            <w:r w:rsidRPr="0057718E">
              <w:rPr>
                <w:rPrChange w:id="3802" w:author="Microsoft Office User" w:date="2025-01-28T16:29:00Z">
                  <w:rPr>
                    <w:lang w:val="fr-SN"/>
                  </w:rPr>
                </w:rPrChange>
              </w:rPr>
              <w:t>1</w:t>
            </w:r>
          </w:p>
        </w:tc>
        <w:tc>
          <w:tcPr>
            <w:tcW w:w="922" w:type="dxa"/>
          </w:tcPr>
          <w:p w14:paraId="2F5508ED"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803" w:author="Microsoft Office User" w:date="2025-01-28T16:29:00Z">
                  <w:rPr>
                    <w:lang w:val="fr-SN"/>
                  </w:rPr>
                </w:rPrChange>
              </w:rPr>
            </w:pPr>
            <w:r w:rsidRPr="0057718E">
              <w:rPr>
                <w:rPrChange w:id="3804" w:author="Microsoft Office User" w:date="2025-01-28T16:29:00Z">
                  <w:rPr>
                    <w:lang w:val="fr-SN"/>
                  </w:rPr>
                </w:rPrChange>
              </w:rPr>
              <w:t>0</w:t>
            </w:r>
          </w:p>
        </w:tc>
        <w:tc>
          <w:tcPr>
            <w:tcW w:w="616" w:type="dxa"/>
          </w:tcPr>
          <w:p w14:paraId="6C444A81"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805" w:author="Microsoft Office User" w:date="2025-01-28T16:29:00Z">
                  <w:rPr>
                    <w:lang w:val="fr-SN"/>
                  </w:rPr>
                </w:rPrChange>
              </w:rPr>
            </w:pPr>
            <w:r w:rsidRPr="0057718E">
              <w:rPr>
                <w:rPrChange w:id="3806" w:author="Microsoft Office User" w:date="2025-01-28T16:29:00Z">
                  <w:rPr>
                    <w:lang w:val="fr-SN"/>
                  </w:rPr>
                </w:rPrChange>
              </w:rPr>
              <w:t>1</w:t>
            </w:r>
          </w:p>
        </w:tc>
        <w:tc>
          <w:tcPr>
            <w:tcW w:w="448" w:type="dxa"/>
          </w:tcPr>
          <w:p w14:paraId="12EB31F9"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807" w:author="Microsoft Office User" w:date="2025-01-28T16:29:00Z">
                  <w:rPr>
                    <w:lang w:val="fr-SN"/>
                  </w:rPr>
                </w:rPrChange>
              </w:rPr>
            </w:pPr>
            <w:r w:rsidRPr="0057718E">
              <w:rPr>
                <w:rPrChange w:id="3808" w:author="Microsoft Office User" w:date="2025-01-28T16:29:00Z">
                  <w:rPr>
                    <w:lang w:val="fr-SN"/>
                  </w:rPr>
                </w:rPrChange>
              </w:rPr>
              <w:t>0</w:t>
            </w:r>
          </w:p>
        </w:tc>
        <w:tc>
          <w:tcPr>
            <w:tcW w:w="1092" w:type="dxa"/>
          </w:tcPr>
          <w:p w14:paraId="63E8E1B7"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809" w:author="Microsoft Office User" w:date="2025-01-28T16:29:00Z">
                  <w:rPr>
                    <w:lang w:val="fr-SN"/>
                  </w:rPr>
                </w:rPrChange>
              </w:rPr>
            </w:pPr>
            <w:r w:rsidRPr="0057718E">
              <w:rPr>
                <w:rPrChange w:id="3810" w:author="Microsoft Office User" w:date="2025-01-28T16:29:00Z">
                  <w:rPr>
                    <w:lang w:val="fr-SN"/>
                  </w:rPr>
                </w:rPrChange>
              </w:rPr>
              <w:t>0</w:t>
            </w:r>
          </w:p>
        </w:tc>
        <w:tc>
          <w:tcPr>
            <w:tcW w:w="829" w:type="dxa"/>
          </w:tcPr>
          <w:p w14:paraId="78281586"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811" w:author="Microsoft Office User" w:date="2025-01-28T16:29:00Z">
                  <w:rPr>
                    <w:lang w:val="fr-SN"/>
                  </w:rPr>
                </w:rPrChange>
              </w:rPr>
            </w:pPr>
            <w:r w:rsidRPr="0057718E">
              <w:rPr>
                <w:rPrChange w:id="3812" w:author="Microsoft Office User" w:date="2025-01-28T16:29:00Z">
                  <w:rPr>
                    <w:lang w:val="fr-SN"/>
                  </w:rPr>
                </w:rPrChange>
              </w:rPr>
              <w:t>1</w:t>
            </w:r>
          </w:p>
        </w:tc>
        <w:tc>
          <w:tcPr>
            <w:tcW w:w="1001" w:type="dxa"/>
          </w:tcPr>
          <w:p w14:paraId="34CEB309"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813" w:author="Microsoft Office User" w:date="2025-01-28T16:29:00Z">
                  <w:rPr>
                    <w:lang w:val="fr-SN"/>
                  </w:rPr>
                </w:rPrChange>
              </w:rPr>
            </w:pPr>
            <w:r w:rsidRPr="0057718E">
              <w:rPr>
                <w:rPrChange w:id="3814" w:author="Microsoft Office User" w:date="2025-01-28T16:29:00Z">
                  <w:rPr>
                    <w:lang w:val="fr-SN"/>
                  </w:rPr>
                </w:rPrChange>
              </w:rPr>
              <w:t>1</w:t>
            </w:r>
          </w:p>
        </w:tc>
      </w:tr>
    </w:tbl>
    <w:p w14:paraId="5CA289E2" w14:textId="1FA6B31C" w:rsidR="00770101" w:rsidRPr="0057718E" w:rsidRDefault="00770101" w:rsidP="00770101">
      <w:pPr>
        <w:rPr>
          <w:rPrChange w:id="3815" w:author="Microsoft Office User" w:date="2025-01-28T16:29:00Z">
            <w:rPr>
              <w:lang w:val="fr-SN"/>
            </w:rPr>
          </w:rPrChange>
        </w:rPr>
      </w:pPr>
      <w:r w:rsidRPr="0057718E">
        <w:rPr>
          <w:rPrChange w:id="3816" w:author="Microsoft Office User" w:date="2025-01-28T16:29:00Z">
            <w:rPr>
              <w:lang w:val="fr-SN"/>
            </w:rPr>
          </w:rPrChange>
        </w:rPr>
        <w:t xml:space="preserve">Il y a moins d’entrées et plus de signification. Le grand avantage ici, c’est qu’on modélise par phrase et non par mot. Le </w:t>
      </w:r>
      <w:proofErr w:type="spellStart"/>
      <w:r w:rsidRPr="0057718E">
        <w:rPr>
          <w:rPrChange w:id="3817" w:author="Microsoft Office User" w:date="2025-01-28T16:29:00Z">
            <w:rPr>
              <w:lang w:val="fr-SN"/>
            </w:rPr>
          </w:rPrChange>
        </w:rPr>
        <w:t>BoW</w:t>
      </w:r>
      <w:proofErr w:type="spellEnd"/>
      <w:r w:rsidRPr="0057718E">
        <w:rPr>
          <w:rPrChange w:id="3818" w:author="Microsoft Office User" w:date="2025-01-28T16:29:00Z">
            <w:rPr>
              <w:lang w:val="fr-SN"/>
            </w:rPr>
          </w:rPrChange>
        </w:rPr>
        <w:t xml:space="preserve"> connaît également le </w:t>
      </w:r>
      <w:proofErr w:type="spellStart"/>
      <w:r w:rsidRPr="0057718E">
        <w:rPr>
          <w:i/>
          <w:iCs/>
          <w:rPrChange w:id="3819" w:author="Microsoft Office User" w:date="2025-01-28T16:29:00Z">
            <w:rPr>
              <w:i/>
              <w:iCs/>
              <w:lang w:val="fr-SN"/>
            </w:rPr>
          </w:rPrChange>
        </w:rPr>
        <w:t>curse</w:t>
      </w:r>
      <w:proofErr w:type="spellEnd"/>
      <w:r w:rsidRPr="0057718E">
        <w:rPr>
          <w:i/>
          <w:iCs/>
          <w:rPrChange w:id="3820" w:author="Microsoft Office User" w:date="2025-01-28T16:29:00Z">
            <w:rPr>
              <w:i/>
              <w:iCs/>
              <w:lang w:val="fr-SN"/>
            </w:rPr>
          </w:rPrChange>
        </w:rPr>
        <w:t xml:space="preserve"> of </w:t>
      </w:r>
      <w:proofErr w:type="spellStart"/>
      <w:r w:rsidRPr="0057718E">
        <w:rPr>
          <w:i/>
          <w:iCs/>
          <w:rPrChange w:id="3821" w:author="Microsoft Office User" w:date="2025-01-28T16:29:00Z">
            <w:rPr>
              <w:i/>
              <w:iCs/>
              <w:lang w:val="fr-SN"/>
            </w:rPr>
          </w:rPrChange>
        </w:rPr>
        <w:t>dimensionality</w:t>
      </w:r>
      <w:proofErr w:type="spellEnd"/>
      <w:r w:rsidRPr="0057718E">
        <w:rPr>
          <w:rPrChange w:id="3822" w:author="Microsoft Office User" w:date="2025-01-28T16:29:00Z">
            <w:rPr>
              <w:lang w:val="fr-SN"/>
            </w:rPr>
          </w:rPrChange>
        </w:rPr>
        <w:t>, la taille de la colonne étant proportionnelle aux données. En plus de cela, il y a aussi le problème de l'OOV (</w:t>
      </w:r>
      <w:r w:rsidRPr="0057718E">
        <w:rPr>
          <w:i/>
          <w:iCs/>
          <w:rPrChange w:id="3823" w:author="Microsoft Office User" w:date="2025-01-28T16:29:00Z">
            <w:rPr>
              <w:i/>
              <w:iCs/>
              <w:lang w:val="fr-SN"/>
            </w:rPr>
          </w:rPrChange>
        </w:rPr>
        <w:t xml:space="preserve">Out Of </w:t>
      </w:r>
      <w:proofErr w:type="spellStart"/>
      <w:r w:rsidRPr="0057718E">
        <w:rPr>
          <w:i/>
          <w:iCs/>
          <w:rPrChange w:id="3824" w:author="Microsoft Office User" w:date="2025-01-28T16:29:00Z">
            <w:rPr>
              <w:i/>
              <w:iCs/>
              <w:lang w:val="fr-SN"/>
            </w:rPr>
          </w:rPrChange>
        </w:rPr>
        <w:t>Vocabulary</w:t>
      </w:r>
      <w:proofErr w:type="spellEnd"/>
      <w:r w:rsidRPr="0057718E">
        <w:rPr>
          <w:rPrChange w:id="3825" w:author="Microsoft Office User" w:date="2025-01-28T16:29:00Z">
            <w:rPr>
              <w:lang w:val="fr-SN"/>
            </w:rPr>
          </w:rPrChange>
        </w:rPr>
        <w:t>) pour les mots qui peuvent apparaître dans les données de test et qui étaient absents dans les données d’entraînement.</w:t>
      </w:r>
    </w:p>
    <w:p w14:paraId="4E87DB33" w14:textId="4453C467" w:rsidR="00ED3EB0" w:rsidRPr="0057718E" w:rsidRDefault="00ED3EB0" w:rsidP="00B9476C">
      <w:pPr>
        <w:pStyle w:val="Paragraphedeliste"/>
        <w:numPr>
          <w:ilvl w:val="0"/>
          <w:numId w:val="17"/>
        </w:numPr>
        <w:rPr>
          <w:rPrChange w:id="3826" w:author="Microsoft Office User" w:date="2025-01-28T16:29:00Z">
            <w:rPr>
              <w:lang w:val="fr-SN"/>
            </w:rPr>
          </w:rPrChange>
        </w:rPr>
      </w:pPr>
      <w:r w:rsidRPr="0057718E">
        <w:rPr>
          <w:rPrChange w:id="3827" w:author="Microsoft Office User" w:date="2025-01-28T16:29:00Z">
            <w:rPr>
              <w:lang w:val="fr-SN"/>
            </w:rPr>
          </w:rPrChange>
        </w:rPr>
        <w:t>Bag of n-grams</w:t>
      </w:r>
    </w:p>
    <w:p w14:paraId="575B3828" w14:textId="71E4F397" w:rsidR="00ED3EB0" w:rsidRPr="0057718E" w:rsidRDefault="00F927D5" w:rsidP="00ED3EB0">
      <w:r w:rsidRPr="0057718E">
        <w:t xml:space="preserve">Le bag of n-grams est une variation, voire une amélioration du </w:t>
      </w:r>
      <w:proofErr w:type="spellStart"/>
      <w:r w:rsidRPr="0057718E">
        <w:t>BoW</w:t>
      </w:r>
      <w:proofErr w:type="spellEnd"/>
      <w:r w:rsidRPr="0057718E">
        <w:t>. Dans ce dernier, on comptait mot par mot, mais avec le bag of n-grams, on compte deux mots par deux mots, trois mots par trois mots, ou enfin n mots par n mots : on parle de n-grams. Cela nous permet de donner du sens au texte : « je suis » est plus compréhensible que « je » et « suis ».</w:t>
      </w:r>
    </w:p>
    <w:tbl>
      <w:tblPr>
        <w:tblStyle w:val="Tableausimple5"/>
        <w:tblW w:w="0" w:type="auto"/>
        <w:tblLook w:val="04A0" w:firstRow="1" w:lastRow="0" w:firstColumn="1" w:lastColumn="0" w:noHBand="0" w:noVBand="1"/>
      </w:tblPr>
      <w:tblGrid>
        <w:gridCol w:w="2401"/>
        <w:gridCol w:w="1525"/>
        <w:gridCol w:w="922"/>
        <w:gridCol w:w="615"/>
        <w:gridCol w:w="1085"/>
        <w:gridCol w:w="1052"/>
        <w:gridCol w:w="759"/>
        <w:gridCol w:w="1001"/>
      </w:tblGrid>
      <w:tr w:rsidR="00ED3EB0" w:rsidRPr="0057718E" w14:paraId="303ED19E"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1" w:type="dxa"/>
          </w:tcPr>
          <w:p w14:paraId="6186285A" w14:textId="77777777" w:rsidR="00ED3EB0" w:rsidRPr="0057718E" w:rsidRDefault="00ED3EB0" w:rsidP="00B81324">
            <w:pPr>
              <w:rPr>
                <w:rPrChange w:id="3828" w:author="Microsoft Office User" w:date="2025-01-28T16:29:00Z">
                  <w:rPr>
                    <w:lang w:val="fr-SN"/>
                  </w:rPr>
                </w:rPrChange>
              </w:rPr>
            </w:pPr>
          </w:p>
        </w:tc>
        <w:tc>
          <w:tcPr>
            <w:tcW w:w="1525" w:type="dxa"/>
          </w:tcPr>
          <w:p w14:paraId="72C6EC05"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829" w:author="Microsoft Office User" w:date="2025-01-28T16:29:00Z">
                  <w:rPr>
                    <w:lang w:val="fr-SN"/>
                  </w:rPr>
                </w:rPrChange>
              </w:rPr>
            </w:pPr>
            <w:r w:rsidRPr="0057718E">
              <w:rPr>
                <w:rPrChange w:id="3830" w:author="Microsoft Office User" w:date="2025-01-28T16:29:00Z">
                  <w:rPr>
                    <w:lang w:val="fr-SN"/>
                  </w:rPr>
                </w:rPrChange>
              </w:rPr>
              <w:t>L’argent</w:t>
            </w:r>
          </w:p>
        </w:tc>
        <w:tc>
          <w:tcPr>
            <w:tcW w:w="922" w:type="dxa"/>
          </w:tcPr>
          <w:p w14:paraId="54596829"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831" w:author="Microsoft Office User" w:date="2025-01-28T16:29:00Z">
                  <w:rPr>
                    <w:lang w:val="fr-SN"/>
                  </w:rPr>
                </w:rPrChange>
              </w:rPr>
            </w:pPr>
            <w:r w:rsidRPr="0057718E">
              <w:rPr>
                <w:rPrChange w:id="3832" w:author="Microsoft Office User" w:date="2025-01-28T16:29:00Z">
                  <w:rPr>
                    <w:lang w:val="fr-SN"/>
                  </w:rPr>
                </w:rPrChange>
              </w:rPr>
              <w:t>Argent fait</w:t>
            </w:r>
          </w:p>
        </w:tc>
        <w:tc>
          <w:tcPr>
            <w:tcW w:w="615" w:type="dxa"/>
          </w:tcPr>
          <w:p w14:paraId="04FDDFEA"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833" w:author="Microsoft Office User" w:date="2025-01-28T16:29:00Z">
                  <w:rPr>
                    <w:lang w:val="fr-SN"/>
                  </w:rPr>
                </w:rPrChange>
              </w:rPr>
            </w:pPr>
            <w:r w:rsidRPr="0057718E">
              <w:rPr>
                <w:rPrChange w:id="3834" w:author="Microsoft Office User" w:date="2025-01-28T16:29:00Z">
                  <w:rPr>
                    <w:lang w:val="fr-SN"/>
                  </w:rPr>
                </w:rPrChange>
              </w:rPr>
              <w:t>Fait le</w:t>
            </w:r>
          </w:p>
        </w:tc>
        <w:tc>
          <w:tcPr>
            <w:tcW w:w="1085" w:type="dxa"/>
          </w:tcPr>
          <w:p w14:paraId="1A83C085"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835" w:author="Microsoft Office User" w:date="2025-01-28T16:29:00Z">
                  <w:rPr>
                    <w:lang w:val="fr-SN"/>
                  </w:rPr>
                </w:rPrChange>
              </w:rPr>
            </w:pPr>
            <w:r w:rsidRPr="0057718E">
              <w:rPr>
                <w:rPrChange w:id="3836" w:author="Microsoft Office User" w:date="2025-01-28T16:29:00Z">
                  <w:rPr>
                    <w:lang w:val="fr-SN"/>
                  </w:rPr>
                </w:rPrChange>
              </w:rPr>
              <w:t>Le bonheur</w:t>
            </w:r>
          </w:p>
        </w:tc>
        <w:tc>
          <w:tcPr>
            <w:tcW w:w="1052" w:type="dxa"/>
          </w:tcPr>
          <w:p w14:paraId="4B7D5DBF"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837" w:author="Microsoft Office User" w:date="2025-01-28T16:29:00Z">
                  <w:rPr>
                    <w:lang w:val="fr-SN"/>
                  </w:rPr>
                </w:rPrChange>
              </w:rPr>
            </w:pPr>
            <w:r w:rsidRPr="0057718E">
              <w:rPr>
                <w:rPrChange w:id="3838" w:author="Microsoft Office User" w:date="2025-01-28T16:29:00Z">
                  <w:rPr>
                    <w:lang w:val="fr-SN"/>
                  </w:rPr>
                </w:rPrChange>
              </w:rPr>
              <w:t>Argent est</w:t>
            </w:r>
          </w:p>
        </w:tc>
        <w:tc>
          <w:tcPr>
            <w:tcW w:w="759" w:type="dxa"/>
          </w:tcPr>
          <w:p w14:paraId="23824167"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839" w:author="Microsoft Office User" w:date="2025-01-28T16:29:00Z">
                  <w:rPr>
                    <w:lang w:val="fr-SN"/>
                  </w:rPr>
                </w:rPrChange>
              </w:rPr>
            </w:pPr>
            <w:r w:rsidRPr="0057718E">
              <w:rPr>
                <w:rPrChange w:id="3840" w:author="Microsoft Office User" w:date="2025-01-28T16:29:00Z">
                  <w:rPr>
                    <w:lang w:val="fr-SN"/>
                  </w:rPr>
                </w:rPrChange>
              </w:rPr>
              <w:t>Est le</w:t>
            </w:r>
          </w:p>
        </w:tc>
        <w:tc>
          <w:tcPr>
            <w:tcW w:w="1001" w:type="dxa"/>
          </w:tcPr>
          <w:p w14:paraId="5713DE2A" w14:textId="77777777" w:rsidR="00ED3EB0" w:rsidRPr="0057718E" w:rsidRDefault="00ED3EB0" w:rsidP="00B81324">
            <w:pPr>
              <w:cnfStyle w:val="100000000000" w:firstRow="1" w:lastRow="0" w:firstColumn="0" w:lastColumn="0" w:oddVBand="0" w:evenVBand="0" w:oddHBand="0" w:evenHBand="0" w:firstRowFirstColumn="0" w:firstRowLastColumn="0" w:lastRowFirstColumn="0" w:lastRowLastColumn="0"/>
              <w:rPr>
                <w:rPrChange w:id="3841" w:author="Microsoft Office User" w:date="2025-01-28T16:29:00Z">
                  <w:rPr>
                    <w:lang w:val="fr-SN"/>
                  </w:rPr>
                </w:rPrChange>
              </w:rPr>
            </w:pPr>
            <w:r w:rsidRPr="0057718E">
              <w:rPr>
                <w:rPrChange w:id="3842" w:author="Microsoft Office User" w:date="2025-01-28T16:29:00Z">
                  <w:rPr>
                    <w:lang w:val="fr-SN"/>
                  </w:rPr>
                </w:rPrChange>
              </w:rPr>
              <w:t>Le pouvoir</w:t>
            </w:r>
          </w:p>
        </w:tc>
      </w:tr>
      <w:tr w:rsidR="00ED3EB0" w:rsidRPr="0057718E" w14:paraId="52E3D53E"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74FC6480" w14:textId="77777777" w:rsidR="00ED3EB0" w:rsidRPr="0057718E" w:rsidRDefault="00ED3EB0" w:rsidP="00B81324">
            <w:pPr>
              <w:rPr>
                <w:rPrChange w:id="3843" w:author="Microsoft Office User" w:date="2025-01-28T16:29:00Z">
                  <w:rPr>
                    <w:lang w:val="fr-SN"/>
                  </w:rPr>
                </w:rPrChange>
              </w:rPr>
            </w:pPr>
            <w:r w:rsidRPr="0057718E">
              <w:rPr>
                <w:rPrChange w:id="3844" w:author="Microsoft Office User" w:date="2025-01-28T16:29:00Z">
                  <w:rPr>
                    <w:lang w:val="fr-SN"/>
                  </w:rPr>
                </w:rPrChange>
              </w:rPr>
              <w:t>L’argent fait le bonheur </w:t>
            </w:r>
          </w:p>
        </w:tc>
        <w:tc>
          <w:tcPr>
            <w:tcW w:w="1525" w:type="dxa"/>
          </w:tcPr>
          <w:p w14:paraId="11A874FE"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845" w:author="Microsoft Office User" w:date="2025-01-28T16:29:00Z">
                  <w:rPr>
                    <w:lang w:val="fr-SN"/>
                  </w:rPr>
                </w:rPrChange>
              </w:rPr>
            </w:pPr>
            <w:r w:rsidRPr="0057718E">
              <w:rPr>
                <w:rPrChange w:id="3846" w:author="Microsoft Office User" w:date="2025-01-28T16:29:00Z">
                  <w:rPr>
                    <w:lang w:val="fr-SN"/>
                  </w:rPr>
                </w:rPrChange>
              </w:rPr>
              <w:t>1</w:t>
            </w:r>
          </w:p>
        </w:tc>
        <w:tc>
          <w:tcPr>
            <w:tcW w:w="922" w:type="dxa"/>
          </w:tcPr>
          <w:p w14:paraId="069CFCBC"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847" w:author="Microsoft Office User" w:date="2025-01-28T16:29:00Z">
                  <w:rPr>
                    <w:lang w:val="fr-SN"/>
                  </w:rPr>
                </w:rPrChange>
              </w:rPr>
            </w:pPr>
            <w:r w:rsidRPr="0057718E">
              <w:rPr>
                <w:rPrChange w:id="3848" w:author="Microsoft Office User" w:date="2025-01-28T16:29:00Z">
                  <w:rPr>
                    <w:lang w:val="fr-SN"/>
                  </w:rPr>
                </w:rPrChange>
              </w:rPr>
              <w:t>1</w:t>
            </w:r>
          </w:p>
        </w:tc>
        <w:tc>
          <w:tcPr>
            <w:tcW w:w="615" w:type="dxa"/>
          </w:tcPr>
          <w:p w14:paraId="4F985E36"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849" w:author="Microsoft Office User" w:date="2025-01-28T16:29:00Z">
                  <w:rPr>
                    <w:lang w:val="fr-SN"/>
                  </w:rPr>
                </w:rPrChange>
              </w:rPr>
            </w:pPr>
            <w:r w:rsidRPr="0057718E">
              <w:rPr>
                <w:rPrChange w:id="3850" w:author="Microsoft Office User" w:date="2025-01-28T16:29:00Z">
                  <w:rPr>
                    <w:lang w:val="fr-SN"/>
                  </w:rPr>
                </w:rPrChange>
              </w:rPr>
              <w:t>1</w:t>
            </w:r>
          </w:p>
        </w:tc>
        <w:tc>
          <w:tcPr>
            <w:tcW w:w="1085" w:type="dxa"/>
          </w:tcPr>
          <w:p w14:paraId="23631403"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851" w:author="Microsoft Office User" w:date="2025-01-28T16:29:00Z">
                  <w:rPr>
                    <w:lang w:val="fr-SN"/>
                  </w:rPr>
                </w:rPrChange>
              </w:rPr>
            </w:pPr>
            <w:r w:rsidRPr="0057718E">
              <w:rPr>
                <w:rPrChange w:id="3852" w:author="Microsoft Office User" w:date="2025-01-28T16:29:00Z">
                  <w:rPr>
                    <w:lang w:val="fr-SN"/>
                  </w:rPr>
                </w:rPrChange>
              </w:rPr>
              <w:t>1</w:t>
            </w:r>
          </w:p>
        </w:tc>
        <w:tc>
          <w:tcPr>
            <w:tcW w:w="1052" w:type="dxa"/>
          </w:tcPr>
          <w:p w14:paraId="2B037B20"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853" w:author="Microsoft Office User" w:date="2025-01-28T16:29:00Z">
                  <w:rPr>
                    <w:lang w:val="fr-SN"/>
                  </w:rPr>
                </w:rPrChange>
              </w:rPr>
            </w:pPr>
            <w:r w:rsidRPr="0057718E">
              <w:rPr>
                <w:rPrChange w:id="3854" w:author="Microsoft Office User" w:date="2025-01-28T16:29:00Z">
                  <w:rPr>
                    <w:lang w:val="fr-SN"/>
                  </w:rPr>
                </w:rPrChange>
              </w:rPr>
              <w:t>0</w:t>
            </w:r>
          </w:p>
        </w:tc>
        <w:tc>
          <w:tcPr>
            <w:tcW w:w="759" w:type="dxa"/>
          </w:tcPr>
          <w:p w14:paraId="3F9751C4"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855" w:author="Microsoft Office User" w:date="2025-01-28T16:29:00Z">
                  <w:rPr>
                    <w:lang w:val="fr-SN"/>
                  </w:rPr>
                </w:rPrChange>
              </w:rPr>
            </w:pPr>
            <w:r w:rsidRPr="0057718E">
              <w:rPr>
                <w:rPrChange w:id="3856" w:author="Microsoft Office User" w:date="2025-01-28T16:29:00Z">
                  <w:rPr>
                    <w:lang w:val="fr-SN"/>
                  </w:rPr>
                </w:rPrChange>
              </w:rPr>
              <w:t>0</w:t>
            </w:r>
          </w:p>
        </w:tc>
        <w:tc>
          <w:tcPr>
            <w:tcW w:w="1001" w:type="dxa"/>
          </w:tcPr>
          <w:p w14:paraId="2B28AF8F" w14:textId="77777777" w:rsidR="00ED3EB0" w:rsidRPr="0057718E" w:rsidRDefault="00ED3EB0" w:rsidP="00B81324">
            <w:pPr>
              <w:cnfStyle w:val="000000100000" w:firstRow="0" w:lastRow="0" w:firstColumn="0" w:lastColumn="0" w:oddVBand="0" w:evenVBand="0" w:oddHBand="1" w:evenHBand="0" w:firstRowFirstColumn="0" w:firstRowLastColumn="0" w:lastRowFirstColumn="0" w:lastRowLastColumn="0"/>
              <w:rPr>
                <w:rPrChange w:id="3857" w:author="Microsoft Office User" w:date="2025-01-28T16:29:00Z">
                  <w:rPr>
                    <w:lang w:val="fr-SN"/>
                  </w:rPr>
                </w:rPrChange>
              </w:rPr>
            </w:pPr>
            <w:r w:rsidRPr="0057718E">
              <w:rPr>
                <w:rPrChange w:id="3858" w:author="Microsoft Office User" w:date="2025-01-28T16:29:00Z">
                  <w:rPr>
                    <w:lang w:val="fr-SN"/>
                  </w:rPr>
                </w:rPrChange>
              </w:rPr>
              <w:t>0</w:t>
            </w:r>
          </w:p>
        </w:tc>
      </w:tr>
      <w:tr w:rsidR="00ED3EB0" w:rsidRPr="0057718E" w14:paraId="1E715028" w14:textId="77777777" w:rsidTr="00B81324">
        <w:tc>
          <w:tcPr>
            <w:cnfStyle w:val="001000000000" w:firstRow="0" w:lastRow="0" w:firstColumn="1" w:lastColumn="0" w:oddVBand="0" w:evenVBand="0" w:oddHBand="0" w:evenHBand="0" w:firstRowFirstColumn="0" w:firstRowLastColumn="0" w:lastRowFirstColumn="0" w:lastRowLastColumn="0"/>
            <w:tcW w:w="2401" w:type="dxa"/>
          </w:tcPr>
          <w:p w14:paraId="097892A1" w14:textId="77777777" w:rsidR="00ED3EB0" w:rsidRPr="0057718E" w:rsidRDefault="00ED3EB0" w:rsidP="00B81324">
            <w:pPr>
              <w:rPr>
                <w:rPrChange w:id="3859" w:author="Microsoft Office User" w:date="2025-01-28T16:29:00Z">
                  <w:rPr>
                    <w:lang w:val="fr-SN"/>
                  </w:rPr>
                </w:rPrChange>
              </w:rPr>
            </w:pPr>
            <w:r w:rsidRPr="0057718E">
              <w:rPr>
                <w:rPrChange w:id="3860" w:author="Microsoft Office User" w:date="2025-01-28T16:29:00Z">
                  <w:rPr>
                    <w:lang w:val="fr-SN"/>
                  </w:rPr>
                </w:rPrChange>
              </w:rPr>
              <w:t>L’argent est le pouvoir</w:t>
            </w:r>
          </w:p>
        </w:tc>
        <w:tc>
          <w:tcPr>
            <w:tcW w:w="1525" w:type="dxa"/>
          </w:tcPr>
          <w:p w14:paraId="719DDB90"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861" w:author="Microsoft Office User" w:date="2025-01-28T16:29:00Z">
                  <w:rPr>
                    <w:lang w:val="fr-SN"/>
                  </w:rPr>
                </w:rPrChange>
              </w:rPr>
            </w:pPr>
            <w:r w:rsidRPr="0057718E">
              <w:rPr>
                <w:rPrChange w:id="3862" w:author="Microsoft Office User" w:date="2025-01-28T16:29:00Z">
                  <w:rPr>
                    <w:lang w:val="fr-SN"/>
                  </w:rPr>
                </w:rPrChange>
              </w:rPr>
              <w:t>1</w:t>
            </w:r>
          </w:p>
        </w:tc>
        <w:tc>
          <w:tcPr>
            <w:tcW w:w="922" w:type="dxa"/>
          </w:tcPr>
          <w:p w14:paraId="4FFD228A"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863" w:author="Microsoft Office User" w:date="2025-01-28T16:29:00Z">
                  <w:rPr>
                    <w:lang w:val="fr-SN"/>
                  </w:rPr>
                </w:rPrChange>
              </w:rPr>
            </w:pPr>
            <w:r w:rsidRPr="0057718E">
              <w:rPr>
                <w:rPrChange w:id="3864" w:author="Microsoft Office User" w:date="2025-01-28T16:29:00Z">
                  <w:rPr>
                    <w:lang w:val="fr-SN"/>
                  </w:rPr>
                </w:rPrChange>
              </w:rPr>
              <w:t>0</w:t>
            </w:r>
          </w:p>
        </w:tc>
        <w:tc>
          <w:tcPr>
            <w:tcW w:w="615" w:type="dxa"/>
          </w:tcPr>
          <w:p w14:paraId="3D22F275"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865" w:author="Microsoft Office User" w:date="2025-01-28T16:29:00Z">
                  <w:rPr>
                    <w:lang w:val="fr-SN"/>
                  </w:rPr>
                </w:rPrChange>
              </w:rPr>
            </w:pPr>
            <w:r w:rsidRPr="0057718E">
              <w:rPr>
                <w:rPrChange w:id="3866" w:author="Microsoft Office User" w:date="2025-01-28T16:29:00Z">
                  <w:rPr>
                    <w:lang w:val="fr-SN"/>
                  </w:rPr>
                </w:rPrChange>
              </w:rPr>
              <w:t>0</w:t>
            </w:r>
          </w:p>
        </w:tc>
        <w:tc>
          <w:tcPr>
            <w:tcW w:w="1085" w:type="dxa"/>
          </w:tcPr>
          <w:p w14:paraId="00BC42AE"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867" w:author="Microsoft Office User" w:date="2025-01-28T16:29:00Z">
                  <w:rPr>
                    <w:lang w:val="fr-SN"/>
                  </w:rPr>
                </w:rPrChange>
              </w:rPr>
            </w:pPr>
            <w:r w:rsidRPr="0057718E">
              <w:rPr>
                <w:rPrChange w:id="3868" w:author="Microsoft Office User" w:date="2025-01-28T16:29:00Z">
                  <w:rPr>
                    <w:lang w:val="fr-SN"/>
                  </w:rPr>
                </w:rPrChange>
              </w:rPr>
              <w:t>0</w:t>
            </w:r>
          </w:p>
        </w:tc>
        <w:tc>
          <w:tcPr>
            <w:tcW w:w="1052" w:type="dxa"/>
          </w:tcPr>
          <w:p w14:paraId="5156CE53"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869" w:author="Microsoft Office User" w:date="2025-01-28T16:29:00Z">
                  <w:rPr>
                    <w:lang w:val="fr-SN"/>
                  </w:rPr>
                </w:rPrChange>
              </w:rPr>
            </w:pPr>
            <w:r w:rsidRPr="0057718E">
              <w:rPr>
                <w:rPrChange w:id="3870" w:author="Microsoft Office User" w:date="2025-01-28T16:29:00Z">
                  <w:rPr>
                    <w:lang w:val="fr-SN"/>
                  </w:rPr>
                </w:rPrChange>
              </w:rPr>
              <w:t>1</w:t>
            </w:r>
          </w:p>
        </w:tc>
        <w:tc>
          <w:tcPr>
            <w:tcW w:w="759" w:type="dxa"/>
          </w:tcPr>
          <w:p w14:paraId="0A361A14"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871" w:author="Microsoft Office User" w:date="2025-01-28T16:29:00Z">
                  <w:rPr>
                    <w:lang w:val="fr-SN"/>
                  </w:rPr>
                </w:rPrChange>
              </w:rPr>
            </w:pPr>
            <w:r w:rsidRPr="0057718E">
              <w:rPr>
                <w:rPrChange w:id="3872" w:author="Microsoft Office User" w:date="2025-01-28T16:29:00Z">
                  <w:rPr>
                    <w:lang w:val="fr-SN"/>
                  </w:rPr>
                </w:rPrChange>
              </w:rPr>
              <w:t>1</w:t>
            </w:r>
          </w:p>
        </w:tc>
        <w:tc>
          <w:tcPr>
            <w:tcW w:w="1001" w:type="dxa"/>
          </w:tcPr>
          <w:p w14:paraId="58931AA0" w14:textId="77777777" w:rsidR="00ED3EB0" w:rsidRPr="0057718E" w:rsidRDefault="00ED3EB0" w:rsidP="00B81324">
            <w:pPr>
              <w:cnfStyle w:val="000000000000" w:firstRow="0" w:lastRow="0" w:firstColumn="0" w:lastColumn="0" w:oddVBand="0" w:evenVBand="0" w:oddHBand="0" w:evenHBand="0" w:firstRowFirstColumn="0" w:firstRowLastColumn="0" w:lastRowFirstColumn="0" w:lastRowLastColumn="0"/>
              <w:rPr>
                <w:rPrChange w:id="3873" w:author="Microsoft Office User" w:date="2025-01-28T16:29:00Z">
                  <w:rPr>
                    <w:lang w:val="fr-SN"/>
                  </w:rPr>
                </w:rPrChange>
              </w:rPr>
            </w:pPr>
            <w:r w:rsidRPr="0057718E">
              <w:rPr>
                <w:rPrChange w:id="3874" w:author="Microsoft Office User" w:date="2025-01-28T16:29:00Z">
                  <w:rPr>
                    <w:lang w:val="fr-SN"/>
                  </w:rPr>
                </w:rPrChange>
              </w:rPr>
              <w:t>1</w:t>
            </w:r>
          </w:p>
        </w:tc>
      </w:tr>
    </w:tbl>
    <w:p w14:paraId="7C1CD4D0" w14:textId="78877F0E" w:rsidR="00ED3EB0" w:rsidRPr="0057718E" w:rsidRDefault="00ED3EB0" w:rsidP="00ED3EB0">
      <w:r w:rsidRPr="0057718E">
        <w:t xml:space="preserve">Nous voyons ici, on compte par </w:t>
      </w:r>
      <w:r w:rsidR="00462B66" w:rsidRPr="0057718E">
        <w:t>deux</w:t>
      </w:r>
      <w:r w:rsidRPr="0057718E">
        <w:t xml:space="preserve"> mot</w:t>
      </w:r>
      <w:r w:rsidR="00462B66" w:rsidRPr="0057718E">
        <w:t>s,</w:t>
      </w:r>
      <w:r w:rsidRPr="0057718E">
        <w:t xml:space="preserve"> cela fait plus de sens que de compter </w:t>
      </w:r>
      <w:r w:rsidR="00462B66" w:rsidRPr="0057718E">
        <w:t>mot par mot</w:t>
      </w:r>
      <w:r w:rsidRPr="0057718E">
        <w:t>. Mais il n’est pas interdit de mettre plusieurs grams. Si le gram est égal à 1 donc on revient au BOW.</w:t>
      </w:r>
    </w:p>
    <w:p w14:paraId="791D17EF" w14:textId="541A1C92" w:rsidR="00ED3EB0" w:rsidRPr="0057718E" w:rsidRDefault="00ED3EB0" w:rsidP="00B9476C">
      <w:pPr>
        <w:pStyle w:val="Paragraphedeliste"/>
        <w:numPr>
          <w:ilvl w:val="0"/>
          <w:numId w:val="17"/>
        </w:numPr>
        <w:rPr>
          <w:rPrChange w:id="3875" w:author="Microsoft Office User" w:date="2025-01-28T16:29:00Z">
            <w:rPr>
              <w:lang w:val="fr-SN"/>
            </w:rPr>
          </w:rPrChange>
        </w:rPr>
      </w:pPr>
      <w:r w:rsidRPr="0057718E">
        <w:rPr>
          <w:rPrChange w:id="3876" w:author="Microsoft Office User" w:date="2025-01-28T16:29:00Z">
            <w:rPr>
              <w:lang w:val="fr-SN"/>
            </w:rPr>
          </w:rPrChange>
        </w:rPr>
        <w:t>TF-IDF</w:t>
      </w:r>
    </w:p>
    <w:p w14:paraId="08C6F844" w14:textId="0689BDB6" w:rsidR="00B804F0" w:rsidRPr="0057718E" w:rsidRDefault="00B804F0" w:rsidP="00B804F0">
      <w:pPr>
        <w:rPr>
          <w:rPrChange w:id="3877" w:author="Microsoft Office User" w:date="2025-01-28T16:29:00Z">
            <w:rPr>
              <w:lang w:val="fr-SN"/>
            </w:rPr>
          </w:rPrChange>
        </w:rPr>
      </w:pPr>
      <w:r w:rsidRPr="0057718E">
        <w:rPr>
          <w:rPrChange w:id="3878" w:author="Microsoft Office User" w:date="2025-01-28T16:29:00Z">
            <w:rPr>
              <w:lang w:val="fr-SN"/>
            </w:rPr>
          </w:rPrChange>
        </w:rPr>
        <w:t xml:space="preserve">Le TF-IDF, qui signifie </w:t>
      </w:r>
      <w:proofErr w:type="spellStart"/>
      <w:r w:rsidRPr="0057718E">
        <w:rPr>
          <w:i/>
          <w:iCs/>
          <w:rPrChange w:id="3879" w:author="Microsoft Office User" w:date="2025-01-28T16:29:00Z">
            <w:rPr>
              <w:i/>
              <w:iCs/>
              <w:lang w:val="fr-SN"/>
            </w:rPr>
          </w:rPrChange>
        </w:rPr>
        <w:t>Term</w:t>
      </w:r>
      <w:proofErr w:type="spellEnd"/>
      <w:r w:rsidRPr="0057718E">
        <w:rPr>
          <w:i/>
          <w:iCs/>
          <w:rPrChange w:id="3880" w:author="Microsoft Office User" w:date="2025-01-28T16:29:00Z">
            <w:rPr>
              <w:i/>
              <w:iCs/>
              <w:lang w:val="fr-SN"/>
            </w:rPr>
          </w:rPrChange>
        </w:rPr>
        <w:t xml:space="preserve"> Frequency – Inverse Document Frequency</w:t>
      </w:r>
      <w:r w:rsidRPr="0057718E">
        <w:rPr>
          <w:rPrChange w:id="3881" w:author="Microsoft Office User" w:date="2025-01-28T16:29:00Z">
            <w:rPr>
              <w:lang w:val="fr-SN"/>
            </w:rPr>
          </w:rPrChange>
        </w:rPr>
        <w:t>, est une méthode qui calcule la fréquence d’un mot dans l'ensemble du document. Pour ce faire, nous allons effectuer deux calculs : le TF et le IDF, puis nous allons prendre le produit des deux.</w:t>
      </w:r>
    </w:p>
    <w:p w14:paraId="55C5EC0E" w14:textId="1545A4DD" w:rsidR="00B70338" w:rsidRPr="0057718E" w:rsidRDefault="00ED3EB0" w:rsidP="00ED3EB0">
      <w:pPr>
        <w:rPr>
          <w:rFonts w:eastAsiaTheme="minorEastAsia"/>
        </w:rPr>
      </w:pPr>
      <m:oMathPara>
        <m:oMath>
          <m:r>
            <w:rPr>
              <w:rFonts w:ascii="Cambria Math" w:hAnsi="Cambria Math"/>
            </w:rPr>
            <m:t>TF=</m:t>
          </m:r>
          <m:f>
            <m:fPr>
              <m:ctrlPr>
                <w:rPr>
                  <w:rFonts w:ascii="Cambria Math" w:hAnsi="Cambria Math"/>
                  <w:i/>
                </w:rPr>
              </m:ctrlPr>
            </m:fPr>
            <m:num>
              <m:r>
                <w:rPr>
                  <w:rFonts w:ascii="Cambria Math" w:hAnsi="Cambria Math"/>
                </w:rPr>
                <m:t>occurence mot</m:t>
              </m:r>
            </m:num>
            <m:den>
              <m:r>
                <w:rPr>
                  <w:rFonts w:ascii="Cambria Math" w:hAnsi="Cambria Math"/>
                </w:rPr>
                <m:t>nombre total mot</m:t>
              </m:r>
            </m:den>
          </m:f>
        </m:oMath>
      </m:oMathPara>
    </w:p>
    <w:p w14:paraId="6519F3C8" w14:textId="77777777" w:rsidR="00ED3EB0" w:rsidRPr="0057718E" w:rsidRDefault="00ED3EB0" w:rsidP="00ED3EB0">
      <w:pPr>
        <w:rPr>
          <w:rFonts w:eastAsiaTheme="minorEastAsia"/>
        </w:rPr>
      </w:pPr>
      <m:oMathPara>
        <m:oMath>
          <m:r>
            <w:rPr>
              <w:rFonts w:ascii="Cambria Math" w:hAnsi="Cambria Math"/>
            </w:rPr>
            <m:t>IDF=</m:t>
          </m:r>
          <m:f>
            <m:fPr>
              <m:ctrlPr>
                <w:rPr>
                  <w:rFonts w:ascii="Cambria Math" w:hAnsi="Cambria Math"/>
                  <w:i/>
                </w:rPr>
              </m:ctrlPr>
            </m:fPr>
            <m:num>
              <m:r>
                <w:rPr>
                  <w:rFonts w:ascii="Cambria Math" w:hAnsi="Cambria Math"/>
                </w:rPr>
                <m:t>nombre total document</m:t>
              </m:r>
            </m:num>
            <m:den>
              <m:r>
                <w:rPr>
                  <w:rFonts w:ascii="Cambria Math" w:hAnsi="Cambria Math"/>
                </w:rPr>
                <m:t>nombre document qui comtient le mot</m:t>
              </m:r>
            </m:den>
          </m:f>
        </m:oMath>
      </m:oMathPara>
    </w:p>
    <w:p w14:paraId="2FAA3C6A" w14:textId="2BD25F52" w:rsidR="00ED3EB0" w:rsidRPr="0057718E" w:rsidRDefault="00ED3EB0" w:rsidP="00ED3EB0">
      <w:pPr>
        <w:rPr>
          <w:rFonts w:eastAsiaTheme="minorEastAsia"/>
        </w:rPr>
      </w:pPr>
      <m:oMathPara>
        <m:oMath>
          <m:r>
            <w:rPr>
              <w:rFonts w:ascii="Cambria Math" w:hAnsi="Cambria Math"/>
            </w:rPr>
            <m:t>TF-IDF=TF*</m:t>
          </m:r>
          <m:r>
            <w:rPr>
              <w:rFonts w:ascii="Cambria Math" w:eastAsiaTheme="minorEastAsia" w:hAnsi="Cambria Math"/>
            </w:rPr>
            <m:t>IDF</m:t>
          </m:r>
        </m:oMath>
      </m:oMathPara>
    </w:p>
    <w:p w14:paraId="409F86A2" w14:textId="1981FCD1" w:rsidR="00B70338" w:rsidRPr="0057718E" w:rsidRDefault="00B70338" w:rsidP="00B70338">
      <w:pPr>
        <w:pStyle w:val="Lgende"/>
        <w:jc w:val="center"/>
        <w:rPr>
          <w:rFonts w:eastAsiaTheme="minorEastAsia"/>
          <w:rPrChange w:id="3882" w:author="Microsoft Office User" w:date="2025-01-28T16:29:00Z">
            <w:rPr>
              <w:rFonts w:eastAsiaTheme="minorEastAsia"/>
              <w:lang w:val="fr-SN"/>
            </w:rPr>
          </w:rPrChange>
        </w:rPr>
      </w:pPr>
      <w:bookmarkStart w:id="3883" w:name="_Toc188724035"/>
      <w:r w:rsidRPr="0057718E">
        <w:rPr>
          <w:rPrChange w:id="3884" w:author="Microsoft Office User" w:date="2025-01-28T16:29:00Z">
            <w:rPr>
              <w:lang w:val="fr-SN"/>
            </w:rPr>
          </w:rPrChange>
        </w:rPr>
        <w:t xml:space="preserve">Équation </w:t>
      </w:r>
      <w:r w:rsidRPr="0057718E">
        <w:rPr>
          <w:rPrChange w:id="3885" w:author="Microsoft Office User" w:date="2025-01-28T16:29:00Z">
            <w:rPr>
              <w:lang w:val="fr-SN"/>
            </w:rPr>
          </w:rPrChange>
        </w:rPr>
        <w:fldChar w:fldCharType="begin"/>
      </w:r>
      <w:r w:rsidRPr="0057718E">
        <w:rPr>
          <w:rPrChange w:id="3886" w:author="Microsoft Office User" w:date="2025-01-28T16:29:00Z">
            <w:rPr>
              <w:lang w:val="fr-SN"/>
            </w:rPr>
          </w:rPrChange>
        </w:rPr>
        <w:instrText xml:space="preserve"> SEQ Équation \* ARABIC </w:instrText>
      </w:r>
      <w:r w:rsidRPr="0057718E">
        <w:rPr>
          <w:rPrChange w:id="3887" w:author="Microsoft Office User" w:date="2025-01-28T16:29:00Z">
            <w:rPr>
              <w:lang w:val="fr-SN"/>
            </w:rPr>
          </w:rPrChange>
        </w:rPr>
        <w:fldChar w:fldCharType="separate"/>
      </w:r>
      <w:r w:rsidR="0016411D" w:rsidRPr="0057718E">
        <w:rPr>
          <w:rPrChange w:id="3888" w:author="Microsoft Office User" w:date="2025-01-28T16:29:00Z">
            <w:rPr>
              <w:noProof/>
              <w:lang w:val="fr-SN"/>
            </w:rPr>
          </w:rPrChange>
        </w:rPr>
        <w:t>12</w:t>
      </w:r>
      <w:r w:rsidRPr="0057718E">
        <w:rPr>
          <w:rPrChange w:id="3889" w:author="Microsoft Office User" w:date="2025-01-28T16:29:00Z">
            <w:rPr>
              <w:lang w:val="fr-SN"/>
            </w:rPr>
          </w:rPrChange>
        </w:rPr>
        <w:fldChar w:fldCharType="end"/>
      </w:r>
      <w:r w:rsidRPr="0057718E">
        <w:rPr>
          <w:rPrChange w:id="3890" w:author="Microsoft Office User" w:date="2025-01-28T16:29:00Z">
            <w:rPr>
              <w:lang w:val="fr-SN"/>
            </w:rPr>
          </w:rPrChange>
        </w:rPr>
        <w:t xml:space="preserve"> : Calcul TF-IDF</w:t>
      </w:r>
      <w:bookmarkEnd w:id="3883"/>
    </w:p>
    <w:p w14:paraId="30DC728B" w14:textId="77777777" w:rsidR="00ED3EB0" w:rsidRPr="0057718E" w:rsidRDefault="00ED3EB0" w:rsidP="00ED3EB0">
      <w:r w:rsidRPr="0057718E">
        <w:rPr>
          <w:rFonts w:eastAsiaTheme="minorEastAsia"/>
        </w:rPr>
        <w:t>A la suite de cela nous obtenons une seule valeur pour chaque mot, ce qui est plus facile à travailler avec. Le TF-IDF quant à lui souffre seulement du OOV.</w:t>
      </w:r>
    </w:p>
    <w:p w14:paraId="142315A4" w14:textId="0EF0BD6F" w:rsidR="00ED3EB0" w:rsidRPr="0057718E" w:rsidRDefault="00ED3EB0" w:rsidP="00B9476C">
      <w:pPr>
        <w:pStyle w:val="Paragraphedeliste"/>
        <w:numPr>
          <w:ilvl w:val="0"/>
          <w:numId w:val="17"/>
        </w:numPr>
        <w:rPr>
          <w:rPrChange w:id="3891" w:author="Microsoft Office User" w:date="2025-01-28T16:29:00Z">
            <w:rPr>
              <w:lang w:val="fr-SN"/>
            </w:rPr>
          </w:rPrChange>
        </w:rPr>
      </w:pPr>
      <w:r w:rsidRPr="0057718E">
        <w:rPr>
          <w:rPrChange w:id="3892" w:author="Microsoft Office User" w:date="2025-01-28T16:29:00Z">
            <w:rPr>
              <w:lang w:val="fr-SN"/>
            </w:rPr>
          </w:rPrChange>
        </w:rPr>
        <w:t xml:space="preserve">Word </w:t>
      </w:r>
      <w:proofErr w:type="spellStart"/>
      <w:r w:rsidRPr="0057718E">
        <w:rPr>
          <w:rPrChange w:id="3893" w:author="Microsoft Office User" w:date="2025-01-28T16:29:00Z">
            <w:rPr>
              <w:lang w:val="fr-SN"/>
            </w:rPr>
          </w:rPrChange>
        </w:rPr>
        <w:t>Embedding</w:t>
      </w:r>
      <w:proofErr w:type="spellEnd"/>
    </w:p>
    <w:p w14:paraId="322289EA" w14:textId="6F2AD33E" w:rsidR="00E14840" w:rsidRPr="0057718E" w:rsidRDefault="00E14840" w:rsidP="00E14840">
      <w:pPr>
        <w:rPr>
          <w:rPrChange w:id="3894" w:author="Microsoft Office User" w:date="2025-01-28T16:29:00Z">
            <w:rPr>
              <w:lang w:val="fr-SN"/>
            </w:rPr>
          </w:rPrChange>
        </w:rPr>
      </w:pPr>
      <w:r w:rsidRPr="0057718E">
        <w:rPr>
          <w:rPrChange w:id="3895" w:author="Microsoft Office User" w:date="2025-01-28T16:29:00Z">
            <w:rPr>
              <w:lang w:val="fr-SN"/>
            </w:rPr>
          </w:rPrChange>
        </w:rPr>
        <w:t xml:space="preserve">Le </w:t>
      </w:r>
      <w:proofErr w:type="spellStart"/>
      <w:r w:rsidRPr="0057718E">
        <w:rPr>
          <w:i/>
          <w:iCs/>
          <w:rPrChange w:id="3896" w:author="Microsoft Office User" w:date="2025-01-28T16:29:00Z">
            <w:rPr>
              <w:i/>
              <w:iCs/>
              <w:lang w:val="fr-SN"/>
            </w:rPr>
          </w:rPrChange>
        </w:rPr>
        <w:t>word</w:t>
      </w:r>
      <w:proofErr w:type="spellEnd"/>
      <w:r w:rsidRPr="0057718E">
        <w:rPr>
          <w:i/>
          <w:iCs/>
          <w:rPrChange w:id="3897" w:author="Microsoft Office User" w:date="2025-01-28T16:29:00Z">
            <w:rPr>
              <w:i/>
              <w:iCs/>
              <w:lang w:val="fr-SN"/>
            </w:rPr>
          </w:rPrChange>
        </w:rPr>
        <w:t xml:space="preserve"> </w:t>
      </w:r>
      <w:proofErr w:type="spellStart"/>
      <w:r w:rsidRPr="0057718E">
        <w:rPr>
          <w:i/>
          <w:iCs/>
          <w:rPrChange w:id="3898" w:author="Microsoft Office User" w:date="2025-01-28T16:29:00Z">
            <w:rPr>
              <w:i/>
              <w:iCs/>
              <w:lang w:val="fr-SN"/>
            </w:rPr>
          </w:rPrChange>
        </w:rPr>
        <w:t>embedding</w:t>
      </w:r>
      <w:proofErr w:type="spellEnd"/>
      <w:r w:rsidRPr="0057718E">
        <w:rPr>
          <w:rPrChange w:id="3899" w:author="Microsoft Office User" w:date="2025-01-28T16:29:00Z">
            <w:rPr>
              <w:lang w:val="fr-SN"/>
            </w:rPr>
          </w:rPrChange>
        </w:rPr>
        <w:t xml:space="preserve"> est un ensemble de méthodes qui propose des moyens de transformer le texte en vecteurs. Le plus populaire d’entre eux est le </w:t>
      </w:r>
      <w:r w:rsidRPr="0057718E">
        <w:rPr>
          <w:i/>
          <w:iCs/>
          <w:rPrChange w:id="3900" w:author="Microsoft Office User" w:date="2025-01-28T16:29:00Z">
            <w:rPr>
              <w:i/>
              <w:iCs/>
              <w:lang w:val="fr-SN"/>
            </w:rPr>
          </w:rPrChange>
        </w:rPr>
        <w:t>word2vec</w:t>
      </w:r>
      <w:r w:rsidRPr="0057718E">
        <w:rPr>
          <w:rPrChange w:id="3901" w:author="Microsoft Office User" w:date="2025-01-28T16:29:00Z">
            <w:rPr>
              <w:lang w:val="fr-SN"/>
            </w:rPr>
          </w:rPrChange>
        </w:rPr>
        <w:t xml:space="preserve">, qui, à partir d’un mot, lui attribue un vecteur associé. Le bénéfice du </w:t>
      </w:r>
      <w:r w:rsidRPr="0057718E">
        <w:rPr>
          <w:i/>
          <w:iCs/>
          <w:rPrChange w:id="3902" w:author="Microsoft Office User" w:date="2025-01-28T16:29:00Z">
            <w:rPr>
              <w:i/>
              <w:iCs/>
              <w:lang w:val="fr-SN"/>
            </w:rPr>
          </w:rPrChange>
        </w:rPr>
        <w:t>word2vec</w:t>
      </w:r>
      <w:r w:rsidRPr="0057718E">
        <w:rPr>
          <w:rPrChange w:id="3903" w:author="Microsoft Office User" w:date="2025-01-28T16:29:00Z">
            <w:rPr>
              <w:lang w:val="fr-SN"/>
            </w:rPr>
          </w:rPrChange>
        </w:rPr>
        <w:t xml:space="preserve"> est que des mots qui se ressemblent vont avoir des vecteurs similaires, et il est possible de trouver la ressemblance entre deux mots en calculant la similarité cosinus.</w:t>
      </w:r>
    </w:p>
    <w:p w14:paraId="7211AF8B" w14:textId="77777777" w:rsidR="00E14840" w:rsidRPr="0057718E" w:rsidRDefault="00E14840" w:rsidP="00E14840">
      <w:pPr>
        <w:rPr>
          <w:rPrChange w:id="3904" w:author="Microsoft Office User" w:date="2025-01-28T16:29:00Z">
            <w:rPr>
              <w:lang w:val="fr-SN"/>
            </w:rPr>
          </w:rPrChange>
        </w:rPr>
      </w:pPr>
      <w:r w:rsidRPr="0057718E">
        <w:rPr>
          <w:rPrChange w:id="3905" w:author="Microsoft Office User" w:date="2025-01-28T16:29:00Z">
            <w:rPr>
              <w:lang w:val="fr-SN"/>
            </w:rPr>
          </w:rPrChange>
        </w:rPr>
        <w:t>Exemple :</w:t>
      </w:r>
    </w:p>
    <w:p w14:paraId="2B886A06" w14:textId="53FA1051" w:rsidR="00E14840" w:rsidRPr="0057718E" w:rsidRDefault="00E14840" w:rsidP="00E14840">
      <w:pPr>
        <w:rPr>
          <w:rPrChange w:id="3906" w:author="Microsoft Office User" w:date="2025-01-28T16:29:00Z">
            <w:rPr>
              <w:lang w:val="fr-SN"/>
            </w:rPr>
          </w:rPrChange>
        </w:rPr>
      </w:pPr>
      <w:r w:rsidRPr="0057718E">
        <w:rPr>
          <w:rPrChange w:id="3907" w:author="Microsoft Office User" w:date="2025-01-28T16:29:00Z">
            <w:rPr>
              <w:lang w:val="fr-SN"/>
            </w:rPr>
          </w:rPrChange>
        </w:rPr>
        <w:t>Père : [1, 1, 0, 0]</w:t>
      </w:r>
    </w:p>
    <w:p w14:paraId="2B582BD7" w14:textId="2829E0FF" w:rsidR="00E14840" w:rsidRPr="0057718E" w:rsidRDefault="00E14840" w:rsidP="00E14840">
      <w:pPr>
        <w:rPr>
          <w:rPrChange w:id="3908" w:author="Microsoft Office User" w:date="2025-01-28T16:29:00Z">
            <w:rPr>
              <w:lang w:val="fr-SN"/>
            </w:rPr>
          </w:rPrChange>
        </w:rPr>
      </w:pPr>
      <w:r w:rsidRPr="0057718E">
        <w:rPr>
          <w:rPrChange w:id="3909" w:author="Microsoft Office User" w:date="2025-01-28T16:29:00Z">
            <w:rPr>
              <w:lang w:val="fr-SN"/>
            </w:rPr>
          </w:rPrChange>
        </w:rPr>
        <w:t>Mère : [0.9, 1, 0.01, 0]</w:t>
      </w:r>
    </w:p>
    <w:p w14:paraId="7096B1C4" w14:textId="1EFA474C" w:rsidR="00E14840" w:rsidRPr="0057718E" w:rsidRDefault="00E14840" w:rsidP="00E14840">
      <w:pPr>
        <w:rPr>
          <w:rPrChange w:id="3910" w:author="Microsoft Office User" w:date="2025-01-28T16:29:00Z">
            <w:rPr>
              <w:lang w:val="fr-SN"/>
            </w:rPr>
          </w:rPrChange>
        </w:rPr>
      </w:pPr>
      <w:r w:rsidRPr="0057718E">
        <w:rPr>
          <w:rPrChange w:id="3911" w:author="Microsoft Office User" w:date="2025-01-28T16:29:00Z">
            <w:rPr>
              <w:lang w:val="fr-SN"/>
            </w:rPr>
          </w:rPrChange>
        </w:rPr>
        <w:t>Maison : [0.2, 0.54, 2, -0.5]</w:t>
      </w:r>
    </w:p>
    <w:p w14:paraId="785CB1C0" w14:textId="25DA10D6" w:rsidR="00E14840" w:rsidRPr="0057718E" w:rsidRDefault="00E14840" w:rsidP="00E14840">
      <w:pPr>
        <w:rPr>
          <w:rPrChange w:id="3912" w:author="Microsoft Office User" w:date="2025-01-28T16:29:00Z">
            <w:rPr>
              <w:lang w:val="fr-SN"/>
            </w:rPr>
          </w:rPrChange>
        </w:rPr>
      </w:pPr>
      <w:r w:rsidRPr="0057718E">
        <w:rPr>
          <w:rPrChange w:id="3913" w:author="Microsoft Office User" w:date="2025-01-28T16:29:00Z">
            <w:rPr>
              <w:lang w:val="fr-SN"/>
            </w:rPr>
          </w:rPrChange>
        </w:rPr>
        <w:t>Bâtiment : [0.21, 0.5, 1.9, -0.49]</w:t>
      </w:r>
    </w:p>
    <w:p w14:paraId="2AFBCD38" w14:textId="4F18F424" w:rsidR="00E14840" w:rsidRPr="0057718E" w:rsidRDefault="00E14840" w:rsidP="00E14840">
      <w:pPr>
        <w:rPr>
          <w:rPrChange w:id="3914" w:author="Microsoft Office User" w:date="2025-01-28T16:29:00Z">
            <w:rPr>
              <w:lang w:val="fr-SN"/>
            </w:rPr>
          </w:rPrChange>
        </w:rPr>
      </w:pPr>
      <w:r w:rsidRPr="0057718E">
        <w:rPr>
          <w:rPrChange w:id="3915" w:author="Microsoft Office User" w:date="2025-01-28T16:29:00Z">
            <w:rPr>
              <w:lang w:val="fr-SN"/>
            </w:rPr>
          </w:rPrChange>
        </w:rPr>
        <w:t>Nous voyons ici que les vecteurs de "père" et "mère" se ressemblent, tout comme ceux de "maison" et "bâtiment".</w:t>
      </w:r>
    </w:p>
    <w:p w14:paraId="44A01607" w14:textId="18FCAD38" w:rsidR="00E14840" w:rsidRPr="0057718E" w:rsidRDefault="00E14840" w:rsidP="00E14840">
      <w:pPr>
        <w:rPr>
          <w:rPrChange w:id="3916" w:author="Microsoft Office User" w:date="2025-01-28T16:29:00Z">
            <w:rPr>
              <w:lang w:val="fr-SN"/>
            </w:rPr>
          </w:rPrChange>
        </w:rPr>
      </w:pPr>
      <w:r w:rsidRPr="0057718E">
        <w:rPr>
          <w:rPrChange w:id="3917" w:author="Microsoft Office User" w:date="2025-01-28T16:29:00Z">
            <w:rPr>
              <w:lang w:val="fr-SN"/>
            </w:rPr>
          </w:rPrChange>
        </w:rPr>
        <w:t xml:space="preserve">Maintenant, les valeurs de ces vecteurs ne tombent pas du ciel : elles sont obtenues avec le Machine Learning en utilisant ce qu’on appelle le </w:t>
      </w:r>
      <w:r w:rsidRPr="0057718E">
        <w:rPr>
          <w:i/>
          <w:iCs/>
          <w:rPrChange w:id="3918" w:author="Microsoft Office User" w:date="2025-01-28T16:29:00Z">
            <w:rPr>
              <w:i/>
              <w:iCs/>
              <w:lang w:val="fr-SN"/>
            </w:rPr>
          </w:rPrChange>
        </w:rPr>
        <w:t>Self-</w:t>
      </w:r>
      <w:proofErr w:type="spellStart"/>
      <w:r w:rsidRPr="0057718E">
        <w:rPr>
          <w:i/>
          <w:iCs/>
          <w:rPrChange w:id="3919" w:author="Microsoft Office User" w:date="2025-01-28T16:29:00Z">
            <w:rPr>
              <w:i/>
              <w:iCs/>
              <w:lang w:val="fr-SN"/>
            </w:rPr>
          </w:rPrChange>
        </w:rPr>
        <w:t>Supervised</w:t>
      </w:r>
      <w:proofErr w:type="spellEnd"/>
      <w:r w:rsidRPr="0057718E">
        <w:rPr>
          <w:i/>
          <w:iCs/>
          <w:rPrChange w:id="3920" w:author="Microsoft Office User" w:date="2025-01-28T16:29:00Z">
            <w:rPr>
              <w:i/>
              <w:iCs/>
              <w:lang w:val="fr-SN"/>
            </w:rPr>
          </w:rPrChange>
        </w:rPr>
        <w:t xml:space="preserve"> Learning</w:t>
      </w:r>
      <w:r w:rsidRPr="0057718E">
        <w:rPr>
          <w:rPrChange w:id="3921" w:author="Microsoft Office User" w:date="2025-01-28T16:29:00Z">
            <w:rPr>
              <w:lang w:val="fr-SN"/>
            </w:rPr>
          </w:rPrChange>
        </w:rPr>
        <w:t>.</w:t>
      </w:r>
    </w:p>
    <w:p w14:paraId="06E77DA1" w14:textId="6EC41723" w:rsidR="00ED3EB0" w:rsidRPr="0057718E" w:rsidRDefault="00ED3EB0" w:rsidP="00B9476C">
      <w:pPr>
        <w:pStyle w:val="Paragraphedeliste"/>
        <w:numPr>
          <w:ilvl w:val="0"/>
          <w:numId w:val="17"/>
        </w:numPr>
        <w:rPr>
          <w:rPrChange w:id="3922" w:author="Microsoft Office User" w:date="2025-01-28T16:29:00Z">
            <w:rPr>
              <w:lang w:val="fr-SN"/>
            </w:rPr>
          </w:rPrChange>
        </w:rPr>
      </w:pPr>
      <w:r w:rsidRPr="0057718E">
        <w:rPr>
          <w:rPrChange w:id="3923" w:author="Microsoft Office User" w:date="2025-01-28T16:29:00Z">
            <w:rPr>
              <w:lang w:val="fr-SN"/>
            </w:rPr>
          </w:rPrChange>
        </w:rPr>
        <w:t xml:space="preserve">Fast </w:t>
      </w:r>
      <w:proofErr w:type="spellStart"/>
      <w:r w:rsidRPr="0057718E">
        <w:rPr>
          <w:rPrChange w:id="3924" w:author="Microsoft Office User" w:date="2025-01-28T16:29:00Z">
            <w:rPr>
              <w:lang w:val="fr-SN"/>
            </w:rPr>
          </w:rPrChange>
        </w:rPr>
        <w:t>text</w:t>
      </w:r>
      <w:proofErr w:type="spellEnd"/>
    </w:p>
    <w:p w14:paraId="4D4C34F7" w14:textId="7DFFFB11" w:rsidR="00B15873" w:rsidRPr="0057718E" w:rsidRDefault="00B15873" w:rsidP="00B15873">
      <w:pPr>
        <w:rPr>
          <w:rPrChange w:id="3925" w:author="Microsoft Office User" w:date="2025-01-28T16:29:00Z">
            <w:rPr>
              <w:lang w:val="fr-SN"/>
            </w:rPr>
          </w:rPrChange>
        </w:rPr>
      </w:pPr>
      <w:r w:rsidRPr="0057718E">
        <w:rPr>
          <w:rPrChange w:id="3926" w:author="Microsoft Office User" w:date="2025-01-28T16:29:00Z">
            <w:rPr>
              <w:lang w:val="fr-SN"/>
            </w:rPr>
          </w:rPrChange>
        </w:rPr>
        <w:t xml:space="preserve">Dans le bag of n-grams, on comptait l’occurrence des mots dans une phrase, ce qui peut bien fonctionner, mais souffre du problème de l’OOV. Le </w:t>
      </w:r>
      <w:proofErr w:type="spellStart"/>
      <w:r w:rsidRPr="0057718E">
        <w:rPr>
          <w:i/>
          <w:iCs/>
          <w:rPrChange w:id="3927" w:author="Microsoft Office User" w:date="2025-01-28T16:29:00Z">
            <w:rPr>
              <w:i/>
              <w:iCs/>
              <w:lang w:val="fr-SN"/>
            </w:rPr>
          </w:rPrChange>
        </w:rPr>
        <w:t>FastText</w:t>
      </w:r>
      <w:proofErr w:type="spellEnd"/>
      <w:r w:rsidRPr="0057718E">
        <w:rPr>
          <w:rPrChange w:id="3928" w:author="Microsoft Office User" w:date="2025-01-28T16:29:00Z">
            <w:rPr>
              <w:lang w:val="fr-SN"/>
            </w:rPr>
          </w:rPrChange>
        </w:rPr>
        <w:t xml:space="preserve"> est venu pour pallier</w:t>
      </w:r>
      <w:r w:rsidR="00614179" w:rsidRPr="0057718E">
        <w:rPr>
          <w:rPrChange w:id="3929" w:author="Microsoft Office User" w:date="2025-01-28T16:29:00Z">
            <w:rPr>
              <w:lang w:val="fr-SN"/>
            </w:rPr>
          </w:rPrChange>
        </w:rPr>
        <w:t xml:space="preserve"> à</w:t>
      </w:r>
      <w:r w:rsidRPr="0057718E">
        <w:rPr>
          <w:rPrChange w:id="3930" w:author="Microsoft Office User" w:date="2025-01-28T16:29:00Z">
            <w:rPr>
              <w:lang w:val="fr-SN"/>
            </w:rPr>
          </w:rPrChange>
        </w:rPr>
        <w:t xml:space="preserve"> cela. Ce qu’il fait, c’est diviser le mot en n-grams et faire la représentation de chaque n-gram.</w:t>
      </w:r>
    </w:p>
    <w:p w14:paraId="214CBAF7" w14:textId="0DFBAD7C" w:rsidR="00B15873" w:rsidRPr="0057718E" w:rsidRDefault="00B15873" w:rsidP="00B15873">
      <w:pPr>
        <w:rPr>
          <w:rPrChange w:id="3931" w:author="Microsoft Office User" w:date="2025-01-28T16:29:00Z">
            <w:rPr>
              <w:lang w:val="fr-SN"/>
            </w:rPr>
          </w:rPrChange>
        </w:rPr>
      </w:pPr>
      <w:r w:rsidRPr="0057718E">
        <w:rPr>
          <w:rPrChange w:id="3932" w:author="Microsoft Office User" w:date="2025-01-28T16:29:00Z">
            <w:rPr>
              <w:lang w:val="fr-SN"/>
            </w:rPr>
          </w:rPrChange>
        </w:rPr>
        <w:t>Si nous prenons le mot "bonheur" avec des n-grams de taille 3 : {</w:t>
      </w:r>
      <w:proofErr w:type="spellStart"/>
      <w:r w:rsidRPr="0057718E">
        <w:rPr>
          <w:rPrChange w:id="3933" w:author="Microsoft Office User" w:date="2025-01-28T16:29:00Z">
            <w:rPr>
              <w:lang w:val="fr-SN"/>
            </w:rPr>
          </w:rPrChange>
        </w:rPr>
        <w:t>bo</w:t>
      </w:r>
      <w:proofErr w:type="spellEnd"/>
      <w:r w:rsidRPr="0057718E">
        <w:rPr>
          <w:rPrChange w:id="3934" w:author="Microsoft Office User" w:date="2025-01-28T16:29:00Z">
            <w:rPr>
              <w:lang w:val="fr-SN"/>
            </w:rPr>
          </w:rPrChange>
        </w:rPr>
        <w:t xml:space="preserve">, bon, </w:t>
      </w:r>
      <w:proofErr w:type="spellStart"/>
      <w:r w:rsidRPr="0057718E">
        <w:rPr>
          <w:rPrChange w:id="3935" w:author="Microsoft Office User" w:date="2025-01-28T16:29:00Z">
            <w:rPr>
              <w:lang w:val="fr-SN"/>
            </w:rPr>
          </w:rPrChange>
        </w:rPr>
        <w:t>onh</w:t>
      </w:r>
      <w:proofErr w:type="spellEnd"/>
      <w:r w:rsidRPr="0057718E">
        <w:rPr>
          <w:rPrChange w:id="3936" w:author="Microsoft Office User" w:date="2025-01-28T16:29:00Z">
            <w:rPr>
              <w:lang w:val="fr-SN"/>
            </w:rPr>
          </w:rPrChange>
        </w:rPr>
        <w:t xml:space="preserve">, </w:t>
      </w:r>
      <w:proofErr w:type="spellStart"/>
      <w:r w:rsidRPr="0057718E">
        <w:rPr>
          <w:rPrChange w:id="3937" w:author="Microsoft Office User" w:date="2025-01-28T16:29:00Z">
            <w:rPr>
              <w:lang w:val="fr-SN"/>
            </w:rPr>
          </w:rPrChange>
        </w:rPr>
        <w:t>nhe</w:t>
      </w:r>
      <w:proofErr w:type="spellEnd"/>
      <w:r w:rsidRPr="0057718E">
        <w:rPr>
          <w:rPrChange w:id="3938" w:author="Microsoft Office User" w:date="2025-01-28T16:29:00Z">
            <w:rPr>
              <w:lang w:val="fr-SN"/>
            </w:rPr>
          </w:rPrChange>
        </w:rPr>
        <w:t xml:space="preserve">, heu, </w:t>
      </w:r>
      <w:proofErr w:type="spellStart"/>
      <w:r w:rsidRPr="0057718E">
        <w:rPr>
          <w:rPrChange w:id="3939" w:author="Microsoft Office User" w:date="2025-01-28T16:29:00Z">
            <w:rPr>
              <w:lang w:val="fr-SN"/>
            </w:rPr>
          </w:rPrChange>
        </w:rPr>
        <w:t>eur</w:t>
      </w:r>
      <w:proofErr w:type="spellEnd"/>
      <w:r w:rsidRPr="0057718E">
        <w:rPr>
          <w:rPrChange w:id="3940" w:author="Microsoft Office User" w:date="2025-01-28T16:29:00Z">
            <w:rPr>
              <w:lang w:val="fr-SN"/>
            </w:rPr>
          </w:rPrChange>
        </w:rPr>
        <w:t xml:space="preserve">, </w:t>
      </w:r>
      <w:proofErr w:type="spellStart"/>
      <w:r w:rsidRPr="0057718E">
        <w:rPr>
          <w:rPrChange w:id="3941" w:author="Microsoft Office User" w:date="2025-01-28T16:29:00Z">
            <w:rPr>
              <w:lang w:val="fr-SN"/>
            </w:rPr>
          </w:rPrChange>
        </w:rPr>
        <w:t>ur</w:t>
      </w:r>
      <w:proofErr w:type="spellEnd"/>
      <w:r w:rsidRPr="0057718E">
        <w:rPr>
          <w:rPrChange w:id="3942" w:author="Microsoft Office User" w:date="2025-01-28T16:29:00Z">
            <w:rPr>
              <w:lang w:val="fr-SN"/>
            </w:rPr>
          </w:rPrChange>
        </w:rPr>
        <w:t xml:space="preserve">} et le mot "bonheur" lui-même, cela aura pour effet que, si un mot ressemblant à "bonheur" et qui n’était pas présent dans le </w:t>
      </w:r>
      <w:proofErr w:type="spellStart"/>
      <w:r w:rsidRPr="0057718E">
        <w:rPr>
          <w:rPrChange w:id="3943" w:author="Microsoft Office User" w:date="2025-01-28T16:29:00Z">
            <w:rPr>
              <w:lang w:val="fr-SN"/>
            </w:rPr>
          </w:rPrChange>
        </w:rPr>
        <w:t>dataset</w:t>
      </w:r>
      <w:proofErr w:type="spellEnd"/>
      <w:r w:rsidRPr="0057718E">
        <w:rPr>
          <w:rPrChange w:id="3944" w:author="Microsoft Office User" w:date="2025-01-28T16:29:00Z">
            <w:rPr>
              <w:lang w:val="fr-SN"/>
            </w:rPr>
          </w:rPrChange>
        </w:rPr>
        <w:t xml:space="preserve"> apparaît, nous pourrons tout de même travailler avec.</w:t>
      </w:r>
    </w:p>
    <w:p w14:paraId="73B87D4B" w14:textId="17AD5619" w:rsidR="00B15873" w:rsidRPr="0057718E" w:rsidRDefault="00B15873" w:rsidP="00B15873">
      <w:pPr>
        <w:rPr>
          <w:rPrChange w:id="3945" w:author="Microsoft Office User" w:date="2025-01-28T16:29:00Z">
            <w:rPr>
              <w:lang w:val="fr-SN"/>
            </w:rPr>
          </w:rPrChange>
        </w:rPr>
      </w:pPr>
      <w:r w:rsidRPr="0057718E">
        <w:rPr>
          <w:rPrChange w:id="3946" w:author="Microsoft Office User" w:date="2025-01-28T16:29:00Z">
            <w:rPr>
              <w:lang w:val="fr-SN"/>
            </w:rPr>
          </w:rPrChange>
        </w:rPr>
        <w:t>Il peut arriver que l’on ait besoin de faire l’inverse, c’est-à-dire qu’après avoir fait la représentation du texte et nos calculs, on obtient des résultats sous forme de nombres. Dans ce cas, il faut effectuer l’opération inverse : transformer les nombres en texte.</w:t>
      </w:r>
    </w:p>
    <w:p w14:paraId="3504AE6B" w14:textId="0120B741" w:rsidR="00627791" w:rsidRPr="0057718E" w:rsidRDefault="00627791" w:rsidP="00B9476C">
      <w:pPr>
        <w:pStyle w:val="Titre4"/>
        <w:numPr>
          <w:ilvl w:val="0"/>
          <w:numId w:val="8"/>
        </w:numPr>
        <w:rPr>
          <w:rPrChange w:id="3947" w:author="Microsoft Office User" w:date="2025-01-28T16:29:00Z">
            <w:rPr>
              <w:lang w:val="fr-SN"/>
            </w:rPr>
          </w:rPrChange>
        </w:rPr>
      </w:pPr>
      <w:bookmarkStart w:id="3948" w:name="_Toc188723946"/>
      <w:r w:rsidRPr="0057718E">
        <w:rPr>
          <w:rPrChange w:id="3949" w:author="Microsoft Office User" w:date="2025-01-28T16:29:00Z">
            <w:rPr>
              <w:lang w:val="fr-SN"/>
            </w:rPr>
          </w:rPrChange>
        </w:rPr>
        <w:t xml:space="preserve">Les </w:t>
      </w:r>
      <w:proofErr w:type="spellStart"/>
      <w:r w:rsidRPr="0057718E">
        <w:rPr>
          <w:rPrChange w:id="3950" w:author="Microsoft Office User" w:date="2025-01-28T16:29:00Z">
            <w:rPr>
              <w:lang w:val="fr-SN"/>
            </w:rPr>
          </w:rPrChange>
        </w:rPr>
        <w:t>Intents</w:t>
      </w:r>
      <w:bookmarkEnd w:id="3948"/>
      <w:proofErr w:type="spellEnd"/>
    </w:p>
    <w:p w14:paraId="575B1BF6" w14:textId="77777777" w:rsidR="009A1D61" w:rsidRPr="0057718E" w:rsidRDefault="009A1D61" w:rsidP="009A1D61">
      <w:r w:rsidRPr="0057718E">
        <w:t xml:space="preserve">Ils représentent l’objet de la question ou la phrase ou tout ce que l’utilisateur donne comme input au </w:t>
      </w:r>
      <w:proofErr w:type="spellStart"/>
      <w:r w:rsidRPr="0057718E">
        <w:t>Chatbot</w:t>
      </w:r>
      <w:proofErr w:type="spellEnd"/>
      <w:r w:rsidRPr="0057718E">
        <w:t> : c’est la phase de compréhension de la question. Ci-après quelques phrases et leurs objets :</w:t>
      </w:r>
    </w:p>
    <w:p w14:paraId="5D4C9903" w14:textId="77777777" w:rsidR="009A1D61" w:rsidRPr="0057718E" w:rsidRDefault="009A1D61" w:rsidP="009A1D61">
      <w:r w:rsidRPr="0057718E">
        <w:t xml:space="preserve">Comment vas-tu ? </w:t>
      </w:r>
      <w:r w:rsidRPr="0057718E">
        <w:rPr>
          <w:b/>
          <w:bCs/>
        </w:rPr>
        <w:t>Salutation</w:t>
      </w:r>
    </w:p>
    <w:p w14:paraId="5E96F077" w14:textId="77777777" w:rsidR="009A1D61" w:rsidRPr="0057718E" w:rsidRDefault="009A1D61" w:rsidP="009A1D61">
      <w:pPr>
        <w:rPr>
          <w:b/>
          <w:bCs/>
        </w:rPr>
      </w:pPr>
      <w:r w:rsidRPr="0057718E">
        <w:t xml:space="preserve">Quel temps va-t-il faire demain ? </w:t>
      </w:r>
      <w:r w:rsidRPr="0057718E">
        <w:rPr>
          <w:b/>
          <w:bCs/>
        </w:rPr>
        <w:t>Prédiction</w:t>
      </w:r>
    </w:p>
    <w:p w14:paraId="5F93E00B" w14:textId="7EE0D339" w:rsidR="009A1D61" w:rsidRPr="0057718E" w:rsidRDefault="009A1D61" w:rsidP="009A1D61">
      <w:pPr>
        <w:rPr>
          <w:b/>
          <w:bCs/>
        </w:rPr>
      </w:pPr>
      <w:r w:rsidRPr="0057718E">
        <w:t>Pourquoi le gouvernement ne peut-il pas imprimer plus de monnaie</w:t>
      </w:r>
      <w:r w:rsidR="00AF7B78" w:rsidRPr="0057718E">
        <w:t>s</w:t>
      </w:r>
      <w:r w:rsidRPr="0057718E">
        <w:t xml:space="preserve"> ? </w:t>
      </w:r>
      <w:r w:rsidRPr="0057718E">
        <w:rPr>
          <w:b/>
          <w:bCs/>
        </w:rPr>
        <w:t>Explication</w:t>
      </w:r>
    </w:p>
    <w:p w14:paraId="10655EB7" w14:textId="079A714C" w:rsidR="006B3D45" w:rsidRPr="0057718E" w:rsidRDefault="006B3D45" w:rsidP="006B3D45">
      <w:r w:rsidRPr="0057718E">
        <w:t xml:space="preserve">Nous avons trois questions et trois objets différents, c’est-à-dire que chaque question s’attend à une réponse différente. Encore une fois, pour nous humains, cela paraît évident, mais ce n’est pas le cas pour les machines. Alors, comment les machines font-elles pour comprendre l’objet d’une question ? Il faut faire appel à quelqu’un que nous connaissons déjà : le Machine Learning. Tout à l’heure, nous avons parlé de la collecte de données texte, maintenant nous allons les utiliser en réalisant ce que l’on appelle un </w:t>
      </w:r>
      <w:r w:rsidRPr="0057718E">
        <w:rPr>
          <w:i/>
          <w:iCs/>
        </w:rPr>
        <w:t>Intent Classification.</w:t>
      </w:r>
    </w:p>
    <w:p w14:paraId="5DBCB83E" w14:textId="28C0495C" w:rsidR="006B3D45" w:rsidRPr="0057718E" w:rsidRDefault="006B3D45" w:rsidP="006B3D45">
      <w:r w:rsidRPr="0057718E">
        <w:t>Nous allons procéder à un apprentissage supervisé, avec les données texte qui seront étiquetées par leur objet. Les trois ph</w:t>
      </w:r>
      <w:r w:rsidR="0029542E" w:rsidRPr="0057718E">
        <w:t>r</w:t>
      </w:r>
      <w:r w:rsidRPr="0057718E">
        <w:t xml:space="preserve">ases avec leurs objets que nous avons mentionnées représentent également des exemples de ce à quoi va ressembler le </w:t>
      </w:r>
      <w:proofErr w:type="spellStart"/>
      <w:r w:rsidRPr="0057718E">
        <w:t>dataset</w:t>
      </w:r>
      <w:proofErr w:type="spellEnd"/>
      <w:r w:rsidRPr="0057718E">
        <w:t xml:space="preserve">. Ce qui suit, c’est la représentation du texte : transformer le texte en un format compréhensible par la machine. Après avoir effectué cette transformation, nous le passons dans un algorithme de Machine Learning. Si nous obtenons une bonne </w:t>
      </w:r>
      <w:proofErr w:type="spellStart"/>
      <w:r w:rsidRPr="0057718E">
        <w:t>accuracy</w:t>
      </w:r>
      <w:proofErr w:type="spellEnd"/>
      <w:r w:rsidRPr="0057718E">
        <w:t>, cela signifie que le modèle est bon et que notre programme est désormais capable de comprendre le texte. L'</w:t>
      </w:r>
      <w:r w:rsidRPr="0057718E">
        <w:rPr>
          <w:i/>
          <w:iCs/>
        </w:rPr>
        <w:t>Intent Classification</w:t>
      </w:r>
      <w:r w:rsidRPr="0057718E">
        <w:t xml:space="preserve"> est un moyen très puissant qui nous permet de comprendre l’objet d’une question posée par un utilisateur.</w:t>
      </w:r>
    </w:p>
    <w:p w14:paraId="535C495F" w14:textId="652F5761" w:rsidR="00627791" w:rsidRPr="0057718E" w:rsidRDefault="00627791" w:rsidP="00B9476C">
      <w:pPr>
        <w:pStyle w:val="Titre4"/>
        <w:numPr>
          <w:ilvl w:val="0"/>
          <w:numId w:val="8"/>
        </w:numPr>
        <w:rPr>
          <w:rPrChange w:id="3951" w:author="Microsoft Office User" w:date="2025-01-28T16:29:00Z">
            <w:rPr>
              <w:lang w:val="fr-SN"/>
            </w:rPr>
          </w:rPrChange>
        </w:rPr>
      </w:pPr>
      <w:bookmarkStart w:id="3952" w:name="_Toc188723947"/>
      <w:r w:rsidRPr="0057718E">
        <w:rPr>
          <w:rPrChange w:id="3953" w:author="Microsoft Office User" w:date="2025-01-28T16:29:00Z">
            <w:rPr>
              <w:lang w:val="fr-SN"/>
            </w:rPr>
          </w:rPrChange>
        </w:rPr>
        <w:t>L’</w:t>
      </w:r>
      <w:proofErr w:type="spellStart"/>
      <w:r w:rsidRPr="0057718E">
        <w:rPr>
          <w:rPrChange w:id="3954" w:author="Microsoft Office User" w:date="2025-01-28T16:29:00Z">
            <w:rPr>
              <w:lang w:val="fr-SN"/>
            </w:rPr>
          </w:rPrChange>
        </w:rPr>
        <w:t>entity</w:t>
      </w:r>
      <w:proofErr w:type="spellEnd"/>
      <w:r w:rsidRPr="0057718E">
        <w:rPr>
          <w:rPrChange w:id="3955" w:author="Microsoft Office User" w:date="2025-01-28T16:29:00Z">
            <w:rPr>
              <w:lang w:val="fr-SN"/>
            </w:rPr>
          </w:rPrChange>
        </w:rPr>
        <w:t xml:space="preserve"> </w:t>
      </w:r>
      <w:proofErr w:type="spellStart"/>
      <w:r w:rsidRPr="0057718E">
        <w:rPr>
          <w:rPrChange w:id="3956" w:author="Microsoft Office User" w:date="2025-01-28T16:29:00Z">
            <w:rPr>
              <w:lang w:val="fr-SN"/>
            </w:rPr>
          </w:rPrChange>
        </w:rPr>
        <w:t>detection</w:t>
      </w:r>
      <w:bookmarkEnd w:id="3952"/>
      <w:proofErr w:type="spellEnd"/>
    </w:p>
    <w:p w14:paraId="2D9F8688" w14:textId="7CAE9FEF" w:rsidR="00B73031" w:rsidRPr="0057718E" w:rsidRDefault="00B73031" w:rsidP="00B73031">
      <w:r w:rsidRPr="0057718E">
        <w:t xml:space="preserve">Maintenant que l’on comprend le sens des questions, il faut bien répondre, mais pour répondre, il nous faut des arguments. Qu’y a-t-il dans la question qui peut nous permettre de répondre ? Deux cas de figure se présentent. Il y a des questions auxquelles nous pouvons répondre directement, sans recherche d’arguments, comme lorsque l’utilisateur salue ou remercie le </w:t>
      </w:r>
      <w:proofErr w:type="spellStart"/>
      <w:r w:rsidRPr="0057718E">
        <w:t>Chatbot</w:t>
      </w:r>
      <w:proofErr w:type="spellEnd"/>
      <w:r w:rsidRPr="0057718E">
        <w:t xml:space="preserve">. Par exemple, s’il dit « Salut » ou « Merci beaucoup », si le </w:t>
      </w:r>
      <w:proofErr w:type="spellStart"/>
      <w:r w:rsidRPr="0057718E">
        <w:t>Chatbot</w:t>
      </w:r>
      <w:proofErr w:type="spellEnd"/>
      <w:r w:rsidRPr="0057718E">
        <w:t xml:space="preserve"> parvient à bien détecter que l’un a pour objet une salutation et l’autre un remerciement, alors nous pouvons renvoyer la réponse associée.</w:t>
      </w:r>
    </w:p>
    <w:p w14:paraId="72A97AA4" w14:textId="01079797" w:rsidR="00B73031" w:rsidRPr="0057718E" w:rsidRDefault="00B73031" w:rsidP="00B73031">
      <w:r w:rsidRPr="0057718E">
        <w:t xml:space="preserve">Cependant, si l’utilisateur pose la question suivante : « Quel sera notre chiffre d’affaires de 2026 ? », et que le </w:t>
      </w:r>
      <w:proofErr w:type="spellStart"/>
      <w:r w:rsidRPr="0057718E">
        <w:t>Chatbot</w:t>
      </w:r>
      <w:proofErr w:type="spellEnd"/>
      <w:r w:rsidRPr="0057718E">
        <w:t xml:space="preserve"> a bien compris que l’objet de cette question est une prédiction, c’est là qu’intervient l’</w:t>
      </w:r>
      <w:proofErr w:type="spellStart"/>
      <w:r w:rsidRPr="0057718E">
        <w:rPr>
          <w:i/>
          <w:iCs/>
        </w:rPr>
        <w:t>entity</w:t>
      </w:r>
      <w:proofErr w:type="spellEnd"/>
      <w:r w:rsidRPr="0057718E">
        <w:rPr>
          <w:i/>
          <w:iCs/>
        </w:rPr>
        <w:t xml:space="preserve"> </w:t>
      </w:r>
      <w:proofErr w:type="spellStart"/>
      <w:r w:rsidRPr="0057718E">
        <w:rPr>
          <w:i/>
          <w:iCs/>
        </w:rPr>
        <w:t>detection</w:t>
      </w:r>
      <w:proofErr w:type="spellEnd"/>
      <w:r w:rsidRPr="0057718E">
        <w:t>.</w:t>
      </w:r>
    </w:p>
    <w:p w14:paraId="59AF6B75" w14:textId="13F4B242" w:rsidR="005E1825" w:rsidRPr="0057718E" w:rsidRDefault="00B73031" w:rsidP="005E1825">
      <w:r w:rsidRPr="0057718E">
        <w:t>« Quel sera notre chiffre d’affaires de 2026 ? » Quelles sont les informations de cette question que nous allons utiliser pour y répondre ? D’abord, il y a le chiffre d’affaires, c’est l’élément que l’on veut prédire, et aussi l’année 2026, c’est la période pour laquelle on veut faire une prédiction. C’est cela, l’</w:t>
      </w:r>
      <w:proofErr w:type="spellStart"/>
      <w:r w:rsidRPr="0057718E">
        <w:rPr>
          <w:i/>
          <w:iCs/>
        </w:rPr>
        <w:t>entity</w:t>
      </w:r>
      <w:proofErr w:type="spellEnd"/>
      <w:r w:rsidRPr="0057718E">
        <w:rPr>
          <w:i/>
          <w:iCs/>
        </w:rPr>
        <w:t xml:space="preserve"> </w:t>
      </w:r>
      <w:proofErr w:type="spellStart"/>
      <w:r w:rsidRPr="0057718E">
        <w:rPr>
          <w:i/>
          <w:iCs/>
        </w:rPr>
        <w:t>detection</w:t>
      </w:r>
      <w:proofErr w:type="spellEnd"/>
      <w:r w:rsidRPr="0057718E">
        <w:t>. Une fois que nous avons extrait « chiffre d’affaires » et « 2026 » de la question, nous appelons la fonction qui permet de faire les prédictions en lui passant ces arguments, et ensuite, nous envoyons la réponse à l’utilisateur.</w:t>
      </w:r>
    </w:p>
    <w:p w14:paraId="3087E585" w14:textId="4AC67600" w:rsidR="005E1825" w:rsidRPr="0057718E" w:rsidRDefault="005E1825" w:rsidP="005E1825">
      <w:r w:rsidRPr="0057718E">
        <w:t xml:space="preserve">Il peut arriver que l’utilisateur pose une question où il n’y a pas tous les arguments, mais le modèle parvient quand même à comprendre l’objet, exemple : « quelle est la prédiction de l’actif total », c’est une prédiction mais il n’y a pas de période. Dans ce cas, le </w:t>
      </w:r>
      <w:proofErr w:type="spellStart"/>
      <w:r w:rsidRPr="0057718E">
        <w:t>Chatbot</w:t>
      </w:r>
      <w:proofErr w:type="spellEnd"/>
      <w:r w:rsidRPr="0057718E">
        <w:t xml:space="preserve"> va lui envoyer un message pour préciser la période ou l’élément sur lequel va être faite la prédiction si c’est ce dernier qui manque.</w:t>
      </w:r>
    </w:p>
    <w:p w14:paraId="5E76F602" w14:textId="4C589426" w:rsidR="00627791" w:rsidRPr="0057718E" w:rsidRDefault="00627791" w:rsidP="00B9476C">
      <w:pPr>
        <w:pStyle w:val="Titre4"/>
        <w:numPr>
          <w:ilvl w:val="0"/>
          <w:numId w:val="8"/>
        </w:numPr>
        <w:rPr>
          <w:rPrChange w:id="3957" w:author="Microsoft Office User" w:date="2025-01-28T16:29:00Z">
            <w:rPr>
              <w:lang w:val="fr-SN"/>
            </w:rPr>
          </w:rPrChange>
        </w:rPr>
      </w:pPr>
      <w:bookmarkStart w:id="3958" w:name="_Toc188723948"/>
      <w:r w:rsidRPr="0057718E">
        <w:rPr>
          <w:rPrChange w:id="3959" w:author="Microsoft Office User" w:date="2025-01-28T16:29:00Z">
            <w:rPr>
              <w:lang w:val="fr-SN"/>
            </w:rPr>
          </w:rPrChange>
        </w:rPr>
        <w:t>La gestion des réponses</w:t>
      </w:r>
      <w:bookmarkEnd w:id="3958"/>
    </w:p>
    <w:p w14:paraId="73B9E1A6" w14:textId="27459BA1" w:rsidR="00115BB5" w:rsidRPr="0057718E" w:rsidRDefault="00115BB5" w:rsidP="00115BB5">
      <w:pPr>
        <w:rPr>
          <w:rPrChange w:id="3960" w:author="Microsoft Office User" w:date="2025-01-28T16:29:00Z">
            <w:rPr>
              <w:lang w:val="fr-SN"/>
            </w:rPr>
          </w:rPrChange>
        </w:rPr>
      </w:pPr>
      <w:r w:rsidRPr="0057718E">
        <w:rPr>
          <w:rPrChange w:id="3961" w:author="Microsoft Office User" w:date="2025-01-28T16:29:00Z">
            <w:rPr>
              <w:lang w:val="fr-SN"/>
            </w:rPr>
          </w:rPrChange>
        </w:rPr>
        <w:t xml:space="preserve">Une fois toutes ces parties gérées, il faut bien répondre à l’utilisateur, c’est le sens même d’un </w:t>
      </w:r>
      <w:proofErr w:type="spellStart"/>
      <w:r w:rsidRPr="0057718E">
        <w:rPr>
          <w:rPrChange w:id="3962" w:author="Microsoft Office User" w:date="2025-01-28T16:29:00Z">
            <w:rPr>
              <w:lang w:val="fr-SN"/>
            </w:rPr>
          </w:rPrChange>
        </w:rPr>
        <w:t>Chatbot</w:t>
      </w:r>
      <w:proofErr w:type="spellEnd"/>
      <w:r w:rsidRPr="0057718E">
        <w:rPr>
          <w:rPrChange w:id="3963" w:author="Microsoft Office User" w:date="2025-01-28T16:29:00Z">
            <w:rPr>
              <w:lang w:val="fr-SN"/>
            </w:rPr>
          </w:rPrChange>
        </w:rPr>
        <w:t xml:space="preserve">. En ce qui concerne notre </w:t>
      </w:r>
      <w:proofErr w:type="spellStart"/>
      <w:r w:rsidRPr="0057718E">
        <w:rPr>
          <w:rPrChange w:id="3964" w:author="Microsoft Office User" w:date="2025-01-28T16:29:00Z">
            <w:rPr>
              <w:lang w:val="fr-SN"/>
            </w:rPr>
          </w:rPrChange>
        </w:rPr>
        <w:t>Chatbot</w:t>
      </w:r>
      <w:proofErr w:type="spellEnd"/>
      <w:r w:rsidRPr="0057718E">
        <w:rPr>
          <w:rPrChange w:id="3965" w:author="Microsoft Office User" w:date="2025-01-28T16:29:00Z">
            <w:rPr>
              <w:lang w:val="fr-SN"/>
            </w:rPr>
          </w:rPrChange>
        </w:rPr>
        <w:t xml:space="preserve">, nous l’avons évoqué tout à l'heure, il s’agira de réponses fixes et aléatoires. Pour chaque </w:t>
      </w:r>
      <w:proofErr w:type="spellStart"/>
      <w:r w:rsidRPr="0057718E">
        <w:rPr>
          <w:i/>
          <w:iCs/>
          <w:rPrChange w:id="3966" w:author="Microsoft Office User" w:date="2025-01-28T16:29:00Z">
            <w:rPr>
              <w:i/>
              <w:iCs/>
              <w:lang w:val="fr-SN"/>
            </w:rPr>
          </w:rPrChange>
        </w:rPr>
        <w:t>intent</w:t>
      </w:r>
      <w:proofErr w:type="spellEnd"/>
      <w:r w:rsidRPr="0057718E">
        <w:rPr>
          <w:rPrChange w:id="3967" w:author="Microsoft Office User" w:date="2025-01-28T16:29:00Z">
            <w:rPr>
              <w:lang w:val="fr-SN"/>
            </w:rPr>
          </w:rPrChange>
        </w:rPr>
        <w:t>, nous aurons un certain nombre de réponses associées, afin de rendre l’expérience de l’utilisateur plus agréable. Comment fonctionnent les réponses fixes mais aléatoires ? Dans le cas d’une salutation, par exemple, nous allons avoir 3 réponses comme suit : « Bonjour, comment allez-vous ? », « Bien le bonjour, mon très cher », « Je vous salue ». À partir de là, une fois une salutation détectée, nous lui renvoyons l'une de ces trois réponses au hasard.</w:t>
      </w:r>
    </w:p>
    <w:p w14:paraId="44ED5068" w14:textId="6E0FEC81" w:rsidR="00115BB5" w:rsidRPr="0057718E" w:rsidRDefault="00115BB5" w:rsidP="00115BB5">
      <w:pPr>
        <w:rPr>
          <w:rPrChange w:id="3968" w:author="Microsoft Office User" w:date="2025-01-28T16:29:00Z">
            <w:rPr>
              <w:lang w:val="fr-SN"/>
            </w:rPr>
          </w:rPrChange>
        </w:rPr>
      </w:pPr>
      <w:r w:rsidRPr="0057718E">
        <w:rPr>
          <w:rPrChange w:id="3969" w:author="Microsoft Office User" w:date="2025-01-28T16:29:00Z">
            <w:rPr>
              <w:lang w:val="fr-SN"/>
            </w:rPr>
          </w:rPrChange>
        </w:rPr>
        <w:t xml:space="preserve">Cependant, ce subterfuge ne suffit pas vraiment à convaincre l’utilisateur de l’"humanité" du </w:t>
      </w:r>
      <w:proofErr w:type="spellStart"/>
      <w:r w:rsidRPr="0057718E">
        <w:rPr>
          <w:rPrChange w:id="3970" w:author="Microsoft Office User" w:date="2025-01-28T16:29:00Z">
            <w:rPr>
              <w:lang w:val="fr-SN"/>
            </w:rPr>
          </w:rPrChange>
        </w:rPr>
        <w:t>chatbot</w:t>
      </w:r>
      <w:proofErr w:type="spellEnd"/>
      <w:r w:rsidRPr="0057718E">
        <w:rPr>
          <w:rPrChange w:id="3971" w:author="Microsoft Office User" w:date="2025-01-28T16:29:00Z">
            <w:rPr>
              <w:lang w:val="fr-SN"/>
            </w:rPr>
          </w:rPrChange>
        </w:rPr>
        <w:t xml:space="preserve">. En effet, à un moment donné, l’utilisateur se rendra compte que ce dernier ne renvoie que les mêmes réponses, bien que cela ne constitue pas un problème pour ce genre de </w:t>
      </w:r>
      <w:proofErr w:type="spellStart"/>
      <w:r w:rsidR="009B53F9" w:rsidRPr="0057718E">
        <w:rPr>
          <w:rPrChange w:id="3972" w:author="Microsoft Office User" w:date="2025-01-28T16:29:00Z">
            <w:rPr>
              <w:lang w:val="fr-SN"/>
            </w:rPr>
          </w:rPrChange>
        </w:rPr>
        <w:t>Chatbot</w:t>
      </w:r>
      <w:proofErr w:type="spellEnd"/>
      <w:r w:rsidRPr="0057718E">
        <w:rPr>
          <w:rPrChange w:id="3973" w:author="Microsoft Office User" w:date="2025-01-28T16:29:00Z">
            <w:rPr>
              <w:lang w:val="fr-SN"/>
            </w:rPr>
          </w:rPrChange>
        </w:rPr>
        <w:t xml:space="preserve">. C’est ici qu’intervient l’un des éléments les plus importants dans le développement de </w:t>
      </w:r>
      <w:proofErr w:type="spellStart"/>
      <w:r w:rsidR="009B53F9" w:rsidRPr="0057718E">
        <w:rPr>
          <w:rPrChange w:id="3974" w:author="Microsoft Office User" w:date="2025-01-28T16:29:00Z">
            <w:rPr>
              <w:lang w:val="fr-SN"/>
            </w:rPr>
          </w:rPrChange>
        </w:rPr>
        <w:t>C</w:t>
      </w:r>
      <w:r w:rsidRPr="0057718E">
        <w:rPr>
          <w:rPrChange w:id="3975" w:author="Microsoft Office User" w:date="2025-01-28T16:29:00Z">
            <w:rPr>
              <w:lang w:val="fr-SN"/>
            </w:rPr>
          </w:rPrChange>
        </w:rPr>
        <w:t>hatbots</w:t>
      </w:r>
      <w:proofErr w:type="spellEnd"/>
      <w:r w:rsidRPr="0057718E">
        <w:rPr>
          <w:rPrChange w:id="3976" w:author="Microsoft Office User" w:date="2025-01-28T16:29:00Z">
            <w:rPr>
              <w:lang w:val="fr-SN"/>
            </w:rPr>
          </w:rPrChange>
        </w:rPr>
        <w:t xml:space="preserve"> actuellement, à savoir les </w:t>
      </w:r>
      <w:r w:rsidRPr="0057718E">
        <w:rPr>
          <w:i/>
          <w:iCs/>
          <w:rPrChange w:id="3977" w:author="Microsoft Office User" w:date="2025-01-28T16:29:00Z">
            <w:rPr>
              <w:i/>
              <w:iCs/>
              <w:lang w:val="fr-SN"/>
            </w:rPr>
          </w:rPrChange>
        </w:rPr>
        <w:t xml:space="preserve">Large </w:t>
      </w:r>
      <w:proofErr w:type="spellStart"/>
      <w:r w:rsidRPr="0057718E">
        <w:rPr>
          <w:i/>
          <w:iCs/>
          <w:rPrChange w:id="3978" w:author="Microsoft Office User" w:date="2025-01-28T16:29:00Z">
            <w:rPr>
              <w:i/>
              <w:iCs/>
              <w:lang w:val="fr-SN"/>
            </w:rPr>
          </w:rPrChange>
        </w:rPr>
        <w:t>Language</w:t>
      </w:r>
      <w:proofErr w:type="spellEnd"/>
      <w:r w:rsidRPr="0057718E">
        <w:rPr>
          <w:i/>
          <w:iCs/>
          <w:rPrChange w:id="3979" w:author="Microsoft Office User" w:date="2025-01-28T16:29:00Z">
            <w:rPr>
              <w:i/>
              <w:iCs/>
              <w:lang w:val="fr-SN"/>
            </w:rPr>
          </w:rPrChange>
        </w:rPr>
        <w:t xml:space="preserve"> </w:t>
      </w:r>
      <w:proofErr w:type="spellStart"/>
      <w:r w:rsidRPr="0057718E">
        <w:rPr>
          <w:i/>
          <w:iCs/>
          <w:rPrChange w:id="3980" w:author="Microsoft Office User" w:date="2025-01-28T16:29:00Z">
            <w:rPr>
              <w:i/>
              <w:iCs/>
              <w:lang w:val="fr-SN"/>
            </w:rPr>
          </w:rPrChange>
        </w:rPr>
        <w:t>Models</w:t>
      </w:r>
      <w:proofErr w:type="spellEnd"/>
      <w:r w:rsidRPr="0057718E">
        <w:rPr>
          <w:rPrChange w:id="3981" w:author="Microsoft Office User" w:date="2025-01-28T16:29:00Z">
            <w:rPr>
              <w:lang w:val="fr-SN"/>
            </w:rPr>
          </w:rPrChange>
        </w:rPr>
        <w:t xml:space="preserve"> (LLM). Dans ce document, nous avons vu comment réaliser une classification des intentions, qui est un moyen de faire passer du texte dans un modèle de ML, ce que l’on appelle également dans le jargon un </w:t>
      </w:r>
      <w:proofErr w:type="spellStart"/>
      <w:r w:rsidRPr="0057718E">
        <w:rPr>
          <w:i/>
          <w:iCs/>
          <w:rPrChange w:id="3982" w:author="Microsoft Office User" w:date="2025-01-28T16:29:00Z">
            <w:rPr>
              <w:i/>
              <w:iCs/>
              <w:lang w:val="fr-SN"/>
            </w:rPr>
          </w:rPrChange>
        </w:rPr>
        <w:t>Language</w:t>
      </w:r>
      <w:proofErr w:type="spellEnd"/>
      <w:r w:rsidRPr="0057718E">
        <w:rPr>
          <w:i/>
          <w:iCs/>
          <w:rPrChange w:id="3983" w:author="Microsoft Office User" w:date="2025-01-28T16:29:00Z">
            <w:rPr>
              <w:i/>
              <w:iCs/>
              <w:lang w:val="fr-SN"/>
            </w:rPr>
          </w:rPrChange>
        </w:rPr>
        <w:t xml:space="preserve"> Model</w:t>
      </w:r>
      <w:r w:rsidRPr="0057718E">
        <w:rPr>
          <w:rPrChange w:id="3984" w:author="Microsoft Office User" w:date="2025-01-28T16:29:00Z">
            <w:rPr>
              <w:lang w:val="fr-SN"/>
            </w:rPr>
          </w:rPrChange>
        </w:rPr>
        <w:t xml:space="preserve"> (LM), c’est-à-dire de la classification de texte.</w:t>
      </w:r>
    </w:p>
    <w:p w14:paraId="01D2978D" w14:textId="77777777" w:rsidR="00010547" w:rsidRPr="0057718E" w:rsidRDefault="00010547" w:rsidP="00010547">
      <w:pPr>
        <w:rPr>
          <w:rPrChange w:id="3985" w:author="Microsoft Office User" w:date="2025-01-28T16:29:00Z">
            <w:rPr>
              <w:lang w:val="fr-SN"/>
            </w:rPr>
          </w:rPrChange>
        </w:rPr>
      </w:pPr>
      <w:r w:rsidRPr="0057718E">
        <w:rPr>
          <w:rPrChange w:id="3986" w:author="Microsoft Office User" w:date="2025-01-28T16:29:00Z">
            <w:rPr>
              <w:lang w:val="fr-SN"/>
            </w:rPr>
          </w:rPrChange>
        </w:rPr>
        <w:t xml:space="preserve">Maintenant, et c’est là que cela devient intéressant, notre </w:t>
      </w:r>
      <w:proofErr w:type="spellStart"/>
      <w:r w:rsidRPr="0057718E">
        <w:rPr>
          <w:i/>
          <w:iCs/>
          <w:rPrChange w:id="3987" w:author="Microsoft Office User" w:date="2025-01-28T16:29:00Z">
            <w:rPr>
              <w:i/>
              <w:iCs/>
              <w:lang w:val="fr-SN"/>
            </w:rPr>
          </w:rPrChange>
        </w:rPr>
        <w:t>dataset</w:t>
      </w:r>
      <w:proofErr w:type="spellEnd"/>
      <w:r w:rsidRPr="0057718E">
        <w:rPr>
          <w:rPrChange w:id="3988" w:author="Microsoft Office User" w:date="2025-01-28T16:29:00Z">
            <w:rPr>
              <w:lang w:val="fr-SN"/>
            </w:rPr>
          </w:rPrChange>
        </w:rPr>
        <w:t xml:space="preserve"> se constituait d’environ 1000 lignes étiquetées, d’accord. Imaginons simplement que nous avons un </w:t>
      </w:r>
      <w:proofErr w:type="spellStart"/>
      <w:r w:rsidRPr="0057718E">
        <w:rPr>
          <w:i/>
          <w:iCs/>
          <w:rPrChange w:id="3989" w:author="Microsoft Office User" w:date="2025-01-28T16:29:00Z">
            <w:rPr>
              <w:i/>
              <w:iCs/>
              <w:lang w:val="fr-SN"/>
            </w:rPr>
          </w:rPrChange>
        </w:rPr>
        <w:t>dataset</w:t>
      </w:r>
      <w:proofErr w:type="spellEnd"/>
      <w:r w:rsidRPr="0057718E">
        <w:rPr>
          <w:rPrChange w:id="3990" w:author="Microsoft Office User" w:date="2025-01-28T16:29:00Z">
            <w:rPr>
              <w:lang w:val="fr-SN"/>
            </w:rPr>
          </w:rPrChange>
        </w:rPr>
        <w:t xml:space="preserve"> qui se compose de l’ensemble des informations disponibles sur Internet (ce qui est juste énorme) ou d'un </w:t>
      </w:r>
      <w:proofErr w:type="spellStart"/>
      <w:r w:rsidRPr="0057718E">
        <w:rPr>
          <w:i/>
          <w:iCs/>
          <w:rPrChange w:id="3991" w:author="Microsoft Office User" w:date="2025-01-28T16:29:00Z">
            <w:rPr>
              <w:i/>
              <w:iCs/>
              <w:lang w:val="fr-SN"/>
            </w:rPr>
          </w:rPrChange>
        </w:rPr>
        <w:t>dataset</w:t>
      </w:r>
      <w:proofErr w:type="spellEnd"/>
      <w:r w:rsidRPr="0057718E">
        <w:rPr>
          <w:rPrChange w:id="3992" w:author="Microsoft Office User" w:date="2025-01-28T16:29:00Z">
            <w:rPr>
              <w:lang w:val="fr-SN"/>
            </w:rPr>
          </w:rPrChange>
        </w:rPr>
        <w:t xml:space="preserve"> qui se rapproche d'une telle abondance de données ; là, on parle de LLM. Il existe aujourd’hui de nombreux LLM, dont GPT, Gemini, </w:t>
      </w:r>
      <w:proofErr w:type="spellStart"/>
      <w:r w:rsidRPr="0057718E">
        <w:rPr>
          <w:rPrChange w:id="3993" w:author="Microsoft Office User" w:date="2025-01-28T16:29:00Z">
            <w:rPr>
              <w:lang w:val="fr-SN"/>
            </w:rPr>
          </w:rPrChange>
        </w:rPr>
        <w:t>Llama</w:t>
      </w:r>
      <w:proofErr w:type="spellEnd"/>
      <w:r w:rsidRPr="0057718E">
        <w:rPr>
          <w:rPrChange w:id="3994" w:author="Microsoft Office User" w:date="2025-01-28T16:29:00Z">
            <w:rPr>
              <w:lang w:val="fr-SN"/>
            </w:rPr>
          </w:rPrChange>
        </w:rPr>
        <w:t>, etc.</w:t>
      </w:r>
    </w:p>
    <w:p w14:paraId="73F0F1D1" w14:textId="7561683B" w:rsidR="00010547" w:rsidRPr="0057718E" w:rsidRDefault="00010547" w:rsidP="00010547">
      <w:pPr>
        <w:rPr>
          <w:rPrChange w:id="3995" w:author="Microsoft Office User" w:date="2025-01-28T16:29:00Z">
            <w:rPr>
              <w:lang w:val="fr-SN"/>
            </w:rPr>
          </w:rPrChange>
        </w:rPr>
      </w:pPr>
      <w:r w:rsidRPr="0057718E">
        <w:rPr>
          <w:rPrChange w:id="3996" w:author="Microsoft Office User" w:date="2025-01-28T16:29:00Z">
            <w:rPr>
              <w:lang w:val="fr-SN"/>
            </w:rPr>
          </w:rPrChange>
        </w:rPr>
        <w:t xml:space="preserve">Il était pertinent de faire ce détour, car nous allons utiliser un LLM, en l’occurrence </w:t>
      </w:r>
      <w:proofErr w:type="spellStart"/>
      <w:r w:rsidRPr="0057718E">
        <w:rPr>
          <w:i/>
          <w:iCs/>
          <w:rPrChange w:id="3997" w:author="Microsoft Office User" w:date="2025-01-28T16:29:00Z">
            <w:rPr>
              <w:i/>
              <w:iCs/>
              <w:lang w:val="fr-SN"/>
            </w:rPr>
          </w:rPrChange>
        </w:rPr>
        <w:t>Llama</w:t>
      </w:r>
      <w:proofErr w:type="spellEnd"/>
      <w:r w:rsidRPr="0057718E">
        <w:rPr>
          <w:rPrChange w:id="3998" w:author="Microsoft Office User" w:date="2025-01-28T16:29:00Z">
            <w:rPr>
              <w:lang w:val="fr-SN"/>
            </w:rPr>
          </w:rPrChange>
        </w:rPr>
        <w:t xml:space="preserve"> (LLM gratuit de Meta), qui va nous aider dans la gestion des réponses. Comment ? </w:t>
      </w:r>
      <w:proofErr w:type="spellStart"/>
      <w:r w:rsidRPr="0057718E">
        <w:rPr>
          <w:i/>
          <w:iCs/>
          <w:rPrChange w:id="3999" w:author="Microsoft Office User" w:date="2025-01-28T16:29:00Z">
            <w:rPr>
              <w:i/>
              <w:iCs/>
              <w:lang w:val="fr-SN"/>
            </w:rPr>
          </w:rPrChange>
        </w:rPr>
        <w:t>Llama</w:t>
      </w:r>
      <w:proofErr w:type="spellEnd"/>
      <w:r w:rsidRPr="0057718E">
        <w:rPr>
          <w:rPrChange w:id="4000" w:author="Microsoft Office User" w:date="2025-01-28T16:29:00Z">
            <w:rPr>
              <w:lang w:val="fr-SN"/>
            </w:rPr>
          </w:rPrChange>
        </w:rPr>
        <w:t xml:space="preserve"> va nous permettre tout simplement de formuler les réponses de manière à ce qu’elles soient moins redondantes. Ce LLM pourrait aussi nous permettre d’optimiser </w:t>
      </w:r>
      <w:proofErr w:type="spellStart"/>
      <w:r w:rsidRPr="0057718E">
        <w:rPr>
          <w:rPrChange w:id="4001" w:author="Microsoft Office User" w:date="2025-01-28T16:29:00Z">
            <w:rPr>
              <w:lang w:val="fr-SN"/>
            </w:rPr>
          </w:rPrChange>
        </w:rPr>
        <w:t>l</w:t>
      </w:r>
      <w:r w:rsidR="00EE2E55" w:rsidRPr="0057718E">
        <w:rPr>
          <w:rPrChange w:id="4002" w:author="Microsoft Office User" w:date="2025-01-28T16:29:00Z">
            <w:rPr>
              <w:lang w:val="fr-SN"/>
            </w:rPr>
          </w:rPrChange>
        </w:rPr>
        <w:t>’</w:t>
      </w:r>
      <w:r w:rsidR="00EE2E55" w:rsidRPr="0057718E">
        <w:rPr>
          <w:i/>
          <w:iCs/>
          <w:rPrChange w:id="4003" w:author="Microsoft Office User" w:date="2025-01-28T16:29:00Z">
            <w:rPr>
              <w:i/>
              <w:iCs/>
              <w:lang w:val="fr-SN"/>
            </w:rPr>
          </w:rPrChange>
        </w:rPr>
        <w:t>intent</w:t>
      </w:r>
      <w:proofErr w:type="spellEnd"/>
      <w:r w:rsidR="00EE2E55" w:rsidRPr="0057718E">
        <w:rPr>
          <w:i/>
          <w:iCs/>
          <w:rPrChange w:id="4004" w:author="Microsoft Office User" w:date="2025-01-28T16:29:00Z">
            <w:rPr>
              <w:i/>
              <w:iCs/>
              <w:lang w:val="fr-SN"/>
            </w:rPr>
          </w:rPrChange>
        </w:rPr>
        <w:t xml:space="preserve"> </w:t>
      </w:r>
      <w:proofErr w:type="spellStart"/>
      <w:r w:rsidR="00EE2E55" w:rsidRPr="0057718E">
        <w:rPr>
          <w:i/>
          <w:iCs/>
          <w:rPrChange w:id="4005" w:author="Microsoft Office User" w:date="2025-01-28T16:29:00Z">
            <w:rPr>
              <w:i/>
              <w:iCs/>
              <w:lang w:val="fr-SN"/>
            </w:rPr>
          </w:rPrChange>
        </w:rPr>
        <w:t>classication</w:t>
      </w:r>
      <w:proofErr w:type="spellEnd"/>
      <w:r w:rsidRPr="0057718E">
        <w:rPr>
          <w:rPrChange w:id="4006" w:author="Microsoft Office User" w:date="2025-01-28T16:29:00Z">
            <w:rPr>
              <w:lang w:val="fr-SN"/>
            </w:rPr>
          </w:rPrChange>
        </w:rPr>
        <w:t>.</w:t>
      </w:r>
    </w:p>
    <w:p w14:paraId="013BA010" w14:textId="219AE34D" w:rsidR="00627791" w:rsidRPr="0057718E" w:rsidRDefault="00214796" w:rsidP="00B9476C">
      <w:pPr>
        <w:pStyle w:val="Titre4"/>
        <w:numPr>
          <w:ilvl w:val="0"/>
          <w:numId w:val="8"/>
        </w:numPr>
        <w:rPr>
          <w:rPrChange w:id="4007" w:author="Microsoft Office User" w:date="2025-01-28T16:29:00Z">
            <w:rPr>
              <w:lang w:val="fr-SN"/>
            </w:rPr>
          </w:rPrChange>
        </w:rPr>
      </w:pPr>
      <w:bookmarkStart w:id="4008" w:name="_Toc188723949"/>
      <w:r w:rsidRPr="0057718E">
        <w:rPr>
          <w:rPrChange w:id="4009" w:author="Microsoft Office User" w:date="2025-01-28T16:29:00Z">
            <w:rPr>
              <w:lang w:val="fr-SN"/>
            </w:rPr>
          </w:rPrChange>
        </w:rPr>
        <w:t>Test</w:t>
      </w:r>
      <w:r w:rsidR="00627791" w:rsidRPr="0057718E">
        <w:rPr>
          <w:rPrChange w:id="4010" w:author="Microsoft Office User" w:date="2025-01-28T16:29:00Z">
            <w:rPr>
              <w:lang w:val="fr-SN"/>
            </w:rPr>
          </w:rPrChange>
        </w:rPr>
        <w:t xml:space="preserve"> de fonctionnement du </w:t>
      </w:r>
      <w:proofErr w:type="spellStart"/>
      <w:r w:rsidR="00627791" w:rsidRPr="0057718E">
        <w:rPr>
          <w:rPrChange w:id="4011" w:author="Microsoft Office User" w:date="2025-01-28T16:29:00Z">
            <w:rPr>
              <w:lang w:val="fr-SN"/>
            </w:rPr>
          </w:rPrChange>
        </w:rPr>
        <w:t>Chatbot</w:t>
      </w:r>
      <w:bookmarkEnd w:id="4008"/>
      <w:proofErr w:type="spellEnd"/>
    </w:p>
    <w:p w14:paraId="5D468D3B" w14:textId="77777777" w:rsidR="00B9476C" w:rsidRPr="0057718E" w:rsidRDefault="00B9476C" w:rsidP="00B9476C">
      <w:pPr>
        <w:rPr>
          <w:rPrChange w:id="4012" w:author="Microsoft Office User" w:date="2025-01-28T16:29:00Z">
            <w:rPr>
              <w:lang w:val="fr-SN"/>
            </w:rPr>
          </w:rPrChange>
        </w:rPr>
      </w:pPr>
      <w:r w:rsidRPr="0057718E">
        <w:rPr>
          <w:rPrChange w:id="4013" w:author="Microsoft Office User" w:date="2025-01-28T16:29:00Z">
            <w:rPr>
              <w:lang w:val="fr-SN"/>
            </w:rPr>
          </w:rPrChange>
        </w:rPr>
        <w:t xml:space="preserve">Maintenant donnons l’exemple de fonctionnement du </w:t>
      </w:r>
      <w:proofErr w:type="spellStart"/>
      <w:r w:rsidRPr="0057718E">
        <w:rPr>
          <w:rPrChange w:id="4014" w:author="Microsoft Office User" w:date="2025-01-28T16:29:00Z">
            <w:rPr>
              <w:lang w:val="fr-SN"/>
            </w:rPr>
          </w:rPrChange>
        </w:rPr>
        <w:t>Chatbot</w:t>
      </w:r>
      <w:proofErr w:type="spellEnd"/>
      <w:r w:rsidRPr="0057718E">
        <w:rPr>
          <w:rPrChange w:id="4015" w:author="Microsoft Office User" w:date="2025-01-28T16:29:00Z">
            <w:rPr>
              <w:lang w:val="fr-SN"/>
            </w:rPr>
          </w:rPrChange>
        </w:rPr>
        <w:t xml:space="preserve">. Ce que nous allons faire, c’est entrer dans la "tête" du </w:t>
      </w:r>
      <w:proofErr w:type="spellStart"/>
      <w:r w:rsidRPr="0057718E">
        <w:rPr>
          <w:rPrChange w:id="4016" w:author="Microsoft Office User" w:date="2025-01-28T16:29:00Z">
            <w:rPr>
              <w:lang w:val="fr-SN"/>
            </w:rPr>
          </w:rPrChange>
        </w:rPr>
        <w:t>Chatbot</w:t>
      </w:r>
      <w:proofErr w:type="spellEnd"/>
      <w:r w:rsidRPr="0057718E">
        <w:rPr>
          <w:rPrChange w:id="4017" w:author="Microsoft Office User" w:date="2025-01-28T16:29:00Z">
            <w:rPr>
              <w:lang w:val="fr-SN"/>
            </w:rPr>
          </w:rPrChange>
        </w:rPr>
        <w:t xml:space="preserve"> qui reçoit une question, la traite et renvoie la réponse.</w:t>
      </w:r>
    </w:p>
    <w:p w14:paraId="76A4F941" w14:textId="77777777" w:rsidR="00B9476C" w:rsidRPr="0057718E" w:rsidRDefault="00B9476C" w:rsidP="00B9476C">
      <w:pPr>
        <w:rPr>
          <w:rPrChange w:id="4018" w:author="Microsoft Office User" w:date="2025-01-28T16:29:00Z">
            <w:rPr>
              <w:lang w:val="fr-SN"/>
            </w:rPr>
          </w:rPrChange>
        </w:rPr>
      </w:pPr>
      <w:r w:rsidRPr="0057718E">
        <w:rPr>
          <w:rPrChange w:id="4019" w:author="Microsoft Office User" w:date="2025-01-28T16:29:00Z">
            <w:rPr>
              <w:lang w:val="fr-SN"/>
            </w:rPr>
          </w:rPrChange>
        </w:rPr>
        <w:t>Utilisateur : quelle est la valeur présente du total actif ?</w:t>
      </w:r>
    </w:p>
    <w:p w14:paraId="31FB373D" w14:textId="1FCC829A" w:rsidR="00B9476C" w:rsidRPr="0057718E" w:rsidRDefault="00B9476C" w:rsidP="00B9476C">
      <w:pPr>
        <w:pStyle w:val="Paragraphedeliste"/>
        <w:numPr>
          <w:ilvl w:val="0"/>
          <w:numId w:val="26"/>
        </w:numPr>
        <w:rPr>
          <w:rPrChange w:id="4020" w:author="Microsoft Office User" w:date="2025-01-28T16:29:00Z">
            <w:rPr>
              <w:lang w:val="fr-SN"/>
            </w:rPr>
          </w:rPrChange>
        </w:rPr>
      </w:pPr>
      <w:r w:rsidRPr="0057718E">
        <w:rPr>
          <w:rPrChange w:id="4021" w:author="Microsoft Office User" w:date="2025-01-28T16:29:00Z">
            <w:rPr>
              <w:lang w:val="fr-SN"/>
            </w:rPr>
          </w:rPrChange>
        </w:rPr>
        <w:t>La première chose à faire, c’est la représentation de texte. Utilisons pour cette phrase le BOW et nous aurons un vecteur qui compte les mots qui se trouvent dans cette phrase.</w:t>
      </w:r>
    </w:p>
    <w:p w14:paraId="0D82E61F" w14:textId="682A2C6C" w:rsidR="00B9476C" w:rsidRPr="0057718E" w:rsidRDefault="00B9476C" w:rsidP="00B9476C">
      <w:pPr>
        <w:pStyle w:val="Paragraphedeliste"/>
        <w:numPr>
          <w:ilvl w:val="0"/>
          <w:numId w:val="26"/>
        </w:numPr>
        <w:rPr>
          <w:rPrChange w:id="4022" w:author="Microsoft Office User" w:date="2025-01-28T16:29:00Z">
            <w:rPr>
              <w:lang w:val="fr-SN"/>
            </w:rPr>
          </w:rPrChange>
        </w:rPr>
      </w:pPr>
      <w:r w:rsidRPr="0057718E">
        <w:rPr>
          <w:rPrChange w:id="4023" w:author="Microsoft Office User" w:date="2025-01-28T16:29:00Z">
            <w:rPr>
              <w:lang w:val="fr-SN"/>
            </w:rPr>
          </w:rPrChange>
        </w:rPr>
        <w:t xml:space="preserve">Après avoir obtenu le vecteur, nous allons le faire passer dans un algorithme de Machine Learning pour obtenir </w:t>
      </w:r>
      <w:proofErr w:type="spellStart"/>
      <w:r w:rsidRPr="0057718E">
        <w:rPr>
          <w:rPrChange w:id="4024" w:author="Microsoft Office User" w:date="2025-01-28T16:29:00Z">
            <w:rPr>
              <w:lang w:val="fr-SN"/>
            </w:rPr>
          </w:rPrChange>
        </w:rPr>
        <w:t>l’intent</w:t>
      </w:r>
      <w:proofErr w:type="spellEnd"/>
      <w:r w:rsidRPr="0057718E">
        <w:rPr>
          <w:rPrChange w:id="4025" w:author="Microsoft Office User" w:date="2025-01-28T16:29:00Z">
            <w:rPr>
              <w:lang w:val="fr-SN"/>
            </w:rPr>
          </w:rPrChange>
        </w:rPr>
        <w:t xml:space="preserve">, le </w:t>
      </w:r>
      <w:proofErr w:type="spellStart"/>
      <w:r w:rsidRPr="0057718E">
        <w:rPr>
          <w:rPrChange w:id="4026" w:author="Microsoft Office User" w:date="2025-01-28T16:29:00Z">
            <w:rPr>
              <w:lang w:val="fr-SN"/>
            </w:rPr>
          </w:rPrChange>
        </w:rPr>
        <w:t>Naive</w:t>
      </w:r>
      <w:proofErr w:type="spellEnd"/>
      <w:r w:rsidRPr="0057718E">
        <w:rPr>
          <w:rPrChange w:id="4027" w:author="Microsoft Office User" w:date="2025-01-28T16:29:00Z">
            <w:rPr>
              <w:lang w:val="fr-SN"/>
            </w:rPr>
          </w:rPrChange>
        </w:rPr>
        <w:t xml:space="preserve"> Bayes en l’occurrence, et la sortie sera un « </w:t>
      </w:r>
      <w:proofErr w:type="spellStart"/>
      <w:r w:rsidRPr="0057718E">
        <w:rPr>
          <w:i/>
          <w:iCs/>
          <w:rPrChange w:id="4028" w:author="Microsoft Office User" w:date="2025-01-28T16:29:00Z">
            <w:rPr>
              <w:i/>
              <w:iCs/>
              <w:lang w:val="fr-SN"/>
            </w:rPr>
          </w:rPrChange>
        </w:rPr>
        <w:t>get</w:t>
      </w:r>
      <w:proofErr w:type="spellEnd"/>
      <w:r w:rsidRPr="0057718E">
        <w:rPr>
          <w:rPrChange w:id="4029" w:author="Microsoft Office User" w:date="2025-01-28T16:29:00Z">
            <w:rPr>
              <w:lang w:val="fr-SN"/>
            </w:rPr>
          </w:rPrChange>
        </w:rPr>
        <w:t xml:space="preserve"> », c’est-à-dire recevoir une valeur dans la base de données.</w:t>
      </w:r>
    </w:p>
    <w:p w14:paraId="71C2E742" w14:textId="611DAC4A" w:rsidR="00B9476C" w:rsidRPr="0057718E" w:rsidRDefault="00B9476C" w:rsidP="00B9476C">
      <w:pPr>
        <w:pStyle w:val="Paragraphedeliste"/>
        <w:numPr>
          <w:ilvl w:val="0"/>
          <w:numId w:val="26"/>
        </w:numPr>
        <w:rPr>
          <w:rPrChange w:id="4030" w:author="Microsoft Office User" w:date="2025-01-28T16:29:00Z">
            <w:rPr>
              <w:lang w:val="fr-SN"/>
            </w:rPr>
          </w:rPrChange>
        </w:rPr>
      </w:pPr>
      <w:r w:rsidRPr="0057718E">
        <w:rPr>
          <w:rPrChange w:id="4031" w:author="Microsoft Office User" w:date="2025-01-28T16:29:00Z">
            <w:rPr>
              <w:lang w:val="fr-SN"/>
            </w:rPr>
          </w:rPrChange>
        </w:rPr>
        <w:t xml:space="preserve">Après </w:t>
      </w:r>
      <w:proofErr w:type="spellStart"/>
      <w:r w:rsidRPr="0057718E">
        <w:rPr>
          <w:rPrChange w:id="4032" w:author="Microsoft Office User" w:date="2025-01-28T16:29:00Z">
            <w:rPr>
              <w:lang w:val="fr-SN"/>
            </w:rPr>
          </w:rPrChange>
        </w:rPr>
        <w:t>l’intent</w:t>
      </w:r>
      <w:proofErr w:type="spellEnd"/>
      <w:r w:rsidRPr="0057718E">
        <w:rPr>
          <w:rPrChange w:id="4033" w:author="Microsoft Office User" w:date="2025-01-28T16:29:00Z">
            <w:rPr>
              <w:lang w:val="fr-SN"/>
            </w:rPr>
          </w:rPrChange>
        </w:rPr>
        <w:t>, on passe à l’</w:t>
      </w:r>
      <w:proofErr w:type="spellStart"/>
      <w:r w:rsidRPr="0057718E">
        <w:rPr>
          <w:rPrChange w:id="4034" w:author="Microsoft Office User" w:date="2025-01-28T16:29:00Z">
            <w:rPr>
              <w:lang w:val="fr-SN"/>
            </w:rPr>
          </w:rPrChange>
        </w:rPr>
        <w:t>entity</w:t>
      </w:r>
      <w:proofErr w:type="spellEnd"/>
      <w:r w:rsidRPr="0057718E">
        <w:rPr>
          <w:rPrChange w:id="4035" w:author="Microsoft Office User" w:date="2025-01-28T16:29:00Z">
            <w:rPr>
              <w:lang w:val="fr-SN"/>
            </w:rPr>
          </w:rPrChange>
        </w:rPr>
        <w:t xml:space="preserve"> </w:t>
      </w:r>
      <w:proofErr w:type="spellStart"/>
      <w:r w:rsidRPr="0057718E">
        <w:rPr>
          <w:rPrChange w:id="4036" w:author="Microsoft Office User" w:date="2025-01-28T16:29:00Z">
            <w:rPr>
              <w:lang w:val="fr-SN"/>
            </w:rPr>
          </w:rPrChange>
        </w:rPr>
        <w:t>detection</w:t>
      </w:r>
      <w:proofErr w:type="spellEnd"/>
      <w:r w:rsidRPr="0057718E">
        <w:rPr>
          <w:rPrChange w:id="4037" w:author="Microsoft Office User" w:date="2025-01-28T16:29:00Z">
            <w:rPr>
              <w:lang w:val="fr-SN"/>
            </w:rPr>
          </w:rPrChange>
        </w:rPr>
        <w:t xml:space="preserve">. Ici, nous avons comme entités l’actif total et « présente » qui signifie l’année actuelle. Nous aurons (actif total, 2024), ce seront nos paramètres pour la fonction de « </w:t>
      </w:r>
      <w:proofErr w:type="spellStart"/>
      <w:r w:rsidRPr="0057718E">
        <w:rPr>
          <w:i/>
          <w:iCs/>
          <w:rPrChange w:id="4038" w:author="Microsoft Office User" w:date="2025-01-28T16:29:00Z">
            <w:rPr>
              <w:i/>
              <w:iCs/>
              <w:lang w:val="fr-SN"/>
            </w:rPr>
          </w:rPrChange>
        </w:rPr>
        <w:t>get</w:t>
      </w:r>
      <w:proofErr w:type="spellEnd"/>
      <w:r w:rsidRPr="0057718E">
        <w:rPr>
          <w:rPrChange w:id="4039" w:author="Microsoft Office User" w:date="2025-01-28T16:29:00Z">
            <w:rPr>
              <w:lang w:val="fr-SN"/>
            </w:rPr>
          </w:rPrChange>
        </w:rPr>
        <w:t xml:space="preserve"> ».</w:t>
      </w:r>
    </w:p>
    <w:p w14:paraId="5D2ED16D" w14:textId="0A060210" w:rsidR="00B9476C" w:rsidRPr="0057718E" w:rsidRDefault="00B9476C" w:rsidP="00B9476C">
      <w:pPr>
        <w:pStyle w:val="Paragraphedeliste"/>
        <w:numPr>
          <w:ilvl w:val="0"/>
          <w:numId w:val="26"/>
        </w:numPr>
        <w:rPr>
          <w:rPrChange w:id="4040" w:author="Microsoft Office User" w:date="2025-01-28T16:29:00Z">
            <w:rPr>
              <w:lang w:val="fr-SN"/>
            </w:rPr>
          </w:rPrChange>
        </w:rPr>
      </w:pPr>
      <w:r w:rsidRPr="0057718E">
        <w:rPr>
          <w:rPrChange w:id="4041" w:author="Microsoft Office User" w:date="2025-01-28T16:29:00Z">
            <w:rPr>
              <w:lang w:val="fr-SN"/>
            </w:rPr>
          </w:rPrChange>
        </w:rPr>
        <w:t>Ensuite, on appelle la fonction avec les paramètres qui nous renvoient la valeur dont on a besoin, disons 5000.</w:t>
      </w:r>
    </w:p>
    <w:p w14:paraId="4E0EC947" w14:textId="45C1EB21" w:rsidR="00B9476C" w:rsidRPr="0057718E" w:rsidRDefault="00B9476C" w:rsidP="00B9476C">
      <w:pPr>
        <w:pStyle w:val="Paragraphedeliste"/>
        <w:numPr>
          <w:ilvl w:val="0"/>
          <w:numId w:val="26"/>
        </w:numPr>
        <w:rPr>
          <w:rPrChange w:id="4042" w:author="Microsoft Office User" w:date="2025-01-28T16:29:00Z">
            <w:rPr>
              <w:lang w:val="fr-SN"/>
            </w:rPr>
          </w:rPrChange>
        </w:rPr>
      </w:pPr>
      <w:r w:rsidRPr="0057718E">
        <w:rPr>
          <w:rPrChange w:id="4043" w:author="Microsoft Office User" w:date="2025-01-28T16:29:00Z">
            <w:rPr>
              <w:lang w:val="fr-SN"/>
            </w:rPr>
          </w:rPrChange>
        </w:rPr>
        <w:t xml:space="preserve">Nous avons tout ce qu’il nous faut pour répondre. Parmi toutes les réponses de « </w:t>
      </w:r>
      <w:proofErr w:type="spellStart"/>
      <w:r w:rsidRPr="0057718E">
        <w:rPr>
          <w:rPrChange w:id="4044" w:author="Microsoft Office User" w:date="2025-01-28T16:29:00Z">
            <w:rPr>
              <w:lang w:val="fr-SN"/>
            </w:rPr>
          </w:rPrChange>
        </w:rPr>
        <w:t>get</w:t>
      </w:r>
      <w:proofErr w:type="spellEnd"/>
      <w:r w:rsidRPr="0057718E">
        <w:rPr>
          <w:rPrChange w:id="4045" w:author="Microsoft Office User" w:date="2025-01-28T16:29:00Z">
            <w:rPr>
              <w:lang w:val="fr-SN"/>
            </w:rPr>
          </w:rPrChange>
        </w:rPr>
        <w:t xml:space="preserve"> » fixes, on en choisit une au hasard, que l’on concatène avec la valeur, et la réponse est prête.</w:t>
      </w:r>
    </w:p>
    <w:p w14:paraId="72E36E31" w14:textId="77777777" w:rsidR="004B5142" w:rsidRPr="0057718E" w:rsidRDefault="004B5142" w:rsidP="004B5142">
      <w:proofErr w:type="spellStart"/>
      <w:r w:rsidRPr="0057718E">
        <w:t>Chatbot</w:t>
      </w:r>
      <w:proofErr w:type="spellEnd"/>
      <w:r w:rsidRPr="0057718E">
        <w:t> : la valeur actuelle du total actif est de 5000.</w:t>
      </w:r>
    </w:p>
    <w:p w14:paraId="3991B611" w14:textId="112034E9" w:rsidR="00AA4233" w:rsidRPr="0057718E" w:rsidRDefault="004B5142" w:rsidP="004B5142">
      <w:r w:rsidRPr="0057718E">
        <w:t xml:space="preserve">Ci-après des exemple chat de notre </w:t>
      </w:r>
      <w:proofErr w:type="spellStart"/>
      <w:r w:rsidRPr="0057718E">
        <w:t>Chatbot</w:t>
      </w:r>
      <w:proofErr w:type="spellEnd"/>
      <w:r w:rsidRPr="0057718E">
        <w:t xml:space="preserve"> avec un utilisateur.</w:t>
      </w:r>
    </w:p>
    <w:p w14:paraId="71C3D9F5" w14:textId="77777777" w:rsidR="005D39EC" w:rsidRPr="0057718E" w:rsidRDefault="00AA4233" w:rsidP="005D39EC">
      <w:pPr>
        <w:keepNext/>
      </w:pPr>
      <w:r w:rsidRPr="0057718E">
        <w:rPr>
          <w:rPrChange w:id="4046" w:author="Microsoft Office User" w:date="2025-01-28T16:29:00Z">
            <w:rPr>
              <w:noProof/>
            </w:rPr>
          </w:rPrChange>
        </w:rPr>
        <w:drawing>
          <wp:inline distT="0" distB="0" distL="0" distR="0" wp14:anchorId="716B57DB" wp14:editId="3E16651E">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1B9A8A97" w14:textId="5D110C3C" w:rsidR="00AA4233" w:rsidRPr="0057718E" w:rsidRDefault="005D39EC" w:rsidP="005D39EC">
      <w:pPr>
        <w:pStyle w:val="Lgende"/>
        <w:jc w:val="center"/>
      </w:pPr>
      <w:bookmarkStart w:id="4047" w:name="_Toc188723999"/>
      <w:r w:rsidRPr="0057718E">
        <w:rPr>
          <w:rPrChange w:id="4048" w:author="Microsoft Office User" w:date="2025-01-28T16:29:00Z">
            <w:rPr>
              <w:lang w:val="fr-SN"/>
            </w:rPr>
          </w:rPrChange>
        </w:rPr>
        <w:t xml:space="preserve">Figure </w:t>
      </w:r>
      <w:r w:rsidRPr="0057718E">
        <w:rPr>
          <w:rPrChange w:id="4049" w:author="Microsoft Office User" w:date="2025-01-28T16:29:00Z">
            <w:rPr>
              <w:lang w:val="fr-SN"/>
            </w:rPr>
          </w:rPrChange>
        </w:rPr>
        <w:fldChar w:fldCharType="begin"/>
      </w:r>
      <w:r w:rsidRPr="0057718E">
        <w:rPr>
          <w:rPrChange w:id="4050" w:author="Microsoft Office User" w:date="2025-01-28T16:29:00Z">
            <w:rPr>
              <w:lang w:val="fr-SN"/>
            </w:rPr>
          </w:rPrChange>
        </w:rPr>
        <w:instrText xml:space="preserve"> SEQ Figure \* ARABIC </w:instrText>
      </w:r>
      <w:r w:rsidRPr="0057718E">
        <w:rPr>
          <w:rPrChange w:id="4051" w:author="Microsoft Office User" w:date="2025-01-28T16:29:00Z">
            <w:rPr>
              <w:lang w:val="fr-SN"/>
            </w:rPr>
          </w:rPrChange>
        </w:rPr>
        <w:fldChar w:fldCharType="separate"/>
      </w:r>
      <w:r w:rsidR="000163C8" w:rsidRPr="0057718E">
        <w:rPr>
          <w:rPrChange w:id="4052" w:author="Microsoft Office User" w:date="2025-01-28T16:29:00Z">
            <w:rPr>
              <w:noProof/>
              <w:lang w:val="fr-SN"/>
            </w:rPr>
          </w:rPrChange>
        </w:rPr>
        <w:t>21</w:t>
      </w:r>
      <w:r w:rsidRPr="0057718E">
        <w:rPr>
          <w:rPrChange w:id="4053" w:author="Microsoft Office User" w:date="2025-01-28T16:29:00Z">
            <w:rPr>
              <w:lang w:val="fr-SN"/>
            </w:rPr>
          </w:rPrChange>
        </w:rPr>
        <w:fldChar w:fldCharType="end"/>
      </w:r>
      <w:r w:rsidRPr="0057718E">
        <w:rPr>
          <w:rPrChange w:id="4054" w:author="Microsoft Office User" w:date="2025-01-28T16:29:00Z">
            <w:rPr>
              <w:lang w:val="fr-SN"/>
            </w:rPr>
          </w:rPrChange>
        </w:rPr>
        <w:t xml:space="preserve"> : Exemple conversation</w:t>
      </w:r>
      <w:r w:rsidRPr="0057718E">
        <w:t xml:space="preserve"> 1</w:t>
      </w:r>
      <w:bookmarkEnd w:id="4047"/>
    </w:p>
    <w:p w14:paraId="7B0CD462" w14:textId="77777777" w:rsidR="005D39EC" w:rsidRPr="0057718E" w:rsidRDefault="001E2174" w:rsidP="005D39EC">
      <w:pPr>
        <w:keepNext/>
      </w:pPr>
      <w:r w:rsidRPr="0057718E">
        <w:rPr>
          <w:rPrChange w:id="4055" w:author="Microsoft Office User" w:date="2025-01-28T16:29:00Z">
            <w:rPr>
              <w:noProof/>
            </w:rPr>
          </w:rPrChange>
        </w:rPr>
        <w:drawing>
          <wp:inline distT="0" distB="0" distL="0" distR="0" wp14:anchorId="3B6F3C2B" wp14:editId="35640FBE">
            <wp:extent cx="5935980" cy="27660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2456D8FA" w14:textId="504CF81B" w:rsidR="004B5142" w:rsidRPr="0057718E" w:rsidRDefault="005D39EC" w:rsidP="005D39EC">
      <w:pPr>
        <w:pStyle w:val="Lgende"/>
        <w:jc w:val="center"/>
        <w:rPr>
          <w:rPrChange w:id="4056" w:author="Microsoft Office User" w:date="2025-01-28T16:29:00Z">
            <w:rPr>
              <w:lang w:val="fr-SN"/>
            </w:rPr>
          </w:rPrChange>
        </w:rPr>
      </w:pPr>
      <w:bookmarkStart w:id="4057" w:name="_Toc188724000"/>
      <w:r w:rsidRPr="0057718E">
        <w:rPr>
          <w:rPrChange w:id="4058" w:author="Microsoft Office User" w:date="2025-01-28T16:29:00Z">
            <w:rPr>
              <w:lang w:val="fr-SN"/>
            </w:rPr>
          </w:rPrChange>
        </w:rPr>
        <w:t xml:space="preserve">Figure </w:t>
      </w:r>
      <w:r w:rsidRPr="0057718E">
        <w:rPr>
          <w:rPrChange w:id="4059" w:author="Microsoft Office User" w:date="2025-01-28T16:29:00Z">
            <w:rPr>
              <w:lang w:val="fr-SN"/>
            </w:rPr>
          </w:rPrChange>
        </w:rPr>
        <w:fldChar w:fldCharType="begin"/>
      </w:r>
      <w:r w:rsidRPr="0057718E">
        <w:rPr>
          <w:rPrChange w:id="4060" w:author="Microsoft Office User" w:date="2025-01-28T16:29:00Z">
            <w:rPr>
              <w:lang w:val="fr-SN"/>
            </w:rPr>
          </w:rPrChange>
        </w:rPr>
        <w:instrText xml:space="preserve"> SEQ Figure \* ARABIC </w:instrText>
      </w:r>
      <w:r w:rsidRPr="0057718E">
        <w:rPr>
          <w:rPrChange w:id="4061" w:author="Microsoft Office User" w:date="2025-01-28T16:29:00Z">
            <w:rPr>
              <w:lang w:val="fr-SN"/>
            </w:rPr>
          </w:rPrChange>
        </w:rPr>
        <w:fldChar w:fldCharType="separate"/>
      </w:r>
      <w:r w:rsidR="000163C8" w:rsidRPr="0057718E">
        <w:rPr>
          <w:rPrChange w:id="4062" w:author="Microsoft Office User" w:date="2025-01-28T16:29:00Z">
            <w:rPr>
              <w:noProof/>
              <w:lang w:val="fr-SN"/>
            </w:rPr>
          </w:rPrChange>
        </w:rPr>
        <w:t>22</w:t>
      </w:r>
      <w:r w:rsidRPr="0057718E">
        <w:rPr>
          <w:rPrChange w:id="4063" w:author="Microsoft Office User" w:date="2025-01-28T16:29:00Z">
            <w:rPr>
              <w:lang w:val="fr-SN"/>
            </w:rPr>
          </w:rPrChange>
        </w:rPr>
        <w:fldChar w:fldCharType="end"/>
      </w:r>
      <w:r w:rsidRPr="0057718E">
        <w:rPr>
          <w:rPrChange w:id="4064" w:author="Microsoft Office User" w:date="2025-01-28T16:29:00Z">
            <w:rPr>
              <w:lang w:val="fr-SN"/>
            </w:rPr>
          </w:rPrChange>
        </w:rPr>
        <w:t xml:space="preserve"> : Exemple conversation 2</w:t>
      </w:r>
      <w:bookmarkEnd w:id="4057"/>
    </w:p>
    <w:p w14:paraId="3D51A27A" w14:textId="0AA3180A" w:rsidR="004B5142" w:rsidRPr="0057718E" w:rsidRDefault="004B5142" w:rsidP="004B5142">
      <w:pPr>
        <w:keepNext/>
      </w:pPr>
    </w:p>
    <w:p w14:paraId="5103AA2C" w14:textId="77777777" w:rsidR="00006A12" w:rsidRPr="0057718E" w:rsidRDefault="004B5142" w:rsidP="00006A12">
      <w:pPr>
        <w:keepNext/>
      </w:pPr>
      <w:r w:rsidRPr="0057718E">
        <w:rPr>
          <w:rPrChange w:id="4065" w:author="Microsoft Office User" w:date="2025-01-28T16:29:00Z">
            <w:rPr>
              <w:noProof/>
            </w:rPr>
          </w:rPrChange>
        </w:rPr>
        <w:drawing>
          <wp:inline distT="0" distB="0" distL="0" distR="0" wp14:anchorId="668D566E" wp14:editId="254859E7">
            <wp:extent cx="594360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5E28CB28" w14:textId="499771AF" w:rsidR="004B5142" w:rsidRPr="0057718E" w:rsidRDefault="00006A12" w:rsidP="00006A12">
      <w:pPr>
        <w:pStyle w:val="Lgende"/>
        <w:jc w:val="center"/>
        <w:rPr>
          <w:rPrChange w:id="4066" w:author="Microsoft Office User" w:date="2025-01-28T16:29:00Z">
            <w:rPr>
              <w:lang w:val="fr-SN"/>
            </w:rPr>
          </w:rPrChange>
        </w:rPr>
      </w:pPr>
      <w:bookmarkStart w:id="4067" w:name="_Toc188724001"/>
      <w:r w:rsidRPr="0057718E">
        <w:rPr>
          <w:rPrChange w:id="4068" w:author="Microsoft Office User" w:date="2025-01-28T16:29:00Z">
            <w:rPr>
              <w:lang w:val="fr-SN"/>
            </w:rPr>
          </w:rPrChange>
        </w:rPr>
        <w:t xml:space="preserve">Figure </w:t>
      </w:r>
      <w:r w:rsidRPr="0057718E">
        <w:rPr>
          <w:rPrChange w:id="4069" w:author="Microsoft Office User" w:date="2025-01-28T16:29:00Z">
            <w:rPr>
              <w:lang w:val="fr-SN"/>
            </w:rPr>
          </w:rPrChange>
        </w:rPr>
        <w:fldChar w:fldCharType="begin"/>
      </w:r>
      <w:r w:rsidRPr="0057718E">
        <w:rPr>
          <w:rPrChange w:id="4070" w:author="Microsoft Office User" w:date="2025-01-28T16:29:00Z">
            <w:rPr>
              <w:lang w:val="fr-SN"/>
            </w:rPr>
          </w:rPrChange>
        </w:rPr>
        <w:instrText xml:space="preserve"> SEQ Figure \* ARABIC </w:instrText>
      </w:r>
      <w:r w:rsidRPr="0057718E">
        <w:rPr>
          <w:rPrChange w:id="4071" w:author="Microsoft Office User" w:date="2025-01-28T16:29:00Z">
            <w:rPr>
              <w:lang w:val="fr-SN"/>
            </w:rPr>
          </w:rPrChange>
        </w:rPr>
        <w:fldChar w:fldCharType="separate"/>
      </w:r>
      <w:r w:rsidR="000163C8" w:rsidRPr="0057718E">
        <w:rPr>
          <w:rPrChange w:id="4072" w:author="Microsoft Office User" w:date="2025-01-28T16:29:00Z">
            <w:rPr>
              <w:noProof/>
              <w:lang w:val="fr-SN"/>
            </w:rPr>
          </w:rPrChange>
        </w:rPr>
        <w:t>23</w:t>
      </w:r>
      <w:r w:rsidRPr="0057718E">
        <w:rPr>
          <w:rPrChange w:id="4073" w:author="Microsoft Office User" w:date="2025-01-28T16:29:00Z">
            <w:rPr>
              <w:lang w:val="fr-SN"/>
            </w:rPr>
          </w:rPrChange>
        </w:rPr>
        <w:fldChar w:fldCharType="end"/>
      </w:r>
      <w:r w:rsidRPr="0057718E">
        <w:rPr>
          <w:rPrChange w:id="4074" w:author="Microsoft Office User" w:date="2025-01-28T16:29:00Z">
            <w:rPr>
              <w:lang w:val="fr-SN"/>
            </w:rPr>
          </w:rPrChange>
        </w:rPr>
        <w:t xml:space="preserve"> : Exemple conversation 3</w:t>
      </w:r>
      <w:bookmarkEnd w:id="4067"/>
    </w:p>
    <w:p w14:paraId="490CD2FF" w14:textId="77777777" w:rsidR="00006A12" w:rsidRPr="0057718E" w:rsidRDefault="004B5142" w:rsidP="00006A12">
      <w:pPr>
        <w:keepNext/>
      </w:pPr>
      <w:r w:rsidRPr="0057718E">
        <w:rPr>
          <w:rPrChange w:id="4075" w:author="Microsoft Office User" w:date="2025-01-28T16:29:00Z">
            <w:rPr>
              <w:noProof/>
            </w:rPr>
          </w:rPrChange>
        </w:rPr>
        <w:drawing>
          <wp:inline distT="0" distB="0" distL="0" distR="0" wp14:anchorId="5BE437B9" wp14:editId="5D3A9949">
            <wp:extent cx="5935980" cy="1562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14:paraId="410EC4F9" w14:textId="293CA742" w:rsidR="004B5142" w:rsidRPr="0057718E" w:rsidRDefault="00006A12" w:rsidP="00006A12">
      <w:pPr>
        <w:pStyle w:val="Lgende"/>
        <w:jc w:val="center"/>
      </w:pPr>
      <w:bookmarkStart w:id="4076" w:name="_Toc188724002"/>
      <w:r w:rsidRPr="0057718E">
        <w:rPr>
          <w:rPrChange w:id="4077" w:author="Microsoft Office User" w:date="2025-01-28T16:29:00Z">
            <w:rPr>
              <w:lang w:val="fr-SN"/>
            </w:rPr>
          </w:rPrChange>
        </w:rPr>
        <w:t xml:space="preserve">Figure </w:t>
      </w:r>
      <w:r w:rsidRPr="0057718E">
        <w:rPr>
          <w:rPrChange w:id="4078" w:author="Microsoft Office User" w:date="2025-01-28T16:29:00Z">
            <w:rPr>
              <w:lang w:val="fr-SN"/>
            </w:rPr>
          </w:rPrChange>
        </w:rPr>
        <w:fldChar w:fldCharType="begin"/>
      </w:r>
      <w:r w:rsidRPr="0057718E">
        <w:rPr>
          <w:rPrChange w:id="4079" w:author="Microsoft Office User" w:date="2025-01-28T16:29:00Z">
            <w:rPr>
              <w:lang w:val="fr-SN"/>
            </w:rPr>
          </w:rPrChange>
        </w:rPr>
        <w:instrText xml:space="preserve"> SEQ Figure \* ARABIC </w:instrText>
      </w:r>
      <w:r w:rsidRPr="0057718E">
        <w:rPr>
          <w:rPrChange w:id="4080" w:author="Microsoft Office User" w:date="2025-01-28T16:29:00Z">
            <w:rPr>
              <w:lang w:val="fr-SN"/>
            </w:rPr>
          </w:rPrChange>
        </w:rPr>
        <w:fldChar w:fldCharType="separate"/>
      </w:r>
      <w:r w:rsidR="000163C8" w:rsidRPr="0057718E">
        <w:rPr>
          <w:rPrChange w:id="4081" w:author="Microsoft Office User" w:date="2025-01-28T16:29:00Z">
            <w:rPr>
              <w:noProof/>
              <w:lang w:val="fr-SN"/>
            </w:rPr>
          </w:rPrChange>
        </w:rPr>
        <w:t>24</w:t>
      </w:r>
      <w:r w:rsidRPr="0057718E">
        <w:rPr>
          <w:rPrChange w:id="4082" w:author="Microsoft Office User" w:date="2025-01-28T16:29:00Z">
            <w:rPr>
              <w:lang w:val="fr-SN"/>
            </w:rPr>
          </w:rPrChange>
        </w:rPr>
        <w:fldChar w:fldCharType="end"/>
      </w:r>
      <w:r w:rsidRPr="0057718E">
        <w:rPr>
          <w:rPrChange w:id="4083" w:author="Microsoft Office User" w:date="2025-01-28T16:29:00Z">
            <w:rPr>
              <w:lang w:val="fr-SN"/>
            </w:rPr>
          </w:rPrChange>
        </w:rPr>
        <w:t xml:space="preserve"> : Exemple conversation</w:t>
      </w:r>
      <w:r w:rsidRPr="0057718E">
        <w:t xml:space="preserve"> 4</w:t>
      </w:r>
      <w:bookmarkEnd w:id="4076"/>
    </w:p>
    <w:p w14:paraId="188D9534" w14:textId="60C072CB" w:rsidR="007B68AE" w:rsidRPr="0057718E" w:rsidRDefault="007B68AE" w:rsidP="007B68AE">
      <w:r w:rsidRPr="0057718E">
        <w:t xml:space="preserve">Nous pouvons conclure cette partie sur le </w:t>
      </w:r>
      <w:proofErr w:type="spellStart"/>
      <w:r w:rsidRPr="0057718E">
        <w:t>Chatbot</w:t>
      </w:r>
      <w:proofErr w:type="spellEnd"/>
      <w:r w:rsidRPr="0057718E">
        <w:t xml:space="preserve"> en disant que pour son développement, la question est plus importante que la réponse. Si nous parvenons à comprendre parfaitement la question, nous parviendrons à donner la bonne réponse. Ci-après, une image qui illustre l’architecture du processus global.</w:t>
      </w:r>
    </w:p>
    <w:p w14:paraId="08C9D48E" w14:textId="77777777" w:rsidR="00FB5155" w:rsidRPr="0057718E" w:rsidRDefault="00D218A5" w:rsidP="00FB5155">
      <w:pPr>
        <w:keepNext/>
      </w:pPr>
      <w:r w:rsidRPr="0057718E">
        <w:rPr>
          <w:rPrChange w:id="4084" w:author="Microsoft Office User" w:date="2025-01-28T16:29:00Z">
            <w:rPr>
              <w:noProof/>
              <w:lang w:val="fr-SN"/>
            </w:rPr>
          </w:rPrChange>
        </w:rPr>
        <w:drawing>
          <wp:inline distT="0" distB="0" distL="0" distR="0" wp14:anchorId="37B327ED" wp14:editId="6F0F7A19">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F0A588A" w14:textId="701C6243" w:rsidR="00D218A5" w:rsidRPr="0057718E" w:rsidRDefault="00FB5155" w:rsidP="00FB5155">
      <w:pPr>
        <w:pStyle w:val="Lgende"/>
        <w:jc w:val="center"/>
        <w:rPr>
          <w:rPrChange w:id="4085" w:author="Microsoft Office User" w:date="2025-01-28T16:29:00Z">
            <w:rPr>
              <w:lang w:val="fr-SN"/>
            </w:rPr>
          </w:rPrChange>
        </w:rPr>
      </w:pPr>
      <w:bookmarkStart w:id="4086" w:name="_Toc188724003"/>
      <w:r w:rsidRPr="0057718E">
        <w:rPr>
          <w:rPrChange w:id="4087" w:author="Microsoft Office User" w:date="2025-01-28T16:29:00Z">
            <w:rPr>
              <w:lang w:val="fr-SN"/>
            </w:rPr>
          </w:rPrChange>
        </w:rPr>
        <w:t xml:space="preserve">Figure </w:t>
      </w:r>
      <w:r w:rsidRPr="0057718E">
        <w:rPr>
          <w:rPrChange w:id="4088" w:author="Microsoft Office User" w:date="2025-01-28T16:29:00Z">
            <w:rPr>
              <w:lang w:val="fr-SN"/>
            </w:rPr>
          </w:rPrChange>
        </w:rPr>
        <w:fldChar w:fldCharType="begin"/>
      </w:r>
      <w:r w:rsidRPr="0057718E">
        <w:rPr>
          <w:rPrChange w:id="4089" w:author="Microsoft Office User" w:date="2025-01-28T16:29:00Z">
            <w:rPr>
              <w:lang w:val="fr-SN"/>
            </w:rPr>
          </w:rPrChange>
        </w:rPr>
        <w:instrText xml:space="preserve"> SEQ Figure \* ARABIC </w:instrText>
      </w:r>
      <w:r w:rsidRPr="0057718E">
        <w:rPr>
          <w:rPrChange w:id="4090" w:author="Microsoft Office User" w:date="2025-01-28T16:29:00Z">
            <w:rPr>
              <w:lang w:val="fr-SN"/>
            </w:rPr>
          </w:rPrChange>
        </w:rPr>
        <w:fldChar w:fldCharType="separate"/>
      </w:r>
      <w:r w:rsidR="000163C8" w:rsidRPr="0057718E">
        <w:rPr>
          <w:rPrChange w:id="4091" w:author="Microsoft Office User" w:date="2025-01-28T16:29:00Z">
            <w:rPr>
              <w:noProof/>
              <w:lang w:val="fr-SN"/>
            </w:rPr>
          </w:rPrChange>
        </w:rPr>
        <w:t>25</w:t>
      </w:r>
      <w:r w:rsidRPr="0057718E">
        <w:rPr>
          <w:rPrChange w:id="4092" w:author="Microsoft Office User" w:date="2025-01-28T16:29:00Z">
            <w:rPr>
              <w:lang w:val="fr-SN"/>
            </w:rPr>
          </w:rPrChange>
        </w:rPr>
        <w:fldChar w:fldCharType="end"/>
      </w:r>
      <w:r w:rsidRPr="0057718E">
        <w:rPr>
          <w:rPrChange w:id="4093" w:author="Microsoft Office User" w:date="2025-01-28T16:29:00Z">
            <w:rPr>
              <w:lang w:val="fr-SN"/>
            </w:rPr>
          </w:rPrChange>
        </w:rPr>
        <w:t xml:space="preserve"> : Architecture globale du travail</w:t>
      </w:r>
      <w:bookmarkEnd w:id="4086"/>
    </w:p>
    <w:p w14:paraId="708D9AB4" w14:textId="2308DDA8" w:rsidR="00CB2DAF" w:rsidRPr="0057718E" w:rsidRDefault="00CB2DAF" w:rsidP="000027E0">
      <w:pPr>
        <w:pStyle w:val="Titre3"/>
        <w:numPr>
          <w:ilvl w:val="0"/>
          <w:numId w:val="0"/>
        </w:numPr>
        <w:rPr>
          <w:rPrChange w:id="4094" w:author="Microsoft Office User" w:date="2025-01-28T16:29:00Z">
            <w:rPr>
              <w:lang w:val="fr-SN"/>
            </w:rPr>
          </w:rPrChange>
        </w:rPr>
      </w:pPr>
      <w:bookmarkStart w:id="4095" w:name="_Toc188723950"/>
      <w:r w:rsidRPr="0057718E">
        <w:rPr>
          <w:rPrChange w:id="4096" w:author="Microsoft Office User" w:date="2025-01-28T16:29:00Z">
            <w:rPr>
              <w:lang w:val="fr-SN"/>
            </w:rPr>
          </w:rPrChange>
        </w:rPr>
        <w:t>Résultat</w:t>
      </w:r>
      <w:r w:rsidR="00651EBB" w:rsidRPr="0057718E">
        <w:rPr>
          <w:rPrChange w:id="4097" w:author="Microsoft Office User" w:date="2025-01-28T16:29:00Z">
            <w:rPr>
              <w:lang w:val="fr-SN"/>
            </w:rPr>
          </w:rPrChange>
        </w:rPr>
        <w:t>s</w:t>
      </w:r>
      <w:r w:rsidRPr="0057718E">
        <w:rPr>
          <w:rPrChange w:id="4098" w:author="Microsoft Office User" w:date="2025-01-28T16:29:00Z">
            <w:rPr>
              <w:lang w:val="fr-SN"/>
            </w:rPr>
          </w:rPrChange>
        </w:rPr>
        <w:t xml:space="preserve"> et discussion</w:t>
      </w:r>
      <w:bookmarkEnd w:id="4095"/>
    </w:p>
    <w:p w14:paraId="28717820" w14:textId="6EE5B19C" w:rsidR="001C7727" w:rsidRPr="0057718E" w:rsidRDefault="00237D1F" w:rsidP="00B9476C">
      <w:pPr>
        <w:pStyle w:val="Paragraphedeliste"/>
        <w:numPr>
          <w:ilvl w:val="0"/>
          <w:numId w:val="21"/>
        </w:numPr>
        <w:rPr>
          <w:b/>
          <w:bCs/>
          <w:rPrChange w:id="4099" w:author="Microsoft Office User" w:date="2025-01-28T16:29:00Z">
            <w:rPr>
              <w:b/>
              <w:bCs/>
              <w:lang w:val="fr-SN"/>
            </w:rPr>
          </w:rPrChange>
        </w:rPr>
      </w:pPr>
      <w:r w:rsidRPr="0057718E">
        <w:rPr>
          <w:b/>
          <w:bCs/>
          <w:rPrChange w:id="4100" w:author="Microsoft Office User" w:date="2025-01-28T16:29:00Z">
            <w:rPr>
              <w:b/>
              <w:bCs/>
              <w:lang w:val="fr-SN"/>
            </w:rPr>
          </w:rPrChange>
        </w:rPr>
        <w:t>Résultats</w:t>
      </w:r>
    </w:p>
    <w:p w14:paraId="06596A62" w14:textId="77777777" w:rsidR="00D31C74" w:rsidRPr="0057718E" w:rsidRDefault="00D31C74" w:rsidP="00D31C74">
      <w:pPr>
        <w:rPr>
          <w:rPrChange w:id="4101" w:author="Microsoft Office User" w:date="2025-01-28T16:29:00Z">
            <w:rPr>
              <w:lang w:val="fr-SN"/>
            </w:rPr>
          </w:rPrChange>
        </w:rPr>
      </w:pPr>
      <w:r w:rsidRPr="0057718E">
        <w:rPr>
          <w:rPrChange w:id="4102" w:author="Microsoft Office User" w:date="2025-01-28T16:29:00Z">
            <w:rPr>
              <w:lang w:val="fr-SN"/>
            </w:rPr>
          </w:rPrChange>
        </w:rPr>
        <w:t xml:space="preserve">Pour dire vrai, développer ce </w:t>
      </w:r>
      <w:proofErr w:type="spellStart"/>
      <w:r w:rsidRPr="0057718E">
        <w:rPr>
          <w:rPrChange w:id="4103" w:author="Microsoft Office User" w:date="2025-01-28T16:29:00Z">
            <w:rPr>
              <w:lang w:val="fr-SN"/>
            </w:rPr>
          </w:rPrChange>
        </w:rPr>
        <w:t>Chatbot</w:t>
      </w:r>
      <w:proofErr w:type="spellEnd"/>
      <w:r w:rsidRPr="0057718E">
        <w:rPr>
          <w:rPrChange w:id="4104" w:author="Microsoft Office User" w:date="2025-01-28T16:29:00Z">
            <w:rPr>
              <w:lang w:val="fr-SN"/>
            </w:rPr>
          </w:rPrChange>
        </w:rPr>
        <w:t xml:space="preserve"> n’est pas une mince affaire, cela nous demandait beaucoup de compétences en IA, ce qui n’a pas toujours été facile, mais la qualité qu’il nous fallait le plus et dont nous nous sommes armés, c’était la patience. C’est ce que nous allons présenter : les résultats que nous avons obtenus durant le développement de ce </w:t>
      </w:r>
      <w:proofErr w:type="spellStart"/>
      <w:r w:rsidRPr="0057718E">
        <w:rPr>
          <w:rPrChange w:id="4105" w:author="Microsoft Office User" w:date="2025-01-28T16:29:00Z">
            <w:rPr>
              <w:lang w:val="fr-SN"/>
            </w:rPr>
          </w:rPrChange>
        </w:rPr>
        <w:t>Chatbot</w:t>
      </w:r>
      <w:proofErr w:type="spellEnd"/>
      <w:r w:rsidRPr="0057718E">
        <w:rPr>
          <w:rPrChange w:id="4106" w:author="Microsoft Office User" w:date="2025-01-28T16:29:00Z">
            <w:rPr>
              <w:lang w:val="fr-SN"/>
            </w:rPr>
          </w:rPrChange>
        </w:rPr>
        <w:t xml:space="preserve">. Ce qu’il faut savoir quand on manipule du texte, c’est qu’il y a deux niveaux de difficulté. D’abord, il y a la représentation de texte : ce qui veut dire transformer le texte en nombres dans le but qu’il puisse être passé dans un modèle. Le deuxième niveau de difficulté, c’est le développement en tant que tel. La manière dont nous avons procédé est la suivante : pour chaque méthode de représentation, nous l’avons fait passer sur tous les modèles choisis. Il y aura trois méthodes de représentation, à savoir le bag of </w:t>
      </w:r>
      <w:proofErr w:type="spellStart"/>
      <w:r w:rsidRPr="0057718E">
        <w:rPr>
          <w:rPrChange w:id="4107" w:author="Microsoft Office User" w:date="2025-01-28T16:29:00Z">
            <w:rPr>
              <w:lang w:val="fr-SN"/>
            </w:rPr>
          </w:rPrChange>
        </w:rPr>
        <w:t>words</w:t>
      </w:r>
      <w:proofErr w:type="spellEnd"/>
      <w:r w:rsidRPr="0057718E">
        <w:rPr>
          <w:rPrChange w:id="4108" w:author="Microsoft Office User" w:date="2025-01-28T16:29:00Z">
            <w:rPr>
              <w:lang w:val="fr-SN"/>
            </w:rPr>
          </w:rPrChange>
        </w:rPr>
        <w:t>, le bag of n-grams et le TF-IDF, ajoutées à cela six modèles que nous avons choisis.</w:t>
      </w:r>
    </w:p>
    <w:p w14:paraId="39805EBC" w14:textId="43DEF8A9" w:rsidR="0086253E" w:rsidRPr="0057718E" w:rsidRDefault="00D31C74" w:rsidP="00D31C74">
      <w:pPr>
        <w:rPr>
          <w:rPrChange w:id="4109" w:author="Microsoft Office User" w:date="2025-01-28T16:29:00Z">
            <w:rPr>
              <w:lang w:val="fr-SN"/>
            </w:rPr>
          </w:rPrChange>
        </w:rPr>
      </w:pPr>
      <w:r w:rsidRPr="0057718E">
        <w:rPr>
          <w:rPrChange w:id="4110" w:author="Microsoft Office User" w:date="2025-01-28T16:29:00Z">
            <w:rPr>
              <w:lang w:val="fr-SN"/>
            </w:rPr>
          </w:rPrChange>
        </w:rPr>
        <w:t xml:space="preserve">Les métriques que nous avons utilisées sont la précision, le </w:t>
      </w:r>
      <w:proofErr w:type="spellStart"/>
      <w:r w:rsidRPr="0057718E">
        <w:rPr>
          <w:rPrChange w:id="4111" w:author="Microsoft Office User" w:date="2025-01-28T16:29:00Z">
            <w:rPr>
              <w:lang w:val="fr-SN"/>
            </w:rPr>
          </w:rPrChange>
        </w:rPr>
        <w:t>recall</w:t>
      </w:r>
      <w:proofErr w:type="spellEnd"/>
      <w:r w:rsidRPr="0057718E">
        <w:rPr>
          <w:rPrChange w:id="4112" w:author="Microsoft Office User" w:date="2025-01-28T16:29:00Z">
            <w:rPr>
              <w:lang w:val="fr-SN"/>
            </w:rPr>
          </w:rPrChange>
        </w:rPr>
        <w:t xml:space="preserve">, et le f1-score, que nous avons déjà abordés dans la partie des prérequis mathématiques. Nous sommes </w:t>
      </w:r>
      <w:r w:rsidR="00FF5617" w:rsidRPr="0057718E">
        <w:rPr>
          <w:rPrChange w:id="4113" w:author="Microsoft Office User" w:date="2025-01-28T16:29:00Z">
            <w:rPr>
              <w:lang w:val="fr-SN"/>
            </w:rPr>
          </w:rPrChange>
        </w:rPr>
        <w:t>fin prêt</w:t>
      </w:r>
      <w:r w:rsidRPr="0057718E">
        <w:rPr>
          <w:rPrChange w:id="4114" w:author="Microsoft Office User" w:date="2025-01-28T16:29:00Z">
            <w:rPr>
              <w:lang w:val="fr-SN"/>
            </w:rPr>
          </w:rPrChange>
        </w:rPr>
        <w:t xml:space="preserve"> pour présenter les résultats obtenus.</w:t>
      </w:r>
    </w:p>
    <w:p w14:paraId="650EEE67" w14:textId="47479508" w:rsidR="002F336C" w:rsidRPr="0057718E" w:rsidRDefault="002F336C" w:rsidP="00B9476C">
      <w:pPr>
        <w:pStyle w:val="Paragraphedeliste"/>
        <w:numPr>
          <w:ilvl w:val="1"/>
          <w:numId w:val="21"/>
        </w:numPr>
        <w:rPr>
          <w:rPrChange w:id="4115" w:author="Microsoft Office User" w:date="2025-01-28T16:29:00Z">
            <w:rPr>
              <w:lang w:val="fr-SN"/>
            </w:rPr>
          </w:rPrChange>
        </w:rPr>
      </w:pPr>
      <w:r w:rsidRPr="0057718E">
        <w:rPr>
          <w:i/>
          <w:iCs/>
          <w:rPrChange w:id="4116" w:author="Microsoft Office User" w:date="2025-01-28T16:29:00Z">
            <w:rPr>
              <w:i/>
              <w:iCs/>
              <w:lang w:val="fr-SN"/>
            </w:rPr>
          </w:rPrChange>
        </w:rPr>
        <w:t>SVM</w:t>
      </w:r>
    </w:p>
    <w:tbl>
      <w:tblPr>
        <w:tblStyle w:val="Tableausimp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7718E" w14:paraId="2C7F0776"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21E19B" w14:textId="77777777" w:rsidR="00703313" w:rsidRPr="0057718E" w:rsidRDefault="00703313" w:rsidP="008D63AC">
            <w:pPr>
              <w:rPr>
                <w:rPrChange w:id="4117" w:author="Microsoft Office User" w:date="2025-01-28T16:29:00Z">
                  <w:rPr>
                    <w:lang w:val="fr-SN"/>
                  </w:rPr>
                </w:rPrChange>
              </w:rPr>
            </w:pPr>
            <w:proofErr w:type="spellStart"/>
            <w:r w:rsidRPr="0057718E">
              <w:rPr>
                <w:rPrChange w:id="4118" w:author="Microsoft Office User" w:date="2025-01-28T16:29:00Z">
                  <w:rPr>
                    <w:lang w:val="fr-SN"/>
                  </w:rPr>
                </w:rPrChange>
              </w:rPr>
              <w:t>Intents</w:t>
            </w:r>
            <w:proofErr w:type="spellEnd"/>
          </w:p>
        </w:tc>
        <w:tc>
          <w:tcPr>
            <w:tcW w:w="2250" w:type="dxa"/>
            <w:gridSpan w:val="3"/>
          </w:tcPr>
          <w:p w14:paraId="2AD8D14D"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119" w:author="Microsoft Office User" w:date="2025-01-28T16:29:00Z">
                  <w:rPr>
                    <w:lang w:val="fr-SN"/>
                  </w:rPr>
                </w:rPrChange>
              </w:rPr>
            </w:pPr>
            <w:r w:rsidRPr="0057718E">
              <w:rPr>
                <w:rPrChange w:id="4120" w:author="Microsoft Office User" w:date="2025-01-28T16:29:00Z">
                  <w:rPr>
                    <w:lang w:val="fr-SN"/>
                  </w:rPr>
                </w:rPrChange>
              </w:rPr>
              <w:t>Précision</w:t>
            </w:r>
          </w:p>
        </w:tc>
        <w:tc>
          <w:tcPr>
            <w:tcW w:w="2340" w:type="dxa"/>
            <w:gridSpan w:val="3"/>
          </w:tcPr>
          <w:p w14:paraId="5AE23037"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i/>
                <w:iCs/>
                <w:rPrChange w:id="4121" w:author="Microsoft Office User" w:date="2025-01-28T16:29:00Z">
                  <w:rPr>
                    <w:i/>
                    <w:iCs/>
                    <w:lang w:val="fr-SN"/>
                  </w:rPr>
                </w:rPrChange>
              </w:rPr>
            </w:pPr>
            <w:proofErr w:type="spellStart"/>
            <w:r w:rsidRPr="0057718E">
              <w:rPr>
                <w:i/>
                <w:iCs/>
                <w:rPrChange w:id="4122" w:author="Microsoft Office User" w:date="2025-01-28T16:29:00Z">
                  <w:rPr>
                    <w:i/>
                    <w:iCs/>
                    <w:lang w:val="fr-SN"/>
                  </w:rPr>
                </w:rPrChange>
              </w:rPr>
              <w:t>Recall</w:t>
            </w:r>
            <w:proofErr w:type="spellEnd"/>
          </w:p>
        </w:tc>
        <w:tc>
          <w:tcPr>
            <w:tcW w:w="2160" w:type="dxa"/>
            <w:gridSpan w:val="3"/>
          </w:tcPr>
          <w:p w14:paraId="3260A57E"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123" w:author="Microsoft Office User" w:date="2025-01-28T16:29:00Z">
                  <w:rPr>
                    <w:lang w:val="fr-SN"/>
                  </w:rPr>
                </w:rPrChange>
              </w:rPr>
            </w:pPr>
            <w:r w:rsidRPr="0057718E">
              <w:rPr>
                <w:rPrChange w:id="4124" w:author="Microsoft Office User" w:date="2025-01-28T16:29:00Z">
                  <w:rPr>
                    <w:lang w:val="fr-SN"/>
                  </w:rPr>
                </w:rPrChange>
              </w:rPr>
              <w:t>F1-score</w:t>
            </w:r>
          </w:p>
        </w:tc>
        <w:tc>
          <w:tcPr>
            <w:tcW w:w="1075" w:type="dxa"/>
          </w:tcPr>
          <w:p w14:paraId="40B9A1C0"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125" w:author="Microsoft Office User" w:date="2025-01-28T16:29:00Z">
                  <w:rPr>
                    <w:lang w:val="fr-SN"/>
                  </w:rPr>
                </w:rPrChange>
              </w:rPr>
            </w:pPr>
            <w:r w:rsidRPr="0057718E">
              <w:rPr>
                <w:rPrChange w:id="4126" w:author="Microsoft Office User" w:date="2025-01-28T16:29:00Z">
                  <w:rPr>
                    <w:lang w:val="fr-SN"/>
                  </w:rPr>
                </w:rPrChange>
              </w:rPr>
              <w:t>Support</w:t>
            </w:r>
          </w:p>
        </w:tc>
      </w:tr>
      <w:tr w:rsidR="00703313" w:rsidRPr="0057718E" w14:paraId="7AF7445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4E0300" w14:textId="77777777" w:rsidR="00703313" w:rsidRPr="0057718E" w:rsidRDefault="00703313" w:rsidP="008D63AC">
            <w:pPr>
              <w:rPr>
                <w:rPrChange w:id="4127" w:author="Microsoft Office User" w:date="2025-01-28T16:29:00Z">
                  <w:rPr>
                    <w:lang w:val="fr-SN"/>
                  </w:rPr>
                </w:rPrChange>
              </w:rPr>
            </w:pPr>
            <w:r w:rsidRPr="0057718E">
              <w:rPr>
                <w:rPrChange w:id="4128" w:author="Microsoft Office User" w:date="2025-01-28T16:29:00Z">
                  <w:rPr>
                    <w:lang w:val="fr-SN"/>
                  </w:rPr>
                </w:rPrChange>
              </w:rPr>
              <w:t>Banalité</w:t>
            </w:r>
          </w:p>
        </w:tc>
        <w:tc>
          <w:tcPr>
            <w:tcW w:w="720" w:type="dxa"/>
          </w:tcPr>
          <w:p w14:paraId="6BD5D543"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129" w:author="Microsoft Office User" w:date="2025-01-28T16:29:00Z">
                  <w:rPr>
                    <w:lang w:val="fr-SN"/>
                  </w:rPr>
                </w:rPrChange>
              </w:rPr>
            </w:pPr>
            <w:r w:rsidRPr="0057718E">
              <w:rPr>
                <w:rPrChange w:id="4130" w:author="Microsoft Office User" w:date="2025-01-28T16:29:00Z">
                  <w:rPr>
                    <w:lang w:val="fr-SN"/>
                  </w:rPr>
                </w:rPrChange>
              </w:rPr>
              <w:t>Bow</w:t>
            </w:r>
          </w:p>
        </w:tc>
        <w:tc>
          <w:tcPr>
            <w:tcW w:w="810" w:type="dxa"/>
          </w:tcPr>
          <w:p w14:paraId="05636960"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131" w:author="Microsoft Office User" w:date="2025-01-28T16:29:00Z">
                  <w:rPr>
                    <w:lang w:val="fr-SN"/>
                  </w:rPr>
                </w:rPrChange>
              </w:rPr>
            </w:pPr>
            <w:r w:rsidRPr="0057718E">
              <w:rPr>
                <w:rPrChange w:id="4132" w:author="Microsoft Office User" w:date="2025-01-28T16:29:00Z">
                  <w:rPr>
                    <w:lang w:val="fr-SN"/>
                  </w:rPr>
                </w:rPrChange>
              </w:rPr>
              <w:t>Bon</w:t>
            </w:r>
          </w:p>
        </w:tc>
        <w:tc>
          <w:tcPr>
            <w:tcW w:w="720" w:type="dxa"/>
          </w:tcPr>
          <w:p w14:paraId="51CE2911"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133" w:author="Microsoft Office User" w:date="2025-01-28T16:29:00Z">
                  <w:rPr>
                    <w:lang w:val="fr-SN"/>
                  </w:rPr>
                </w:rPrChange>
              </w:rPr>
            </w:pPr>
            <w:r w:rsidRPr="0057718E">
              <w:rPr>
                <w:rPrChange w:id="4134" w:author="Microsoft Office User" w:date="2025-01-28T16:29:00Z">
                  <w:rPr>
                    <w:lang w:val="fr-SN"/>
                  </w:rPr>
                </w:rPrChange>
              </w:rPr>
              <w:t>Tf-</w:t>
            </w:r>
          </w:p>
        </w:tc>
        <w:tc>
          <w:tcPr>
            <w:tcW w:w="720" w:type="dxa"/>
          </w:tcPr>
          <w:p w14:paraId="6D0A5CEC"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135" w:author="Microsoft Office User" w:date="2025-01-28T16:29:00Z">
                  <w:rPr>
                    <w:lang w:val="fr-SN"/>
                  </w:rPr>
                </w:rPrChange>
              </w:rPr>
            </w:pPr>
            <w:r w:rsidRPr="0057718E">
              <w:rPr>
                <w:rPrChange w:id="4136" w:author="Microsoft Office User" w:date="2025-01-28T16:29:00Z">
                  <w:rPr>
                    <w:lang w:val="fr-SN"/>
                  </w:rPr>
                </w:rPrChange>
              </w:rPr>
              <w:t>Bow</w:t>
            </w:r>
          </w:p>
        </w:tc>
        <w:tc>
          <w:tcPr>
            <w:tcW w:w="810" w:type="dxa"/>
          </w:tcPr>
          <w:p w14:paraId="419BAB37"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137" w:author="Microsoft Office User" w:date="2025-01-28T16:29:00Z">
                  <w:rPr>
                    <w:lang w:val="fr-SN"/>
                  </w:rPr>
                </w:rPrChange>
              </w:rPr>
            </w:pPr>
            <w:r w:rsidRPr="0057718E">
              <w:rPr>
                <w:rPrChange w:id="4138" w:author="Microsoft Office User" w:date="2025-01-28T16:29:00Z">
                  <w:rPr>
                    <w:lang w:val="fr-SN"/>
                  </w:rPr>
                </w:rPrChange>
              </w:rPr>
              <w:t>Bon</w:t>
            </w:r>
          </w:p>
        </w:tc>
        <w:tc>
          <w:tcPr>
            <w:tcW w:w="810" w:type="dxa"/>
          </w:tcPr>
          <w:p w14:paraId="0C0442F6"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139" w:author="Microsoft Office User" w:date="2025-01-28T16:29:00Z">
                  <w:rPr>
                    <w:lang w:val="fr-SN"/>
                  </w:rPr>
                </w:rPrChange>
              </w:rPr>
            </w:pPr>
            <w:r w:rsidRPr="0057718E">
              <w:rPr>
                <w:rPrChange w:id="4140" w:author="Microsoft Office User" w:date="2025-01-28T16:29:00Z">
                  <w:rPr>
                    <w:lang w:val="fr-SN"/>
                  </w:rPr>
                </w:rPrChange>
              </w:rPr>
              <w:t>Tf-</w:t>
            </w:r>
          </w:p>
        </w:tc>
        <w:tc>
          <w:tcPr>
            <w:tcW w:w="720" w:type="dxa"/>
          </w:tcPr>
          <w:p w14:paraId="1A899303"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141" w:author="Microsoft Office User" w:date="2025-01-28T16:29:00Z">
                  <w:rPr>
                    <w:lang w:val="fr-SN"/>
                  </w:rPr>
                </w:rPrChange>
              </w:rPr>
            </w:pPr>
            <w:r w:rsidRPr="0057718E">
              <w:rPr>
                <w:rPrChange w:id="4142" w:author="Microsoft Office User" w:date="2025-01-28T16:29:00Z">
                  <w:rPr>
                    <w:lang w:val="fr-SN"/>
                  </w:rPr>
                </w:rPrChange>
              </w:rPr>
              <w:t>Bow</w:t>
            </w:r>
          </w:p>
        </w:tc>
        <w:tc>
          <w:tcPr>
            <w:tcW w:w="720" w:type="dxa"/>
          </w:tcPr>
          <w:p w14:paraId="2AD9A40C"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143" w:author="Microsoft Office User" w:date="2025-01-28T16:29:00Z">
                  <w:rPr>
                    <w:lang w:val="fr-SN"/>
                  </w:rPr>
                </w:rPrChange>
              </w:rPr>
            </w:pPr>
            <w:r w:rsidRPr="0057718E">
              <w:rPr>
                <w:rPrChange w:id="4144" w:author="Microsoft Office User" w:date="2025-01-28T16:29:00Z">
                  <w:rPr>
                    <w:lang w:val="fr-SN"/>
                  </w:rPr>
                </w:rPrChange>
              </w:rPr>
              <w:t>Bon</w:t>
            </w:r>
          </w:p>
        </w:tc>
        <w:tc>
          <w:tcPr>
            <w:tcW w:w="720" w:type="dxa"/>
          </w:tcPr>
          <w:p w14:paraId="7A771E8C"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145" w:author="Microsoft Office User" w:date="2025-01-28T16:29:00Z">
                  <w:rPr>
                    <w:lang w:val="fr-SN"/>
                  </w:rPr>
                </w:rPrChange>
              </w:rPr>
            </w:pPr>
            <w:r w:rsidRPr="0057718E">
              <w:rPr>
                <w:rPrChange w:id="4146" w:author="Microsoft Office User" w:date="2025-01-28T16:29:00Z">
                  <w:rPr>
                    <w:lang w:val="fr-SN"/>
                  </w:rPr>
                </w:rPrChange>
              </w:rPr>
              <w:t>Tf-</w:t>
            </w:r>
          </w:p>
        </w:tc>
        <w:tc>
          <w:tcPr>
            <w:tcW w:w="1075" w:type="dxa"/>
          </w:tcPr>
          <w:p w14:paraId="46DBD7EC"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147" w:author="Microsoft Office User" w:date="2025-01-28T16:29:00Z">
                  <w:rPr>
                    <w:lang w:val="fr-SN"/>
                  </w:rPr>
                </w:rPrChange>
              </w:rPr>
            </w:pPr>
            <w:r w:rsidRPr="0057718E">
              <w:rPr>
                <w:rPrChange w:id="4148" w:author="Microsoft Office User" w:date="2025-01-28T16:29:00Z">
                  <w:rPr>
                    <w:lang w:val="fr-SN"/>
                  </w:rPr>
                </w:rPrChange>
              </w:rPr>
              <w:t>200</w:t>
            </w:r>
          </w:p>
        </w:tc>
      </w:tr>
      <w:tr w:rsidR="00600AB7" w:rsidRPr="0057718E" w14:paraId="79B09D9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B057BA5" w14:textId="77777777" w:rsidR="00600AB7" w:rsidRPr="0057718E" w:rsidRDefault="00600AB7" w:rsidP="00600AB7">
            <w:pPr>
              <w:rPr>
                <w:rPrChange w:id="4149" w:author="Microsoft Office User" w:date="2025-01-28T16:29:00Z">
                  <w:rPr>
                    <w:lang w:val="fr-SN"/>
                  </w:rPr>
                </w:rPrChange>
              </w:rPr>
            </w:pPr>
            <w:r w:rsidRPr="0057718E">
              <w:rPr>
                <w:rPrChange w:id="4150" w:author="Microsoft Office User" w:date="2025-01-28T16:29:00Z">
                  <w:rPr>
                    <w:lang w:val="fr-SN"/>
                  </w:rPr>
                </w:rPrChange>
              </w:rPr>
              <w:t>Remercier</w:t>
            </w:r>
          </w:p>
        </w:tc>
        <w:tc>
          <w:tcPr>
            <w:tcW w:w="720" w:type="dxa"/>
          </w:tcPr>
          <w:p w14:paraId="1C655211" w14:textId="29584794"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51" w:author="Microsoft Office User" w:date="2025-01-28T16:29:00Z">
                  <w:rPr>
                    <w:lang w:val="fr-SN"/>
                  </w:rPr>
                </w:rPrChange>
              </w:rPr>
            </w:pPr>
            <w:r w:rsidRPr="0057718E">
              <w:t>0.97</w:t>
            </w:r>
          </w:p>
        </w:tc>
        <w:tc>
          <w:tcPr>
            <w:tcW w:w="810" w:type="dxa"/>
          </w:tcPr>
          <w:p w14:paraId="760A2A04" w14:textId="3E7913AD"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52" w:author="Microsoft Office User" w:date="2025-01-28T16:29:00Z">
                  <w:rPr>
                    <w:lang w:val="fr-SN"/>
                  </w:rPr>
                </w:rPrChange>
              </w:rPr>
            </w:pPr>
            <w:r w:rsidRPr="0057718E">
              <w:t>0.99</w:t>
            </w:r>
          </w:p>
        </w:tc>
        <w:tc>
          <w:tcPr>
            <w:tcW w:w="720" w:type="dxa"/>
          </w:tcPr>
          <w:p w14:paraId="7EFAE578" w14:textId="70BA0075"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53" w:author="Microsoft Office User" w:date="2025-01-28T16:29:00Z">
                  <w:rPr>
                    <w:lang w:val="fr-SN"/>
                  </w:rPr>
                </w:rPrChange>
              </w:rPr>
            </w:pPr>
            <w:r w:rsidRPr="0057718E">
              <w:t>0.98</w:t>
            </w:r>
          </w:p>
        </w:tc>
        <w:tc>
          <w:tcPr>
            <w:tcW w:w="720" w:type="dxa"/>
          </w:tcPr>
          <w:p w14:paraId="7A421CE8" w14:textId="42803F3C"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54" w:author="Microsoft Office User" w:date="2025-01-28T16:29:00Z">
                  <w:rPr>
                    <w:lang w:val="fr-SN"/>
                  </w:rPr>
                </w:rPrChange>
              </w:rPr>
            </w:pPr>
            <w:r w:rsidRPr="0057718E">
              <w:t>0.99</w:t>
            </w:r>
          </w:p>
        </w:tc>
        <w:tc>
          <w:tcPr>
            <w:tcW w:w="810" w:type="dxa"/>
          </w:tcPr>
          <w:p w14:paraId="555BFB46" w14:textId="08416F05"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55" w:author="Microsoft Office User" w:date="2025-01-28T16:29:00Z">
                  <w:rPr>
                    <w:lang w:val="fr-SN"/>
                  </w:rPr>
                </w:rPrChange>
              </w:rPr>
            </w:pPr>
            <w:r w:rsidRPr="0057718E">
              <w:t>0.99</w:t>
            </w:r>
          </w:p>
        </w:tc>
        <w:tc>
          <w:tcPr>
            <w:tcW w:w="810" w:type="dxa"/>
          </w:tcPr>
          <w:p w14:paraId="44C3842C" w14:textId="7B4A4090"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56" w:author="Microsoft Office User" w:date="2025-01-28T16:29:00Z">
                  <w:rPr>
                    <w:lang w:val="fr-SN"/>
                  </w:rPr>
                </w:rPrChange>
              </w:rPr>
            </w:pPr>
            <w:r w:rsidRPr="0057718E">
              <w:t>0.99</w:t>
            </w:r>
          </w:p>
        </w:tc>
        <w:tc>
          <w:tcPr>
            <w:tcW w:w="720" w:type="dxa"/>
          </w:tcPr>
          <w:p w14:paraId="1BB25A5D" w14:textId="26BE50A0"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57" w:author="Microsoft Office User" w:date="2025-01-28T16:29:00Z">
                  <w:rPr>
                    <w:lang w:val="fr-SN"/>
                  </w:rPr>
                </w:rPrChange>
              </w:rPr>
            </w:pPr>
            <w:r w:rsidRPr="0057718E">
              <w:t>0.98</w:t>
            </w:r>
          </w:p>
        </w:tc>
        <w:tc>
          <w:tcPr>
            <w:tcW w:w="720" w:type="dxa"/>
          </w:tcPr>
          <w:p w14:paraId="2441551D" w14:textId="10311973"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58" w:author="Microsoft Office User" w:date="2025-01-28T16:29:00Z">
                  <w:rPr>
                    <w:lang w:val="fr-SN"/>
                  </w:rPr>
                </w:rPrChange>
              </w:rPr>
            </w:pPr>
            <w:r w:rsidRPr="0057718E">
              <w:t>0.99</w:t>
            </w:r>
          </w:p>
        </w:tc>
        <w:tc>
          <w:tcPr>
            <w:tcW w:w="720" w:type="dxa"/>
          </w:tcPr>
          <w:p w14:paraId="796AFD44" w14:textId="59CCD24B"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59" w:author="Microsoft Office User" w:date="2025-01-28T16:29:00Z">
                  <w:rPr>
                    <w:lang w:val="fr-SN"/>
                  </w:rPr>
                </w:rPrChange>
              </w:rPr>
            </w:pPr>
            <w:r w:rsidRPr="0057718E">
              <w:t>0.99</w:t>
            </w:r>
          </w:p>
        </w:tc>
        <w:tc>
          <w:tcPr>
            <w:tcW w:w="1075" w:type="dxa"/>
          </w:tcPr>
          <w:p w14:paraId="188321B3" w14:textId="77777777"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60" w:author="Microsoft Office User" w:date="2025-01-28T16:29:00Z">
                  <w:rPr>
                    <w:lang w:val="fr-SN"/>
                  </w:rPr>
                </w:rPrChange>
              </w:rPr>
            </w:pPr>
            <w:r w:rsidRPr="0057718E">
              <w:rPr>
                <w:rPrChange w:id="4161" w:author="Microsoft Office User" w:date="2025-01-28T16:29:00Z">
                  <w:rPr>
                    <w:lang w:val="fr-SN"/>
                  </w:rPr>
                </w:rPrChange>
              </w:rPr>
              <w:t>200</w:t>
            </w:r>
          </w:p>
        </w:tc>
      </w:tr>
      <w:tr w:rsidR="00600AB7" w:rsidRPr="0057718E" w14:paraId="3381DA3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9A1089" w14:textId="77777777" w:rsidR="00600AB7" w:rsidRPr="0057718E" w:rsidRDefault="00600AB7" w:rsidP="00600AB7">
            <w:pPr>
              <w:rPr>
                <w:rPrChange w:id="4162" w:author="Microsoft Office User" w:date="2025-01-28T16:29:00Z">
                  <w:rPr>
                    <w:lang w:val="fr-SN"/>
                  </w:rPr>
                </w:rPrChange>
              </w:rPr>
            </w:pPr>
            <w:r w:rsidRPr="0057718E">
              <w:rPr>
                <w:rPrChange w:id="4163" w:author="Microsoft Office User" w:date="2025-01-28T16:29:00Z">
                  <w:rPr>
                    <w:lang w:val="fr-SN"/>
                  </w:rPr>
                </w:rPrChange>
              </w:rPr>
              <w:t>Aide</w:t>
            </w:r>
          </w:p>
        </w:tc>
        <w:tc>
          <w:tcPr>
            <w:tcW w:w="720" w:type="dxa"/>
          </w:tcPr>
          <w:p w14:paraId="3C78FC43" w14:textId="3ABED4A1"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64" w:author="Microsoft Office User" w:date="2025-01-28T16:29:00Z">
                  <w:rPr>
                    <w:lang w:val="fr-SN"/>
                  </w:rPr>
                </w:rPrChange>
              </w:rPr>
            </w:pPr>
            <w:r w:rsidRPr="0057718E">
              <w:t>1.00</w:t>
            </w:r>
          </w:p>
        </w:tc>
        <w:tc>
          <w:tcPr>
            <w:tcW w:w="810" w:type="dxa"/>
          </w:tcPr>
          <w:p w14:paraId="08725B6D" w14:textId="45F49A5B"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65" w:author="Microsoft Office User" w:date="2025-01-28T16:29:00Z">
                  <w:rPr>
                    <w:lang w:val="fr-SN"/>
                  </w:rPr>
                </w:rPrChange>
              </w:rPr>
            </w:pPr>
            <w:r w:rsidRPr="0057718E">
              <w:t>1.00</w:t>
            </w:r>
          </w:p>
        </w:tc>
        <w:tc>
          <w:tcPr>
            <w:tcW w:w="720" w:type="dxa"/>
          </w:tcPr>
          <w:p w14:paraId="262A2A35" w14:textId="2AB08DBA"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66" w:author="Microsoft Office User" w:date="2025-01-28T16:29:00Z">
                  <w:rPr>
                    <w:lang w:val="fr-SN"/>
                  </w:rPr>
                </w:rPrChange>
              </w:rPr>
            </w:pPr>
            <w:r w:rsidRPr="0057718E">
              <w:t>1.00</w:t>
            </w:r>
          </w:p>
        </w:tc>
        <w:tc>
          <w:tcPr>
            <w:tcW w:w="720" w:type="dxa"/>
          </w:tcPr>
          <w:p w14:paraId="3AA20347" w14:textId="4D06A894"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67" w:author="Microsoft Office User" w:date="2025-01-28T16:29:00Z">
                  <w:rPr>
                    <w:lang w:val="fr-SN"/>
                  </w:rPr>
                </w:rPrChange>
              </w:rPr>
            </w:pPr>
            <w:r w:rsidRPr="0057718E">
              <w:t>0.98</w:t>
            </w:r>
          </w:p>
        </w:tc>
        <w:tc>
          <w:tcPr>
            <w:tcW w:w="810" w:type="dxa"/>
          </w:tcPr>
          <w:p w14:paraId="74649454" w14:textId="514CC132"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68" w:author="Microsoft Office User" w:date="2025-01-28T16:29:00Z">
                  <w:rPr>
                    <w:lang w:val="fr-SN"/>
                  </w:rPr>
                </w:rPrChange>
              </w:rPr>
            </w:pPr>
            <w:r w:rsidRPr="0057718E">
              <w:t>0.98</w:t>
            </w:r>
          </w:p>
        </w:tc>
        <w:tc>
          <w:tcPr>
            <w:tcW w:w="810" w:type="dxa"/>
          </w:tcPr>
          <w:p w14:paraId="519B5D0A" w14:textId="6A9BDFD4"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69" w:author="Microsoft Office User" w:date="2025-01-28T16:29:00Z">
                  <w:rPr>
                    <w:lang w:val="fr-SN"/>
                  </w:rPr>
                </w:rPrChange>
              </w:rPr>
            </w:pPr>
            <w:r w:rsidRPr="0057718E">
              <w:t>0.99</w:t>
            </w:r>
          </w:p>
        </w:tc>
        <w:tc>
          <w:tcPr>
            <w:tcW w:w="720" w:type="dxa"/>
          </w:tcPr>
          <w:p w14:paraId="504D32A8" w14:textId="6E27CE9B"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70" w:author="Microsoft Office User" w:date="2025-01-28T16:29:00Z">
                  <w:rPr>
                    <w:lang w:val="fr-SN"/>
                  </w:rPr>
                </w:rPrChange>
              </w:rPr>
            </w:pPr>
            <w:r w:rsidRPr="0057718E">
              <w:t>0.99</w:t>
            </w:r>
          </w:p>
        </w:tc>
        <w:tc>
          <w:tcPr>
            <w:tcW w:w="720" w:type="dxa"/>
          </w:tcPr>
          <w:p w14:paraId="3C9D31B2" w14:textId="46AA0F31"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71" w:author="Microsoft Office User" w:date="2025-01-28T16:29:00Z">
                  <w:rPr>
                    <w:lang w:val="fr-SN"/>
                  </w:rPr>
                </w:rPrChange>
              </w:rPr>
            </w:pPr>
            <w:r w:rsidRPr="0057718E">
              <w:t>0.99</w:t>
            </w:r>
          </w:p>
        </w:tc>
        <w:tc>
          <w:tcPr>
            <w:tcW w:w="720" w:type="dxa"/>
          </w:tcPr>
          <w:p w14:paraId="75884B42" w14:textId="21AC7671"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72" w:author="Microsoft Office User" w:date="2025-01-28T16:29:00Z">
                  <w:rPr>
                    <w:lang w:val="fr-SN"/>
                  </w:rPr>
                </w:rPrChange>
              </w:rPr>
            </w:pPr>
            <w:r w:rsidRPr="0057718E">
              <w:t>0.99</w:t>
            </w:r>
          </w:p>
        </w:tc>
        <w:tc>
          <w:tcPr>
            <w:tcW w:w="1075" w:type="dxa"/>
          </w:tcPr>
          <w:p w14:paraId="08BC1BC4" w14:textId="77777777"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73" w:author="Microsoft Office User" w:date="2025-01-28T16:29:00Z">
                  <w:rPr>
                    <w:lang w:val="fr-SN"/>
                  </w:rPr>
                </w:rPrChange>
              </w:rPr>
            </w:pPr>
            <w:r w:rsidRPr="0057718E">
              <w:rPr>
                <w:rPrChange w:id="4174" w:author="Microsoft Office User" w:date="2025-01-28T16:29:00Z">
                  <w:rPr>
                    <w:lang w:val="fr-SN"/>
                  </w:rPr>
                </w:rPrChange>
              </w:rPr>
              <w:t>200</w:t>
            </w:r>
          </w:p>
        </w:tc>
      </w:tr>
      <w:tr w:rsidR="00600AB7" w:rsidRPr="0057718E" w14:paraId="7CA7C928"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79C2ED1" w14:textId="77777777" w:rsidR="00600AB7" w:rsidRPr="0057718E" w:rsidRDefault="00600AB7" w:rsidP="00600AB7">
            <w:pPr>
              <w:rPr>
                <w:rPrChange w:id="4175" w:author="Microsoft Office User" w:date="2025-01-28T16:29:00Z">
                  <w:rPr>
                    <w:lang w:val="fr-SN"/>
                  </w:rPr>
                </w:rPrChange>
              </w:rPr>
            </w:pPr>
            <w:r w:rsidRPr="0057718E">
              <w:rPr>
                <w:rPrChange w:id="4176" w:author="Microsoft Office User" w:date="2025-01-28T16:29:00Z">
                  <w:rPr>
                    <w:lang w:val="fr-SN"/>
                  </w:rPr>
                </w:rPrChange>
              </w:rPr>
              <w:t>Prédiction</w:t>
            </w:r>
          </w:p>
        </w:tc>
        <w:tc>
          <w:tcPr>
            <w:tcW w:w="720" w:type="dxa"/>
          </w:tcPr>
          <w:p w14:paraId="5DBCD76C" w14:textId="45EFF27D"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77" w:author="Microsoft Office User" w:date="2025-01-28T16:29:00Z">
                  <w:rPr>
                    <w:lang w:val="fr-SN"/>
                  </w:rPr>
                </w:rPrChange>
              </w:rPr>
            </w:pPr>
            <w:r w:rsidRPr="0057718E">
              <w:t>0.99</w:t>
            </w:r>
          </w:p>
        </w:tc>
        <w:tc>
          <w:tcPr>
            <w:tcW w:w="810" w:type="dxa"/>
          </w:tcPr>
          <w:p w14:paraId="30A13FB9" w14:textId="53D26BF9"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78" w:author="Microsoft Office User" w:date="2025-01-28T16:29:00Z">
                  <w:rPr>
                    <w:lang w:val="fr-SN"/>
                  </w:rPr>
                </w:rPrChange>
              </w:rPr>
            </w:pPr>
            <w:r w:rsidRPr="0057718E">
              <w:t>1.00</w:t>
            </w:r>
          </w:p>
        </w:tc>
        <w:tc>
          <w:tcPr>
            <w:tcW w:w="720" w:type="dxa"/>
          </w:tcPr>
          <w:p w14:paraId="35166EDB" w14:textId="5239F0E9"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79" w:author="Microsoft Office User" w:date="2025-01-28T16:29:00Z">
                  <w:rPr>
                    <w:lang w:val="fr-SN"/>
                  </w:rPr>
                </w:rPrChange>
              </w:rPr>
            </w:pPr>
            <w:r w:rsidRPr="0057718E">
              <w:t>0.99</w:t>
            </w:r>
          </w:p>
        </w:tc>
        <w:tc>
          <w:tcPr>
            <w:tcW w:w="720" w:type="dxa"/>
          </w:tcPr>
          <w:p w14:paraId="38A78873" w14:textId="137E100F"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80" w:author="Microsoft Office User" w:date="2025-01-28T16:29:00Z">
                  <w:rPr>
                    <w:lang w:val="fr-SN"/>
                  </w:rPr>
                </w:rPrChange>
              </w:rPr>
            </w:pPr>
            <w:r w:rsidRPr="0057718E">
              <w:t>0.97</w:t>
            </w:r>
          </w:p>
        </w:tc>
        <w:tc>
          <w:tcPr>
            <w:tcW w:w="810" w:type="dxa"/>
          </w:tcPr>
          <w:p w14:paraId="0E2A62CC" w14:textId="089C85B7"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81" w:author="Microsoft Office User" w:date="2025-01-28T16:29:00Z">
                  <w:rPr>
                    <w:lang w:val="fr-SN"/>
                  </w:rPr>
                </w:rPrChange>
              </w:rPr>
            </w:pPr>
            <w:r w:rsidRPr="0057718E">
              <w:t>1.00</w:t>
            </w:r>
          </w:p>
        </w:tc>
        <w:tc>
          <w:tcPr>
            <w:tcW w:w="810" w:type="dxa"/>
          </w:tcPr>
          <w:p w14:paraId="0B1CD65F" w14:textId="78E6AA3E"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82" w:author="Microsoft Office User" w:date="2025-01-28T16:29:00Z">
                  <w:rPr>
                    <w:lang w:val="fr-SN"/>
                  </w:rPr>
                </w:rPrChange>
              </w:rPr>
            </w:pPr>
            <w:r w:rsidRPr="0057718E">
              <w:t>0.98</w:t>
            </w:r>
          </w:p>
        </w:tc>
        <w:tc>
          <w:tcPr>
            <w:tcW w:w="720" w:type="dxa"/>
          </w:tcPr>
          <w:p w14:paraId="6C58BF12" w14:textId="082E1144"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83" w:author="Microsoft Office User" w:date="2025-01-28T16:29:00Z">
                  <w:rPr>
                    <w:lang w:val="fr-SN"/>
                  </w:rPr>
                </w:rPrChange>
              </w:rPr>
            </w:pPr>
            <w:r w:rsidRPr="0057718E">
              <w:t>0.98</w:t>
            </w:r>
          </w:p>
        </w:tc>
        <w:tc>
          <w:tcPr>
            <w:tcW w:w="720" w:type="dxa"/>
          </w:tcPr>
          <w:p w14:paraId="23A6F719" w14:textId="0515B068"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84" w:author="Microsoft Office User" w:date="2025-01-28T16:29:00Z">
                  <w:rPr>
                    <w:lang w:val="fr-SN"/>
                  </w:rPr>
                </w:rPrChange>
              </w:rPr>
            </w:pPr>
            <w:r w:rsidRPr="0057718E">
              <w:t>1.00</w:t>
            </w:r>
          </w:p>
        </w:tc>
        <w:tc>
          <w:tcPr>
            <w:tcW w:w="720" w:type="dxa"/>
          </w:tcPr>
          <w:p w14:paraId="576240BD" w14:textId="704895CE"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85" w:author="Microsoft Office User" w:date="2025-01-28T16:29:00Z">
                  <w:rPr>
                    <w:lang w:val="fr-SN"/>
                  </w:rPr>
                </w:rPrChange>
              </w:rPr>
            </w:pPr>
            <w:r w:rsidRPr="0057718E">
              <w:t>0.99</w:t>
            </w:r>
          </w:p>
        </w:tc>
        <w:tc>
          <w:tcPr>
            <w:tcW w:w="1075" w:type="dxa"/>
          </w:tcPr>
          <w:p w14:paraId="6F5A7783" w14:textId="77777777"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186" w:author="Microsoft Office User" w:date="2025-01-28T16:29:00Z">
                  <w:rPr>
                    <w:lang w:val="fr-SN"/>
                  </w:rPr>
                </w:rPrChange>
              </w:rPr>
            </w:pPr>
            <w:r w:rsidRPr="0057718E">
              <w:rPr>
                <w:rPrChange w:id="4187" w:author="Microsoft Office User" w:date="2025-01-28T16:29:00Z">
                  <w:rPr>
                    <w:lang w:val="fr-SN"/>
                  </w:rPr>
                </w:rPrChange>
              </w:rPr>
              <w:t>200</w:t>
            </w:r>
          </w:p>
        </w:tc>
      </w:tr>
      <w:tr w:rsidR="00600AB7" w:rsidRPr="0057718E" w14:paraId="00BA7DE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BDD0B60" w14:textId="77777777" w:rsidR="00600AB7" w:rsidRPr="0057718E" w:rsidRDefault="00600AB7" w:rsidP="00600AB7">
            <w:pPr>
              <w:rPr>
                <w:rPrChange w:id="4188" w:author="Microsoft Office User" w:date="2025-01-28T16:29:00Z">
                  <w:rPr>
                    <w:lang w:val="fr-SN"/>
                  </w:rPr>
                </w:rPrChange>
              </w:rPr>
            </w:pPr>
            <w:r w:rsidRPr="0057718E">
              <w:rPr>
                <w:rPrChange w:id="4189" w:author="Microsoft Office User" w:date="2025-01-28T16:29:00Z">
                  <w:rPr>
                    <w:lang w:val="fr-SN"/>
                  </w:rPr>
                </w:rPrChange>
              </w:rPr>
              <w:t>Valeur</w:t>
            </w:r>
          </w:p>
        </w:tc>
        <w:tc>
          <w:tcPr>
            <w:tcW w:w="720" w:type="dxa"/>
          </w:tcPr>
          <w:p w14:paraId="7A0A47D9" w14:textId="213682A0"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90" w:author="Microsoft Office User" w:date="2025-01-28T16:29:00Z">
                  <w:rPr>
                    <w:lang w:val="fr-SN"/>
                  </w:rPr>
                </w:rPrChange>
              </w:rPr>
            </w:pPr>
            <w:r w:rsidRPr="0057718E">
              <w:t>1.00</w:t>
            </w:r>
          </w:p>
        </w:tc>
        <w:tc>
          <w:tcPr>
            <w:tcW w:w="810" w:type="dxa"/>
          </w:tcPr>
          <w:p w14:paraId="77735833" w14:textId="4A852445"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91" w:author="Microsoft Office User" w:date="2025-01-28T16:29:00Z">
                  <w:rPr>
                    <w:lang w:val="fr-SN"/>
                  </w:rPr>
                </w:rPrChange>
              </w:rPr>
            </w:pPr>
            <w:r w:rsidRPr="0057718E">
              <w:t>1.00</w:t>
            </w:r>
          </w:p>
        </w:tc>
        <w:tc>
          <w:tcPr>
            <w:tcW w:w="720" w:type="dxa"/>
          </w:tcPr>
          <w:p w14:paraId="1F0B8CD9" w14:textId="13DBFA68"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92" w:author="Microsoft Office User" w:date="2025-01-28T16:29:00Z">
                  <w:rPr>
                    <w:lang w:val="fr-SN"/>
                  </w:rPr>
                </w:rPrChange>
              </w:rPr>
            </w:pPr>
            <w:r w:rsidRPr="0057718E">
              <w:t>1.00</w:t>
            </w:r>
          </w:p>
        </w:tc>
        <w:tc>
          <w:tcPr>
            <w:tcW w:w="720" w:type="dxa"/>
          </w:tcPr>
          <w:p w14:paraId="19271F1A" w14:textId="663ABE34"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93" w:author="Microsoft Office User" w:date="2025-01-28T16:29:00Z">
                  <w:rPr>
                    <w:lang w:val="fr-SN"/>
                  </w:rPr>
                </w:rPrChange>
              </w:rPr>
            </w:pPr>
            <w:r w:rsidRPr="0057718E">
              <w:t>1.00</w:t>
            </w:r>
          </w:p>
        </w:tc>
        <w:tc>
          <w:tcPr>
            <w:tcW w:w="810" w:type="dxa"/>
          </w:tcPr>
          <w:p w14:paraId="0CE0D9C0" w14:textId="77C27C31"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94" w:author="Microsoft Office User" w:date="2025-01-28T16:29:00Z">
                  <w:rPr>
                    <w:lang w:val="fr-SN"/>
                  </w:rPr>
                </w:rPrChange>
              </w:rPr>
            </w:pPr>
            <w:r w:rsidRPr="0057718E">
              <w:t>1.00</w:t>
            </w:r>
          </w:p>
        </w:tc>
        <w:tc>
          <w:tcPr>
            <w:tcW w:w="810" w:type="dxa"/>
          </w:tcPr>
          <w:p w14:paraId="290E6229" w14:textId="441E11BF"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95" w:author="Microsoft Office User" w:date="2025-01-28T16:29:00Z">
                  <w:rPr>
                    <w:lang w:val="fr-SN"/>
                  </w:rPr>
                </w:rPrChange>
              </w:rPr>
            </w:pPr>
            <w:r w:rsidRPr="0057718E">
              <w:t>1.00</w:t>
            </w:r>
          </w:p>
        </w:tc>
        <w:tc>
          <w:tcPr>
            <w:tcW w:w="720" w:type="dxa"/>
          </w:tcPr>
          <w:p w14:paraId="27D87658" w14:textId="6A59020B"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96" w:author="Microsoft Office User" w:date="2025-01-28T16:29:00Z">
                  <w:rPr>
                    <w:lang w:val="fr-SN"/>
                  </w:rPr>
                </w:rPrChange>
              </w:rPr>
            </w:pPr>
            <w:r w:rsidRPr="0057718E">
              <w:t>1.00</w:t>
            </w:r>
          </w:p>
        </w:tc>
        <w:tc>
          <w:tcPr>
            <w:tcW w:w="720" w:type="dxa"/>
          </w:tcPr>
          <w:p w14:paraId="3640D155" w14:textId="2C1D44F3"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97" w:author="Microsoft Office User" w:date="2025-01-28T16:29:00Z">
                  <w:rPr>
                    <w:lang w:val="fr-SN"/>
                  </w:rPr>
                </w:rPrChange>
              </w:rPr>
            </w:pPr>
            <w:r w:rsidRPr="0057718E">
              <w:t>1.00</w:t>
            </w:r>
          </w:p>
        </w:tc>
        <w:tc>
          <w:tcPr>
            <w:tcW w:w="720" w:type="dxa"/>
          </w:tcPr>
          <w:p w14:paraId="6FAB68AB" w14:textId="2BA7E7FD"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98" w:author="Microsoft Office User" w:date="2025-01-28T16:29:00Z">
                  <w:rPr>
                    <w:lang w:val="fr-SN"/>
                  </w:rPr>
                </w:rPrChange>
              </w:rPr>
            </w:pPr>
            <w:r w:rsidRPr="0057718E">
              <w:t>1.00</w:t>
            </w:r>
          </w:p>
        </w:tc>
        <w:tc>
          <w:tcPr>
            <w:tcW w:w="1075" w:type="dxa"/>
          </w:tcPr>
          <w:p w14:paraId="1DDB4A34" w14:textId="77777777"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199" w:author="Microsoft Office User" w:date="2025-01-28T16:29:00Z">
                  <w:rPr>
                    <w:lang w:val="fr-SN"/>
                  </w:rPr>
                </w:rPrChange>
              </w:rPr>
            </w:pPr>
            <w:r w:rsidRPr="0057718E">
              <w:rPr>
                <w:rPrChange w:id="4200" w:author="Microsoft Office User" w:date="2025-01-28T16:29:00Z">
                  <w:rPr>
                    <w:lang w:val="fr-SN"/>
                  </w:rPr>
                </w:rPrChange>
              </w:rPr>
              <w:t>200</w:t>
            </w:r>
          </w:p>
        </w:tc>
      </w:tr>
      <w:tr w:rsidR="00600AB7" w:rsidRPr="0057718E" w14:paraId="7637120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D7C54DF" w14:textId="77777777" w:rsidR="00600AB7" w:rsidRPr="0057718E" w:rsidRDefault="00600AB7" w:rsidP="00600AB7">
            <w:pPr>
              <w:rPr>
                <w:rPrChange w:id="4201" w:author="Microsoft Office User" w:date="2025-01-28T16:29:00Z">
                  <w:rPr>
                    <w:lang w:val="fr-SN"/>
                  </w:rPr>
                </w:rPrChange>
              </w:rPr>
            </w:pPr>
            <w:r w:rsidRPr="0057718E">
              <w:rPr>
                <w:rPrChange w:id="4202" w:author="Microsoft Office User" w:date="2025-01-28T16:29:00Z">
                  <w:rPr>
                    <w:lang w:val="fr-SN"/>
                  </w:rPr>
                </w:rPrChange>
              </w:rPr>
              <w:t>Mis à jour</w:t>
            </w:r>
          </w:p>
        </w:tc>
        <w:tc>
          <w:tcPr>
            <w:tcW w:w="720" w:type="dxa"/>
          </w:tcPr>
          <w:p w14:paraId="75D09599" w14:textId="433DE61A"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03" w:author="Microsoft Office User" w:date="2025-01-28T16:29:00Z">
                  <w:rPr>
                    <w:lang w:val="fr-SN"/>
                  </w:rPr>
                </w:rPrChange>
              </w:rPr>
            </w:pPr>
            <w:r w:rsidRPr="0057718E">
              <w:t>1.00</w:t>
            </w:r>
          </w:p>
        </w:tc>
        <w:tc>
          <w:tcPr>
            <w:tcW w:w="810" w:type="dxa"/>
          </w:tcPr>
          <w:p w14:paraId="5E0808D3" w14:textId="70CD4BB9"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04" w:author="Microsoft Office User" w:date="2025-01-28T16:29:00Z">
                  <w:rPr>
                    <w:lang w:val="fr-SN"/>
                  </w:rPr>
                </w:rPrChange>
              </w:rPr>
            </w:pPr>
            <w:r w:rsidRPr="0057718E">
              <w:t>1.00</w:t>
            </w:r>
          </w:p>
        </w:tc>
        <w:tc>
          <w:tcPr>
            <w:tcW w:w="720" w:type="dxa"/>
          </w:tcPr>
          <w:p w14:paraId="75478102" w14:textId="79222080"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05" w:author="Microsoft Office User" w:date="2025-01-28T16:29:00Z">
                  <w:rPr>
                    <w:lang w:val="fr-SN"/>
                  </w:rPr>
                </w:rPrChange>
              </w:rPr>
            </w:pPr>
            <w:r w:rsidRPr="0057718E">
              <w:t>1.00</w:t>
            </w:r>
          </w:p>
        </w:tc>
        <w:tc>
          <w:tcPr>
            <w:tcW w:w="720" w:type="dxa"/>
          </w:tcPr>
          <w:p w14:paraId="532D1B51" w14:textId="769FB7EA"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06" w:author="Microsoft Office User" w:date="2025-01-28T16:29:00Z">
                  <w:rPr>
                    <w:lang w:val="fr-SN"/>
                  </w:rPr>
                </w:rPrChange>
              </w:rPr>
            </w:pPr>
            <w:r w:rsidRPr="0057718E">
              <w:t>0.99</w:t>
            </w:r>
          </w:p>
        </w:tc>
        <w:tc>
          <w:tcPr>
            <w:tcW w:w="810" w:type="dxa"/>
          </w:tcPr>
          <w:p w14:paraId="047DDA5B" w14:textId="7B236546"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07" w:author="Microsoft Office User" w:date="2025-01-28T16:29:00Z">
                  <w:rPr>
                    <w:lang w:val="fr-SN"/>
                  </w:rPr>
                </w:rPrChange>
              </w:rPr>
            </w:pPr>
            <w:r w:rsidRPr="0057718E">
              <w:t>1.00</w:t>
            </w:r>
          </w:p>
        </w:tc>
        <w:tc>
          <w:tcPr>
            <w:tcW w:w="810" w:type="dxa"/>
          </w:tcPr>
          <w:p w14:paraId="6B2E860F" w14:textId="509BA4BA"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08" w:author="Microsoft Office User" w:date="2025-01-28T16:29:00Z">
                  <w:rPr>
                    <w:lang w:val="fr-SN"/>
                  </w:rPr>
                </w:rPrChange>
              </w:rPr>
            </w:pPr>
            <w:r w:rsidRPr="0057718E">
              <w:t>1.00</w:t>
            </w:r>
          </w:p>
        </w:tc>
        <w:tc>
          <w:tcPr>
            <w:tcW w:w="720" w:type="dxa"/>
          </w:tcPr>
          <w:p w14:paraId="72D9E5B5" w14:textId="73B03D81"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09" w:author="Microsoft Office User" w:date="2025-01-28T16:29:00Z">
                  <w:rPr>
                    <w:lang w:val="fr-SN"/>
                  </w:rPr>
                </w:rPrChange>
              </w:rPr>
            </w:pPr>
            <w:r w:rsidRPr="0057718E">
              <w:t>1.00</w:t>
            </w:r>
          </w:p>
        </w:tc>
        <w:tc>
          <w:tcPr>
            <w:tcW w:w="720" w:type="dxa"/>
          </w:tcPr>
          <w:p w14:paraId="2C4E3F20" w14:textId="79EAD678"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10" w:author="Microsoft Office User" w:date="2025-01-28T16:29:00Z">
                  <w:rPr>
                    <w:lang w:val="fr-SN"/>
                  </w:rPr>
                </w:rPrChange>
              </w:rPr>
            </w:pPr>
            <w:r w:rsidRPr="0057718E">
              <w:t>1.00</w:t>
            </w:r>
          </w:p>
        </w:tc>
        <w:tc>
          <w:tcPr>
            <w:tcW w:w="720" w:type="dxa"/>
          </w:tcPr>
          <w:p w14:paraId="50D87788" w14:textId="637B9AF7"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11" w:author="Microsoft Office User" w:date="2025-01-28T16:29:00Z">
                  <w:rPr>
                    <w:lang w:val="fr-SN"/>
                  </w:rPr>
                </w:rPrChange>
              </w:rPr>
            </w:pPr>
            <w:r w:rsidRPr="0057718E">
              <w:t>1.00</w:t>
            </w:r>
          </w:p>
        </w:tc>
        <w:tc>
          <w:tcPr>
            <w:tcW w:w="1075" w:type="dxa"/>
          </w:tcPr>
          <w:p w14:paraId="1B6E6C22" w14:textId="77777777"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12" w:author="Microsoft Office User" w:date="2025-01-28T16:29:00Z">
                  <w:rPr>
                    <w:lang w:val="fr-SN"/>
                  </w:rPr>
                </w:rPrChange>
              </w:rPr>
            </w:pPr>
            <w:r w:rsidRPr="0057718E">
              <w:rPr>
                <w:rPrChange w:id="4213" w:author="Microsoft Office User" w:date="2025-01-28T16:29:00Z">
                  <w:rPr>
                    <w:lang w:val="fr-SN"/>
                  </w:rPr>
                </w:rPrChange>
              </w:rPr>
              <w:t>200</w:t>
            </w:r>
          </w:p>
        </w:tc>
      </w:tr>
      <w:tr w:rsidR="00600AB7" w:rsidRPr="0057718E" w14:paraId="65FCB8F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9BB101A" w14:textId="77777777" w:rsidR="00600AB7" w:rsidRPr="0057718E" w:rsidRDefault="00600AB7" w:rsidP="00600AB7">
            <w:pPr>
              <w:rPr>
                <w:rPrChange w:id="4214" w:author="Microsoft Office User" w:date="2025-01-28T16:29:00Z">
                  <w:rPr>
                    <w:lang w:val="fr-SN"/>
                  </w:rPr>
                </w:rPrChange>
              </w:rPr>
            </w:pPr>
            <w:r w:rsidRPr="0057718E">
              <w:rPr>
                <w:rPrChange w:id="4215" w:author="Microsoft Office User" w:date="2025-01-28T16:29:00Z">
                  <w:rPr>
                    <w:lang w:val="fr-SN"/>
                  </w:rPr>
                </w:rPrChange>
              </w:rPr>
              <w:t>Calculer</w:t>
            </w:r>
          </w:p>
        </w:tc>
        <w:tc>
          <w:tcPr>
            <w:tcW w:w="720" w:type="dxa"/>
          </w:tcPr>
          <w:p w14:paraId="5865779B" w14:textId="38B15334"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16" w:author="Microsoft Office User" w:date="2025-01-28T16:29:00Z">
                  <w:rPr>
                    <w:lang w:val="fr-SN"/>
                  </w:rPr>
                </w:rPrChange>
              </w:rPr>
            </w:pPr>
            <w:r w:rsidRPr="0057718E">
              <w:t>1.00</w:t>
            </w:r>
          </w:p>
        </w:tc>
        <w:tc>
          <w:tcPr>
            <w:tcW w:w="810" w:type="dxa"/>
          </w:tcPr>
          <w:p w14:paraId="47AA5E0F" w14:textId="0EDEDE30"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17" w:author="Microsoft Office User" w:date="2025-01-28T16:29:00Z">
                  <w:rPr>
                    <w:lang w:val="fr-SN"/>
                  </w:rPr>
                </w:rPrChange>
              </w:rPr>
            </w:pPr>
            <w:r w:rsidRPr="0057718E">
              <w:t>1.00</w:t>
            </w:r>
          </w:p>
        </w:tc>
        <w:tc>
          <w:tcPr>
            <w:tcW w:w="720" w:type="dxa"/>
          </w:tcPr>
          <w:p w14:paraId="6DE73CBD" w14:textId="2D45BB99"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18" w:author="Microsoft Office User" w:date="2025-01-28T16:29:00Z">
                  <w:rPr>
                    <w:lang w:val="fr-SN"/>
                  </w:rPr>
                </w:rPrChange>
              </w:rPr>
            </w:pPr>
            <w:r w:rsidRPr="0057718E">
              <w:t>1.00</w:t>
            </w:r>
          </w:p>
        </w:tc>
        <w:tc>
          <w:tcPr>
            <w:tcW w:w="720" w:type="dxa"/>
          </w:tcPr>
          <w:p w14:paraId="5B120FF3" w14:textId="685F82D8"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19" w:author="Microsoft Office User" w:date="2025-01-28T16:29:00Z">
                  <w:rPr>
                    <w:lang w:val="fr-SN"/>
                  </w:rPr>
                </w:rPrChange>
              </w:rPr>
            </w:pPr>
            <w:r w:rsidRPr="0057718E">
              <w:t>1.00</w:t>
            </w:r>
          </w:p>
        </w:tc>
        <w:tc>
          <w:tcPr>
            <w:tcW w:w="810" w:type="dxa"/>
          </w:tcPr>
          <w:p w14:paraId="5EFACFB1" w14:textId="17F129D7"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20" w:author="Microsoft Office User" w:date="2025-01-28T16:29:00Z">
                  <w:rPr>
                    <w:lang w:val="fr-SN"/>
                  </w:rPr>
                </w:rPrChange>
              </w:rPr>
            </w:pPr>
            <w:r w:rsidRPr="0057718E">
              <w:t>1.00</w:t>
            </w:r>
          </w:p>
        </w:tc>
        <w:tc>
          <w:tcPr>
            <w:tcW w:w="810" w:type="dxa"/>
          </w:tcPr>
          <w:p w14:paraId="56FEA126" w14:textId="7E0B5353"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21" w:author="Microsoft Office User" w:date="2025-01-28T16:29:00Z">
                  <w:rPr>
                    <w:lang w:val="fr-SN"/>
                  </w:rPr>
                </w:rPrChange>
              </w:rPr>
            </w:pPr>
            <w:r w:rsidRPr="0057718E">
              <w:t>1.00</w:t>
            </w:r>
          </w:p>
        </w:tc>
        <w:tc>
          <w:tcPr>
            <w:tcW w:w="720" w:type="dxa"/>
          </w:tcPr>
          <w:p w14:paraId="01792592" w14:textId="4B347214"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22" w:author="Microsoft Office User" w:date="2025-01-28T16:29:00Z">
                  <w:rPr>
                    <w:lang w:val="fr-SN"/>
                  </w:rPr>
                </w:rPrChange>
              </w:rPr>
            </w:pPr>
            <w:r w:rsidRPr="0057718E">
              <w:t>1.00</w:t>
            </w:r>
          </w:p>
        </w:tc>
        <w:tc>
          <w:tcPr>
            <w:tcW w:w="720" w:type="dxa"/>
          </w:tcPr>
          <w:p w14:paraId="1FA301B2" w14:textId="4132C2A3"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23" w:author="Microsoft Office User" w:date="2025-01-28T16:29:00Z">
                  <w:rPr>
                    <w:lang w:val="fr-SN"/>
                  </w:rPr>
                </w:rPrChange>
              </w:rPr>
            </w:pPr>
            <w:r w:rsidRPr="0057718E">
              <w:t>1.00</w:t>
            </w:r>
          </w:p>
        </w:tc>
        <w:tc>
          <w:tcPr>
            <w:tcW w:w="720" w:type="dxa"/>
          </w:tcPr>
          <w:p w14:paraId="4B84D139" w14:textId="17F4EF91"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24" w:author="Microsoft Office User" w:date="2025-01-28T16:29:00Z">
                  <w:rPr>
                    <w:lang w:val="fr-SN"/>
                  </w:rPr>
                </w:rPrChange>
              </w:rPr>
            </w:pPr>
            <w:r w:rsidRPr="0057718E">
              <w:t>1.00</w:t>
            </w:r>
          </w:p>
        </w:tc>
        <w:tc>
          <w:tcPr>
            <w:tcW w:w="1075" w:type="dxa"/>
          </w:tcPr>
          <w:p w14:paraId="415B4898" w14:textId="77777777"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25" w:author="Microsoft Office User" w:date="2025-01-28T16:29:00Z">
                  <w:rPr>
                    <w:lang w:val="fr-SN"/>
                  </w:rPr>
                </w:rPrChange>
              </w:rPr>
            </w:pPr>
            <w:r w:rsidRPr="0057718E">
              <w:rPr>
                <w:rPrChange w:id="4226" w:author="Microsoft Office User" w:date="2025-01-28T16:29:00Z">
                  <w:rPr>
                    <w:lang w:val="fr-SN"/>
                  </w:rPr>
                </w:rPrChange>
              </w:rPr>
              <w:t>200</w:t>
            </w:r>
          </w:p>
        </w:tc>
      </w:tr>
      <w:tr w:rsidR="00600AB7" w:rsidRPr="0057718E" w14:paraId="5D8A0A8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B5011ED" w14:textId="77777777" w:rsidR="00600AB7" w:rsidRPr="0057718E" w:rsidRDefault="00600AB7" w:rsidP="00600AB7">
            <w:pPr>
              <w:rPr>
                <w:rPrChange w:id="4227" w:author="Microsoft Office User" w:date="2025-01-28T16:29:00Z">
                  <w:rPr>
                    <w:lang w:val="fr-SN"/>
                  </w:rPr>
                </w:rPrChange>
              </w:rPr>
            </w:pPr>
            <w:r w:rsidRPr="0057718E">
              <w:rPr>
                <w:rPrChange w:id="4228" w:author="Microsoft Office User" w:date="2025-01-28T16:29:00Z">
                  <w:rPr>
                    <w:lang w:val="fr-SN"/>
                  </w:rPr>
                </w:rPrChange>
              </w:rPr>
              <w:t>Définition</w:t>
            </w:r>
          </w:p>
        </w:tc>
        <w:tc>
          <w:tcPr>
            <w:tcW w:w="720" w:type="dxa"/>
          </w:tcPr>
          <w:p w14:paraId="39CC8E29" w14:textId="05D1D0FA"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29" w:author="Microsoft Office User" w:date="2025-01-28T16:29:00Z">
                  <w:rPr>
                    <w:lang w:val="fr-SN"/>
                  </w:rPr>
                </w:rPrChange>
              </w:rPr>
            </w:pPr>
            <w:r w:rsidRPr="0057718E">
              <w:t>1.00</w:t>
            </w:r>
          </w:p>
        </w:tc>
        <w:tc>
          <w:tcPr>
            <w:tcW w:w="810" w:type="dxa"/>
          </w:tcPr>
          <w:p w14:paraId="7776854C" w14:textId="16FE9328"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30" w:author="Microsoft Office User" w:date="2025-01-28T16:29:00Z">
                  <w:rPr>
                    <w:lang w:val="fr-SN"/>
                  </w:rPr>
                </w:rPrChange>
              </w:rPr>
            </w:pPr>
            <w:r w:rsidRPr="0057718E">
              <w:t>1.00</w:t>
            </w:r>
          </w:p>
        </w:tc>
        <w:tc>
          <w:tcPr>
            <w:tcW w:w="720" w:type="dxa"/>
          </w:tcPr>
          <w:p w14:paraId="18E49C9D" w14:textId="673AA20A"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31" w:author="Microsoft Office User" w:date="2025-01-28T16:29:00Z">
                  <w:rPr>
                    <w:lang w:val="fr-SN"/>
                  </w:rPr>
                </w:rPrChange>
              </w:rPr>
            </w:pPr>
            <w:r w:rsidRPr="0057718E">
              <w:t>1.00</w:t>
            </w:r>
          </w:p>
        </w:tc>
        <w:tc>
          <w:tcPr>
            <w:tcW w:w="720" w:type="dxa"/>
          </w:tcPr>
          <w:p w14:paraId="1558EB02" w14:textId="332B759B"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32" w:author="Microsoft Office User" w:date="2025-01-28T16:29:00Z">
                  <w:rPr>
                    <w:lang w:val="fr-SN"/>
                  </w:rPr>
                </w:rPrChange>
              </w:rPr>
            </w:pPr>
            <w:r w:rsidRPr="0057718E">
              <w:t>1.00</w:t>
            </w:r>
          </w:p>
        </w:tc>
        <w:tc>
          <w:tcPr>
            <w:tcW w:w="810" w:type="dxa"/>
          </w:tcPr>
          <w:p w14:paraId="0F3C7981" w14:textId="19DED6E1"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33" w:author="Microsoft Office User" w:date="2025-01-28T16:29:00Z">
                  <w:rPr>
                    <w:lang w:val="fr-SN"/>
                  </w:rPr>
                </w:rPrChange>
              </w:rPr>
            </w:pPr>
            <w:r w:rsidRPr="0057718E">
              <w:t>1.00</w:t>
            </w:r>
          </w:p>
        </w:tc>
        <w:tc>
          <w:tcPr>
            <w:tcW w:w="810" w:type="dxa"/>
          </w:tcPr>
          <w:p w14:paraId="1E0E122C" w14:textId="13889C9A"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34" w:author="Microsoft Office User" w:date="2025-01-28T16:29:00Z">
                  <w:rPr>
                    <w:lang w:val="fr-SN"/>
                  </w:rPr>
                </w:rPrChange>
              </w:rPr>
            </w:pPr>
            <w:r w:rsidRPr="0057718E">
              <w:t>1.00</w:t>
            </w:r>
          </w:p>
        </w:tc>
        <w:tc>
          <w:tcPr>
            <w:tcW w:w="720" w:type="dxa"/>
          </w:tcPr>
          <w:p w14:paraId="1CDBE054" w14:textId="3609389E"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35" w:author="Microsoft Office User" w:date="2025-01-28T16:29:00Z">
                  <w:rPr>
                    <w:lang w:val="fr-SN"/>
                  </w:rPr>
                </w:rPrChange>
              </w:rPr>
            </w:pPr>
            <w:r w:rsidRPr="0057718E">
              <w:t>1.00</w:t>
            </w:r>
          </w:p>
        </w:tc>
        <w:tc>
          <w:tcPr>
            <w:tcW w:w="720" w:type="dxa"/>
          </w:tcPr>
          <w:p w14:paraId="3A39AECA" w14:textId="5361C998"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36" w:author="Microsoft Office User" w:date="2025-01-28T16:29:00Z">
                  <w:rPr>
                    <w:lang w:val="fr-SN"/>
                  </w:rPr>
                </w:rPrChange>
              </w:rPr>
            </w:pPr>
            <w:r w:rsidRPr="0057718E">
              <w:t>1.00</w:t>
            </w:r>
          </w:p>
        </w:tc>
        <w:tc>
          <w:tcPr>
            <w:tcW w:w="720" w:type="dxa"/>
          </w:tcPr>
          <w:p w14:paraId="51F33EAB" w14:textId="2A974E7E"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37" w:author="Microsoft Office User" w:date="2025-01-28T16:29:00Z">
                  <w:rPr>
                    <w:lang w:val="fr-SN"/>
                  </w:rPr>
                </w:rPrChange>
              </w:rPr>
            </w:pPr>
            <w:r w:rsidRPr="0057718E">
              <w:t>1.00</w:t>
            </w:r>
          </w:p>
        </w:tc>
        <w:tc>
          <w:tcPr>
            <w:tcW w:w="1075" w:type="dxa"/>
          </w:tcPr>
          <w:p w14:paraId="7BB8044D" w14:textId="77777777" w:rsidR="00600AB7" w:rsidRPr="0057718E" w:rsidRDefault="00600AB7" w:rsidP="00600AB7">
            <w:pPr>
              <w:cnfStyle w:val="000000000000" w:firstRow="0" w:lastRow="0" w:firstColumn="0" w:lastColumn="0" w:oddVBand="0" w:evenVBand="0" w:oddHBand="0" w:evenHBand="0" w:firstRowFirstColumn="0" w:firstRowLastColumn="0" w:lastRowFirstColumn="0" w:lastRowLastColumn="0"/>
              <w:rPr>
                <w:rPrChange w:id="4238" w:author="Microsoft Office User" w:date="2025-01-28T16:29:00Z">
                  <w:rPr>
                    <w:lang w:val="fr-SN"/>
                  </w:rPr>
                </w:rPrChange>
              </w:rPr>
            </w:pPr>
            <w:r w:rsidRPr="0057718E">
              <w:rPr>
                <w:rPrChange w:id="4239" w:author="Microsoft Office User" w:date="2025-01-28T16:29:00Z">
                  <w:rPr>
                    <w:lang w:val="fr-SN"/>
                  </w:rPr>
                </w:rPrChange>
              </w:rPr>
              <w:t>200</w:t>
            </w:r>
          </w:p>
        </w:tc>
      </w:tr>
      <w:tr w:rsidR="00600AB7" w:rsidRPr="0057718E" w14:paraId="0E032BB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3C320AF" w14:textId="77777777" w:rsidR="00600AB7" w:rsidRPr="0057718E" w:rsidRDefault="00600AB7" w:rsidP="00600AB7">
            <w:pPr>
              <w:rPr>
                <w:rPrChange w:id="4240" w:author="Microsoft Office User" w:date="2025-01-28T16:29:00Z">
                  <w:rPr>
                    <w:lang w:val="fr-SN"/>
                  </w:rPr>
                </w:rPrChange>
              </w:rPr>
            </w:pPr>
            <w:r w:rsidRPr="0057718E">
              <w:rPr>
                <w:rPrChange w:id="4241" w:author="Microsoft Office User" w:date="2025-01-28T16:29:00Z">
                  <w:rPr>
                    <w:lang w:val="fr-SN"/>
                  </w:rPr>
                </w:rPrChange>
              </w:rPr>
              <w:t>Quitter</w:t>
            </w:r>
          </w:p>
        </w:tc>
        <w:tc>
          <w:tcPr>
            <w:tcW w:w="720" w:type="dxa"/>
          </w:tcPr>
          <w:p w14:paraId="3FC9972A" w14:textId="5D4ACD8D"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42" w:author="Microsoft Office User" w:date="2025-01-28T16:29:00Z">
                  <w:rPr>
                    <w:lang w:val="fr-SN"/>
                  </w:rPr>
                </w:rPrChange>
              </w:rPr>
            </w:pPr>
            <w:r w:rsidRPr="0057718E">
              <w:t>1.00</w:t>
            </w:r>
          </w:p>
        </w:tc>
        <w:tc>
          <w:tcPr>
            <w:tcW w:w="810" w:type="dxa"/>
          </w:tcPr>
          <w:p w14:paraId="33B90BF0" w14:textId="3F603674"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43" w:author="Microsoft Office User" w:date="2025-01-28T16:29:00Z">
                  <w:rPr>
                    <w:lang w:val="fr-SN"/>
                  </w:rPr>
                </w:rPrChange>
              </w:rPr>
            </w:pPr>
            <w:r w:rsidRPr="0057718E">
              <w:t>1.00</w:t>
            </w:r>
          </w:p>
        </w:tc>
        <w:tc>
          <w:tcPr>
            <w:tcW w:w="720" w:type="dxa"/>
          </w:tcPr>
          <w:p w14:paraId="5D0BBC52" w14:textId="4F674215"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44" w:author="Microsoft Office User" w:date="2025-01-28T16:29:00Z">
                  <w:rPr>
                    <w:lang w:val="fr-SN"/>
                  </w:rPr>
                </w:rPrChange>
              </w:rPr>
            </w:pPr>
            <w:r w:rsidRPr="0057718E">
              <w:t>1.00</w:t>
            </w:r>
          </w:p>
        </w:tc>
        <w:tc>
          <w:tcPr>
            <w:tcW w:w="720" w:type="dxa"/>
          </w:tcPr>
          <w:p w14:paraId="2644703B" w14:textId="254B8CAF"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45" w:author="Microsoft Office User" w:date="2025-01-28T16:29:00Z">
                  <w:rPr>
                    <w:lang w:val="fr-SN"/>
                  </w:rPr>
                </w:rPrChange>
              </w:rPr>
            </w:pPr>
            <w:r w:rsidRPr="0057718E">
              <w:t>1.00</w:t>
            </w:r>
          </w:p>
        </w:tc>
        <w:tc>
          <w:tcPr>
            <w:tcW w:w="810" w:type="dxa"/>
          </w:tcPr>
          <w:p w14:paraId="2A924421" w14:textId="14E62AF1"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46" w:author="Microsoft Office User" w:date="2025-01-28T16:29:00Z">
                  <w:rPr>
                    <w:lang w:val="fr-SN"/>
                  </w:rPr>
                </w:rPrChange>
              </w:rPr>
            </w:pPr>
            <w:r w:rsidRPr="0057718E">
              <w:t>1.00</w:t>
            </w:r>
          </w:p>
        </w:tc>
        <w:tc>
          <w:tcPr>
            <w:tcW w:w="810" w:type="dxa"/>
          </w:tcPr>
          <w:p w14:paraId="484C5E69" w14:textId="7AEC86C0"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47" w:author="Microsoft Office User" w:date="2025-01-28T16:29:00Z">
                  <w:rPr>
                    <w:lang w:val="fr-SN"/>
                  </w:rPr>
                </w:rPrChange>
              </w:rPr>
            </w:pPr>
            <w:r w:rsidRPr="0057718E">
              <w:t>1.00</w:t>
            </w:r>
          </w:p>
        </w:tc>
        <w:tc>
          <w:tcPr>
            <w:tcW w:w="720" w:type="dxa"/>
          </w:tcPr>
          <w:p w14:paraId="34CEB35E" w14:textId="1ACDC697"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48" w:author="Microsoft Office User" w:date="2025-01-28T16:29:00Z">
                  <w:rPr>
                    <w:lang w:val="fr-SN"/>
                  </w:rPr>
                </w:rPrChange>
              </w:rPr>
            </w:pPr>
            <w:r w:rsidRPr="0057718E">
              <w:t>1.00</w:t>
            </w:r>
          </w:p>
        </w:tc>
        <w:tc>
          <w:tcPr>
            <w:tcW w:w="720" w:type="dxa"/>
          </w:tcPr>
          <w:p w14:paraId="78C3F317" w14:textId="697FB903"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49" w:author="Microsoft Office User" w:date="2025-01-28T16:29:00Z">
                  <w:rPr>
                    <w:lang w:val="fr-SN"/>
                  </w:rPr>
                </w:rPrChange>
              </w:rPr>
            </w:pPr>
            <w:r w:rsidRPr="0057718E">
              <w:t>1.00</w:t>
            </w:r>
          </w:p>
        </w:tc>
        <w:tc>
          <w:tcPr>
            <w:tcW w:w="720" w:type="dxa"/>
          </w:tcPr>
          <w:p w14:paraId="1051A04F" w14:textId="09AAEFD3"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50" w:author="Microsoft Office User" w:date="2025-01-28T16:29:00Z">
                  <w:rPr>
                    <w:lang w:val="fr-SN"/>
                  </w:rPr>
                </w:rPrChange>
              </w:rPr>
            </w:pPr>
            <w:r w:rsidRPr="0057718E">
              <w:t>1.00</w:t>
            </w:r>
          </w:p>
        </w:tc>
        <w:tc>
          <w:tcPr>
            <w:tcW w:w="1075" w:type="dxa"/>
          </w:tcPr>
          <w:p w14:paraId="267FC05B" w14:textId="77777777" w:rsidR="00600AB7" w:rsidRPr="0057718E" w:rsidRDefault="00600AB7" w:rsidP="00600AB7">
            <w:pPr>
              <w:cnfStyle w:val="000000100000" w:firstRow="0" w:lastRow="0" w:firstColumn="0" w:lastColumn="0" w:oddVBand="0" w:evenVBand="0" w:oddHBand="1" w:evenHBand="0" w:firstRowFirstColumn="0" w:firstRowLastColumn="0" w:lastRowFirstColumn="0" w:lastRowLastColumn="0"/>
              <w:rPr>
                <w:rPrChange w:id="4251" w:author="Microsoft Office User" w:date="2025-01-28T16:29:00Z">
                  <w:rPr>
                    <w:lang w:val="fr-SN"/>
                  </w:rPr>
                </w:rPrChange>
              </w:rPr>
            </w:pPr>
            <w:r w:rsidRPr="0057718E">
              <w:rPr>
                <w:rPrChange w:id="4252" w:author="Microsoft Office User" w:date="2025-01-28T16:29:00Z">
                  <w:rPr>
                    <w:lang w:val="fr-SN"/>
                  </w:rPr>
                </w:rPrChange>
              </w:rPr>
              <w:t>200</w:t>
            </w:r>
          </w:p>
        </w:tc>
      </w:tr>
      <w:tr w:rsidR="00703313" w:rsidRPr="0057718E" w14:paraId="02F27281"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2AB1D2D8" w14:textId="77777777" w:rsidR="00703313" w:rsidRPr="0057718E" w:rsidRDefault="00703313" w:rsidP="008D63AC">
            <w:pPr>
              <w:rPr>
                <w:rPrChange w:id="4253" w:author="Microsoft Office User" w:date="2025-01-28T16:29:00Z">
                  <w:rPr>
                    <w:lang w:val="fr-SN"/>
                  </w:rPr>
                </w:rPrChange>
              </w:rPr>
            </w:pPr>
          </w:p>
        </w:tc>
      </w:tr>
      <w:tr w:rsidR="00A16414" w:rsidRPr="0057718E" w14:paraId="626A7350"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1F5DA9" w14:textId="77777777" w:rsidR="00A16414" w:rsidRPr="0057718E" w:rsidRDefault="00A16414" w:rsidP="008D63AC">
            <w:pPr>
              <w:rPr>
                <w:i/>
                <w:iCs/>
                <w:rPrChange w:id="4254" w:author="Microsoft Office User" w:date="2025-01-28T16:29:00Z">
                  <w:rPr>
                    <w:i/>
                    <w:iCs/>
                    <w:lang w:val="fr-SN"/>
                  </w:rPr>
                </w:rPrChange>
              </w:rPr>
            </w:pPr>
            <w:proofErr w:type="spellStart"/>
            <w:r w:rsidRPr="0057718E">
              <w:rPr>
                <w:i/>
                <w:iCs/>
                <w:rPrChange w:id="4255" w:author="Microsoft Office User" w:date="2025-01-28T16:29:00Z">
                  <w:rPr>
                    <w:i/>
                    <w:iCs/>
                    <w:lang w:val="fr-SN"/>
                  </w:rPr>
                </w:rPrChange>
              </w:rPr>
              <w:t>Accuracy</w:t>
            </w:r>
            <w:proofErr w:type="spellEnd"/>
          </w:p>
        </w:tc>
        <w:tc>
          <w:tcPr>
            <w:tcW w:w="4590" w:type="dxa"/>
            <w:gridSpan w:val="6"/>
          </w:tcPr>
          <w:p w14:paraId="1058E8FA" w14:textId="77777777" w:rsidR="00A16414" w:rsidRPr="0057718E" w:rsidRDefault="00A16414" w:rsidP="008D63AC">
            <w:pPr>
              <w:cnfStyle w:val="000000100000" w:firstRow="0" w:lastRow="0" w:firstColumn="0" w:lastColumn="0" w:oddVBand="0" w:evenVBand="0" w:oddHBand="1" w:evenHBand="0" w:firstRowFirstColumn="0" w:firstRowLastColumn="0" w:lastRowFirstColumn="0" w:lastRowLastColumn="0"/>
              <w:rPr>
                <w:rPrChange w:id="4256" w:author="Microsoft Office User" w:date="2025-01-28T16:29:00Z">
                  <w:rPr>
                    <w:lang w:val="fr-SN"/>
                  </w:rPr>
                </w:rPrChange>
              </w:rPr>
            </w:pPr>
          </w:p>
        </w:tc>
        <w:tc>
          <w:tcPr>
            <w:tcW w:w="720" w:type="dxa"/>
          </w:tcPr>
          <w:p w14:paraId="560115D4" w14:textId="77777777" w:rsidR="00A16414" w:rsidRPr="0057718E" w:rsidRDefault="00A16414" w:rsidP="008D63AC">
            <w:pPr>
              <w:cnfStyle w:val="000000100000" w:firstRow="0" w:lastRow="0" w:firstColumn="0" w:lastColumn="0" w:oddVBand="0" w:evenVBand="0" w:oddHBand="1" w:evenHBand="0" w:firstRowFirstColumn="0" w:firstRowLastColumn="0" w:lastRowFirstColumn="0" w:lastRowLastColumn="0"/>
              <w:rPr>
                <w:rPrChange w:id="4257" w:author="Microsoft Office User" w:date="2025-01-28T16:29:00Z">
                  <w:rPr>
                    <w:lang w:val="fr-SN"/>
                  </w:rPr>
                </w:rPrChange>
              </w:rPr>
            </w:pPr>
            <w:r w:rsidRPr="0057718E">
              <w:rPr>
                <w:rPrChange w:id="4258" w:author="Microsoft Office User" w:date="2025-01-28T16:29:00Z">
                  <w:rPr>
                    <w:lang w:val="fr-SN"/>
                  </w:rPr>
                </w:rPrChange>
              </w:rPr>
              <w:t>0.99</w:t>
            </w:r>
          </w:p>
        </w:tc>
        <w:tc>
          <w:tcPr>
            <w:tcW w:w="720" w:type="dxa"/>
          </w:tcPr>
          <w:p w14:paraId="02AF5BBB" w14:textId="6487CB30" w:rsidR="00A16414" w:rsidRPr="0057718E" w:rsidRDefault="006B3807" w:rsidP="008D63AC">
            <w:pPr>
              <w:cnfStyle w:val="000000100000" w:firstRow="0" w:lastRow="0" w:firstColumn="0" w:lastColumn="0" w:oddVBand="0" w:evenVBand="0" w:oddHBand="1" w:evenHBand="0" w:firstRowFirstColumn="0" w:firstRowLastColumn="0" w:lastRowFirstColumn="0" w:lastRowLastColumn="0"/>
              <w:rPr>
                <w:rPrChange w:id="4259" w:author="Microsoft Office User" w:date="2025-01-28T16:29:00Z">
                  <w:rPr>
                    <w:lang w:val="fr-SN"/>
                  </w:rPr>
                </w:rPrChange>
              </w:rPr>
            </w:pPr>
            <w:r w:rsidRPr="0057718E">
              <w:rPr>
                <w:rPrChange w:id="4260" w:author="Microsoft Office User" w:date="2025-01-28T16:29:00Z">
                  <w:rPr>
                    <w:lang w:val="fr-SN"/>
                  </w:rPr>
                </w:rPrChange>
              </w:rPr>
              <w:t>1.00</w:t>
            </w:r>
          </w:p>
        </w:tc>
        <w:tc>
          <w:tcPr>
            <w:tcW w:w="720" w:type="dxa"/>
          </w:tcPr>
          <w:p w14:paraId="3DEE7B5D" w14:textId="2C6B68B1" w:rsidR="00A16414" w:rsidRPr="0057718E" w:rsidRDefault="00061A61" w:rsidP="008D63AC">
            <w:pPr>
              <w:cnfStyle w:val="000000100000" w:firstRow="0" w:lastRow="0" w:firstColumn="0" w:lastColumn="0" w:oddVBand="0" w:evenVBand="0" w:oddHBand="1" w:evenHBand="0" w:firstRowFirstColumn="0" w:firstRowLastColumn="0" w:lastRowFirstColumn="0" w:lastRowLastColumn="0"/>
              <w:rPr>
                <w:rPrChange w:id="4261" w:author="Microsoft Office User" w:date="2025-01-28T16:29:00Z">
                  <w:rPr>
                    <w:lang w:val="fr-SN"/>
                  </w:rPr>
                </w:rPrChange>
              </w:rPr>
            </w:pPr>
            <w:r w:rsidRPr="0057718E">
              <w:rPr>
                <w:rPrChange w:id="4262" w:author="Microsoft Office User" w:date="2025-01-28T16:29:00Z">
                  <w:rPr>
                    <w:lang w:val="fr-SN"/>
                  </w:rPr>
                </w:rPrChange>
              </w:rPr>
              <w:t>1.00</w:t>
            </w:r>
          </w:p>
        </w:tc>
        <w:tc>
          <w:tcPr>
            <w:tcW w:w="1075" w:type="dxa"/>
          </w:tcPr>
          <w:p w14:paraId="00FF6FA3" w14:textId="77777777" w:rsidR="00A16414" w:rsidRPr="0057718E" w:rsidRDefault="00A16414" w:rsidP="00992C25">
            <w:pPr>
              <w:keepNext/>
              <w:cnfStyle w:val="000000100000" w:firstRow="0" w:lastRow="0" w:firstColumn="0" w:lastColumn="0" w:oddVBand="0" w:evenVBand="0" w:oddHBand="1" w:evenHBand="0" w:firstRowFirstColumn="0" w:firstRowLastColumn="0" w:lastRowFirstColumn="0" w:lastRowLastColumn="0"/>
              <w:rPr>
                <w:rPrChange w:id="4263" w:author="Microsoft Office User" w:date="2025-01-28T16:29:00Z">
                  <w:rPr>
                    <w:lang w:val="fr-SN"/>
                  </w:rPr>
                </w:rPrChange>
              </w:rPr>
            </w:pPr>
            <w:r w:rsidRPr="0057718E">
              <w:rPr>
                <w:rPrChange w:id="4264" w:author="Microsoft Office User" w:date="2025-01-28T16:29:00Z">
                  <w:rPr>
                    <w:lang w:val="fr-SN"/>
                  </w:rPr>
                </w:rPrChange>
              </w:rPr>
              <w:t>1800</w:t>
            </w:r>
          </w:p>
        </w:tc>
      </w:tr>
    </w:tbl>
    <w:p w14:paraId="202D21AF" w14:textId="29B0565D" w:rsidR="002F336C" w:rsidRPr="0057718E" w:rsidRDefault="00992C25" w:rsidP="00992C25">
      <w:pPr>
        <w:pStyle w:val="Lgende"/>
        <w:jc w:val="center"/>
        <w:rPr>
          <w:rPrChange w:id="4265" w:author="Microsoft Office User" w:date="2025-01-28T16:29:00Z">
            <w:rPr>
              <w:lang w:val="fr-SN"/>
            </w:rPr>
          </w:rPrChange>
        </w:rPr>
      </w:pPr>
      <w:bookmarkStart w:id="4266" w:name="_Toc188724013"/>
      <w:r w:rsidRPr="0057718E">
        <w:rPr>
          <w:rPrChange w:id="4267" w:author="Microsoft Office User" w:date="2025-01-28T16:29:00Z">
            <w:rPr>
              <w:lang w:val="fr-SN"/>
            </w:rPr>
          </w:rPrChange>
        </w:rPr>
        <w:t xml:space="preserve">Tableau </w:t>
      </w:r>
      <w:r w:rsidRPr="0057718E">
        <w:rPr>
          <w:rPrChange w:id="4268" w:author="Microsoft Office User" w:date="2025-01-28T16:29:00Z">
            <w:rPr>
              <w:lang w:val="fr-SN"/>
            </w:rPr>
          </w:rPrChange>
        </w:rPr>
        <w:fldChar w:fldCharType="begin"/>
      </w:r>
      <w:r w:rsidRPr="0057718E">
        <w:rPr>
          <w:rPrChange w:id="4269" w:author="Microsoft Office User" w:date="2025-01-28T16:29:00Z">
            <w:rPr>
              <w:lang w:val="fr-SN"/>
            </w:rPr>
          </w:rPrChange>
        </w:rPr>
        <w:instrText xml:space="preserve"> SEQ Tableau \* ARABIC </w:instrText>
      </w:r>
      <w:r w:rsidRPr="0057718E">
        <w:rPr>
          <w:rPrChange w:id="4270" w:author="Microsoft Office User" w:date="2025-01-28T16:29:00Z">
            <w:rPr>
              <w:lang w:val="fr-SN"/>
            </w:rPr>
          </w:rPrChange>
        </w:rPr>
        <w:fldChar w:fldCharType="separate"/>
      </w:r>
      <w:r w:rsidR="0016411D" w:rsidRPr="0057718E">
        <w:rPr>
          <w:rPrChange w:id="4271" w:author="Microsoft Office User" w:date="2025-01-28T16:29:00Z">
            <w:rPr>
              <w:noProof/>
              <w:lang w:val="fr-SN"/>
            </w:rPr>
          </w:rPrChange>
        </w:rPr>
        <w:t>10</w:t>
      </w:r>
      <w:r w:rsidRPr="0057718E">
        <w:rPr>
          <w:rPrChange w:id="4272" w:author="Microsoft Office User" w:date="2025-01-28T16:29:00Z">
            <w:rPr>
              <w:lang w:val="fr-SN"/>
            </w:rPr>
          </w:rPrChange>
        </w:rPr>
        <w:fldChar w:fldCharType="end"/>
      </w:r>
      <w:r w:rsidRPr="0057718E">
        <w:rPr>
          <w:rPrChange w:id="4273" w:author="Microsoft Office User" w:date="2025-01-28T16:29:00Z">
            <w:rPr>
              <w:lang w:val="fr-SN"/>
            </w:rPr>
          </w:rPrChange>
        </w:rPr>
        <w:t xml:space="preserve"> : Résultat SVM</w:t>
      </w:r>
      <w:bookmarkEnd w:id="4266"/>
    </w:p>
    <w:p w14:paraId="7E2294BD" w14:textId="368F68CE" w:rsidR="002F336C" w:rsidRPr="0057718E" w:rsidRDefault="0003636D" w:rsidP="00B9476C">
      <w:pPr>
        <w:pStyle w:val="Paragraphedeliste"/>
        <w:numPr>
          <w:ilvl w:val="1"/>
          <w:numId w:val="21"/>
        </w:numPr>
        <w:rPr>
          <w:rPrChange w:id="4274" w:author="Microsoft Office User" w:date="2025-01-28T16:29:00Z">
            <w:rPr>
              <w:lang w:val="fr-SN"/>
            </w:rPr>
          </w:rPrChange>
        </w:rPr>
      </w:pPr>
      <w:proofErr w:type="spellStart"/>
      <w:r w:rsidRPr="0057718E">
        <w:rPr>
          <w:i/>
          <w:iCs/>
          <w:rPrChange w:id="4275" w:author="Microsoft Office User" w:date="2025-01-28T16:29:00Z">
            <w:rPr>
              <w:i/>
              <w:iCs/>
              <w:lang w:val="fr-SN"/>
            </w:rPr>
          </w:rPrChange>
        </w:rPr>
        <w:t>Ramdom</w:t>
      </w:r>
      <w:proofErr w:type="spellEnd"/>
      <w:r w:rsidRPr="0057718E">
        <w:rPr>
          <w:i/>
          <w:iCs/>
          <w:rPrChange w:id="4276" w:author="Microsoft Office User" w:date="2025-01-28T16:29:00Z">
            <w:rPr>
              <w:i/>
              <w:iCs/>
              <w:lang w:val="fr-SN"/>
            </w:rPr>
          </w:rPrChange>
        </w:rPr>
        <w:t xml:space="preserve"> </w:t>
      </w:r>
      <w:proofErr w:type="spellStart"/>
      <w:r w:rsidRPr="0057718E">
        <w:rPr>
          <w:i/>
          <w:iCs/>
          <w:rPrChange w:id="4277" w:author="Microsoft Office User" w:date="2025-01-28T16:29:00Z">
            <w:rPr>
              <w:i/>
              <w:iCs/>
              <w:lang w:val="fr-SN"/>
            </w:rPr>
          </w:rPrChange>
        </w:rPr>
        <w:t>forest</w:t>
      </w:r>
      <w:proofErr w:type="spellEnd"/>
    </w:p>
    <w:tbl>
      <w:tblPr>
        <w:tblStyle w:val="Tableausimp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7718E" w14:paraId="04F9F5F5"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91E058" w14:textId="77777777" w:rsidR="00703313" w:rsidRPr="0057718E" w:rsidRDefault="00703313" w:rsidP="008D63AC">
            <w:pPr>
              <w:rPr>
                <w:rPrChange w:id="4278" w:author="Microsoft Office User" w:date="2025-01-28T16:29:00Z">
                  <w:rPr>
                    <w:lang w:val="fr-SN"/>
                  </w:rPr>
                </w:rPrChange>
              </w:rPr>
            </w:pPr>
            <w:proofErr w:type="spellStart"/>
            <w:r w:rsidRPr="0057718E">
              <w:rPr>
                <w:rPrChange w:id="4279" w:author="Microsoft Office User" w:date="2025-01-28T16:29:00Z">
                  <w:rPr>
                    <w:lang w:val="fr-SN"/>
                  </w:rPr>
                </w:rPrChange>
              </w:rPr>
              <w:t>Intents</w:t>
            </w:r>
            <w:proofErr w:type="spellEnd"/>
          </w:p>
        </w:tc>
        <w:tc>
          <w:tcPr>
            <w:tcW w:w="2250" w:type="dxa"/>
            <w:gridSpan w:val="3"/>
          </w:tcPr>
          <w:p w14:paraId="11586FF4"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280" w:author="Microsoft Office User" w:date="2025-01-28T16:29:00Z">
                  <w:rPr>
                    <w:lang w:val="fr-SN"/>
                  </w:rPr>
                </w:rPrChange>
              </w:rPr>
            </w:pPr>
            <w:r w:rsidRPr="0057718E">
              <w:rPr>
                <w:rPrChange w:id="4281" w:author="Microsoft Office User" w:date="2025-01-28T16:29:00Z">
                  <w:rPr>
                    <w:lang w:val="fr-SN"/>
                  </w:rPr>
                </w:rPrChange>
              </w:rPr>
              <w:t>Précision</w:t>
            </w:r>
          </w:p>
        </w:tc>
        <w:tc>
          <w:tcPr>
            <w:tcW w:w="2340" w:type="dxa"/>
            <w:gridSpan w:val="3"/>
          </w:tcPr>
          <w:p w14:paraId="08CBB145"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i/>
                <w:iCs/>
                <w:rPrChange w:id="4282" w:author="Microsoft Office User" w:date="2025-01-28T16:29:00Z">
                  <w:rPr>
                    <w:i/>
                    <w:iCs/>
                    <w:lang w:val="fr-SN"/>
                  </w:rPr>
                </w:rPrChange>
              </w:rPr>
            </w:pPr>
            <w:proofErr w:type="spellStart"/>
            <w:r w:rsidRPr="0057718E">
              <w:rPr>
                <w:i/>
                <w:iCs/>
                <w:rPrChange w:id="4283" w:author="Microsoft Office User" w:date="2025-01-28T16:29:00Z">
                  <w:rPr>
                    <w:i/>
                    <w:iCs/>
                    <w:lang w:val="fr-SN"/>
                  </w:rPr>
                </w:rPrChange>
              </w:rPr>
              <w:t>Recall</w:t>
            </w:r>
            <w:proofErr w:type="spellEnd"/>
          </w:p>
        </w:tc>
        <w:tc>
          <w:tcPr>
            <w:tcW w:w="2160" w:type="dxa"/>
            <w:gridSpan w:val="3"/>
          </w:tcPr>
          <w:p w14:paraId="095C5E70"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284" w:author="Microsoft Office User" w:date="2025-01-28T16:29:00Z">
                  <w:rPr>
                    <w:lang w:val="fr-SN"/>
                  </w:rPr>
                </w:rPrChange>
              </w:rPr>
            </w:pPr>
            <w:r w:rsidRPr="0057718E">
              <w:rPr>
                <w:rPrChange w:id="4285" w:author="Microsoft Office User" w:date="2025-01-28T16:29:00Z">
                  <w:rPr>
                    <w:lang w:val="fr-SN"/>
                  </w:rPr>
                </w:rPrChange>
              </w:rPr>
              <w:t>F1-score</w:t>
            </w:r>
          </w:p>
        </w:tc>
        <w:tc>
          <w:tcPr>
            <w:tcW w:w="1075" w:type="dxa"/>
          </w:tcPr>
          <w:p w14:paraId="379FB545"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286" w:author="Microsoft Office User" w:date="2025-01-28T16:29:00Z">
                  <w:rPr>
                    <w:lang w:val="fr-SN"/>
                  </w:rPr>
                </w:rPrChange>
              </w:rPr>
            </w:pPr>
            <w:r w:rsidRPr="0057718E">
              <w:rPr>
                <w:rPrChange w:id="4287" w:author="Microsoft Office User" w:date="2025-01-28T16:29:00Z">
                  <w:rPr>
                    <w:lang w:val="fr-SN"/>
                  </w:rPr>
                </w:rPrChange>
              </w:rPr>
              <w:t>Support</w:t>
            </w:r>
          </w:p>
        </w:tc>
      </w:tr>
      <w:tr w:rsidR="00703313" w:rsidRPr="0057718E" w14:paraId="5F9B4C7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45D5BF9" w14:textId="77777777" w:rsidR="00703313" w:rsidRPr="0057718E" w:rsidRDefault="00703313" w:rsidP="008D63AC">
            <w:pPr>
              <w:rPr>
                <w:rPrChange w:id="4288" w:author="Microsoft Office User" w:date="2025-01-28T16:29:00Z">
                  <w:rPr>
                    <w:lang w:val="fr-SN"/>
                  </w:rPr>
                </w:rPrChange>
              </w:rPr>
            </w:pPr>
            <w:r w:rsidRPr="0057718E">
              <w:rPr>
                <w:rPrChange w:id="4289" w:author="Microsoft Office User" w:date="2025-01-28T16:29:00Z">
                  <w:rPr>
                    <w:lang w:val="fr-SN"/>
                  </w:rPr>
                </w:rPrChange>
              </w:rPr>
              <w:t>Banalité</w:t>
            </w:r>
          </w:p>
        </w:tc>
        <w:tc>
          <w:tcPr>
            <w:tcW w:w="720" w:type="dxa"/>
          </w:tcPr>
          <w:p w14:paraId="0C9E1A21"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290" w:author="Microsoft Office User" w:date="2025-01-28T16:29:00Z">
                  <w:rPr>
                    <w:lang w:val="fr-SN"/>
                  </w:rPr>
                </w:rPrChange>
              </w:rPr>
            </w:pPr>
            <w:r w:rsidRPr="0057718E">
              <w:rPr>
                <w:rPrChange w:id="4291" w:author="Microsoft Office User" w:date="2025-01-28T16:29:00Z">
                  <w:rPr>
                    <w:lang w:val="fr-SN"/>
                  </w:rPr>
                </w:rPrChange>
              </w:rPr>
              <w:t>Bow</w:t>
            </w:r>
          </w:p>
        </w:tc>
        <w:tc>
          <w:tcPr>
            <w:tcW w:w="810" w:type="dxa"/>
          </w:tcPr>
          <w:p w14:paraId="285D2015"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292" w:author="Microsoft Office User" w:date="2025-01-28T16:29:00Z">
                  <w:rPr>
                    <w:lang w:val="fr-SN"/>
                  </w:rPr>
                </w:rPrChange>
              </w:rPr>
            </w:pPr>
            <w:r w:rsidRPr="0057718E">
              <w:rPr>
                <w:rPrChange w:id="4293" w:author="Microsoft Office User" w:date="2025-01-28T16:29:00Z">
                  <w:rPr>
                    <w:lang w:val="fr-SN"/>
                  </w:rPr>
                </w:rPrChange>
              </w:rPr>
              <w:t>Bon</w:t>
            </w:r>
          </w:p>
        </w:tc>
        <w:tc>
          <w:tcPr>
            <w:tcW w:w="720" w:type="dxa"/>
          </w:tcPr>
          <w:p w14:paraId="17A49308"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294" w:author="Microsoft Office User" w:date="2025-01-28T16:29:00Z">
                  <w:rPr>
                    <w:lang w:val="fr-SN"/>
                  </w:rPr>
                </w:rPrChange>
              </w:rPr>
            </w:pPr>
            <w:r w:rsidRPr="0057718E">
              <w:rPr>
                <w:rPrChange w:id="4295" w:author="Microsoft Office User" w:date="2025-01-28T16:29:00Z">
                  <w:rPr>
                    <w:lang w:val="fr-SN"/>
                  </w:rPr>
                </w:rPrChange>
              </w:rPr>
              <w:t>Tf-</w:t>
            </w:r>
          </w:p>
        </w:tc>
        <w:tc>
          <w:tcPr>
            <w:tcW w:w="720" w:type="dxa"/>
          </w:tcPr>
          <w:p w14:paraId="1FA965BC"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296" w:author="Microsoft Office User" w:date="2025-01-28T16:29:00Z">
                  <w:rPr>
                    <w:lang w:val="fr-SN"/>
                  </w:rPr>
                </w:rPrChange>
              </w:rPr>
            </w:pPr>
            <w:r w:rsidRPr="0057718E">
              <w:rPr>
                <w:rPrChange w:id="4297" w:author="Microsoft Office User" w:date="2025-01-28T16:29:00Z">
                  <w:rPr>
                    <w:lang w:val="fr-SN"/>
                  </w:rPr>
                </w:rPrChange>
              </w:rPr>
              <w:t>Bow</w:t>
            </w:r>
          </w:p>
        </w:tc>
        <w:tc>
          <w:tcPr>
            <w:tcW w:w="810" w:type="dxa"/>
          </w:tcPr>
          <w:p w14:paraId="40B0B03E"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298" w:author="Microsoft Office User" w:date="2025-01-28T16:29:00Z">
                  <w:rPr>
                    <w:lang w:val="fr-SN"/>
                  </w:rPr>
                </w:rPrChange>
              </w:rPr>
            </w:pPr>
            <w:r w:rsidRPr="0057718E">
              <w:rPr>
                <w:rPrChange w:id="4299" w:author="Microsoft Office User" w:date="2025-01-28T16:29:00Z">
                  <w:rPr>
                    <w:lang w:val="fr-SN"/>
                  </w:rPr>
                </w:rPrChange>
              </w:rPr>
              <w:t>Bon</w:t>
            </w:r>
          </w:p>
        </w:tc>
        <w:tc>
          <w:tcPr>
            <w:tcW w:w="810" w:type="dxa"/>
          </w:tcPr>
          <w:p w14:paraId="55661749"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300" w:author="Microsoft Office User" w:date="2025-01-28T16:29:00Z">
                  <w:rPr>
                    <w:lang w:val="fr-SN"/>
                  </w:rPr>
                </w:rPrChange>
              </w:rPr>
            </w:pPr>
            <w:r w:rsidRPr="0057718E">
              <w:rPr>
                <w:rPrChange w:id="4301" w:author="Microsoft Office User" w:date="2025-01-28T16:29:00Z">
                  <w:rPr>
                    <w:lang w:val="fr-SN"/>
                  </w:rPr>
                </w:rPrChange>
              </w:rPr>
              <w:t>Tf-</w:t>
            </w:r>
          </w:p>
        </w:tc>
        <w:tc>
          <w:tcPr>
            <w:tcW w:w="720" w:type="dxa"/>
          </w:tcPr>
          <w:p w14:paraId="4898206A"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302" w:author="Microsoft Office User" w:date="2025-01-28T16:29:00Z">
                  <w:rPr>
                    <w:lang w:val="fr-SN"/>
                  </w:rPr>
                </w:rPrChange>
              </w:rPr>
            </w:pPr>
            <w:r w:rsidRPr="0057718E">
              <w:rPr>
                <w:rPrChange w:id="4303" w:author="Microsoft Office User" w:date="2025-01-28T16:29:00Z">
                  <w:rPr>
                    <w:lang w:val="fr-SN"/>
                  </w:rPr>
                </w:rPrChange>
              </w:rPr>
              <w:t>Bow</w:t>
            </w:r>
          </w:p>
        </w:tc>
        <w:tc>
          <w:tcPr>
            <w:tcW w:w="720" w:type="dxa"/>
          </w:tcPr>
          <w:p w14:paraId="0F2054A2"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304" w:author="Microsoft Office User" w:date="2025-01-28T16:29:00Z">
                  <w:rPr>
                    <w:lang w:val="fr-SN"/>
                  </w:rPr>
                </w:rPrChange>
              </w:rPr>
            </w:pPr>
            <w:r w:rsidRPr="0057718E">
              <w:rPr>
                <w:rPrChange w:id="4305" w:author="Microsoft Office User" w:date="2025-01-28T16:29:00Z">
                  <w:rPr>
                    <w:lang w:val="fr-SN"/>
                  </w:rPr>
                </w:rPrChange>
              </w:rPr>
              <w:t>Bon</w:t>
            </w:r>
          </w:p>
        </w:tc>
        <w:tc>
          <w:tcPr>
            <w:tcW w:w="720" w:type="dxa"/>
          </w:tcPr>
          <w:p w14:paraId="665B8153"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306" w:author="Microsoft Office User" w:date="2025-01-28T16:29:00Z">
                  <w:rPr>
                    <w:lang w:val="fr-SN"/>
                  </w:rPr>
                </w:rPrChange>
              </w:rPr>
            </w:pPr>
            <w:r w:rsidRPr="0057718E">
              <w:rPr>
                <w:rPrChange w:id="4307" w:author="Microsoft Office User" w:date="2025-01-28T16:29:00Z">
                  <w:rPr>
                    <w:lang w:val="fr-SN"/>
                  </w:rPr>
                </w:rPrChange>
              </w:rPr>
              <w:t>Tf-</w:t>
            </w:r>
          </w:p>
        </w:tc>
        <w:tc>
          <w:tcPr>
            <w:tcW w:w="1075" w:type="dxa"/>
          </w:tcPr>
          <w:p w14:paraId="5F7D2903"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308" w:author="Microsoft Office User" w:date="2025-01-28T16:29:00Z">
                  <w:rPr>
                    <w:lang w:val="fr-SN"/>
                  </w:rPr>
                </w:rPrChange>
              </w:rPr>
            </w:pPr>
            <w:r w:rsidRPr="0057718E">
              <w:rPr>
                <w:rPrChange w:id="4309" w:author="Microsoft Office User" w:date="2025-01-28T16:29:00Z">
                  <w:rPr>
                    <w:lang w:val="fr-SN"/>
                  </w:rPr>
                </w:rPrChange>
              </w:rPr>
              <w:t>200</w:t>
            </w:r>
          </w:p>
        </w:tc>
      </w:tr>
      <w:tr w:rsidR="00B77485" w:rsidRPr="0057718E" w14:paraId="63F6D71B"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3D0DB59" w14:textId="77777777" w:rsidR="00B77485" w:rsidRPr="0057718E" w:rsidRDefault="00B77485" w:rsidP="00B77485">
            <w:pPr>
              <w:rPr>
                <w:rPrChange w:id="4310" w:author="Microsoft Office User" w:date="2025-01-28T16:29:00Z">
                  <w:rPr>
                    <w:lang w:val="fr-SN"/>
                  </w:rPr>
                </w:rPrChange>
              </w:rPr>
            </w:pPr>
            <w:r w:rsidRPr="0057718E">
              <w:rPr>
                <w:rPrChange w:id="4311" w:author="Microsoft Office User" w:date="2025-01-28T16:29:00Z">
                  <w:rPr>
                    <w:lang w:val="fr-SN"/>
                  </w:rPr>
                </w:rPrChange>
              </w:rPr>
              <w:t>Remercier</w:t>
            </w:r>
          </w:p>
        </w:tc>
        <w:tc>
          <w:tcPr>
            <w:tcW w:w="720" w:type="dxa"/>
          </w:tcPr>
          <w:p w14:paraId="5E7BE409" w14:textId="61899954"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12" w:author="Microsoft Office User" w:date="2025-01-28T16:29:00Z">
                  <w:rPr>
                    <w:lang w:val="fr-SN"/>
                  </w:rPr>
                </w:rPrChange>
              </w:rPr>
            </w:pPr>
            <w:r w:rsidRPr="0057718E">
              <w:t>0.99</w:t>
            </w:r>
          </w:p>
        </w:tc>
        <w:tc>
          <w:tcPr>
            <w:tcW w:w="810" w:type="dxa"/>
          </w:tcPr>
          <w:p w14:paraId="51E80D07" w14:textId="7155C39D"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13" w:author="Microsoft Office User" w:date="2025-01-28T16:29:00Z">
                  <w:rPr>
                    <w:lang w:val="fr-SN"/>
                  </w:rPr>
                </w:rPrChange>
              </w:rPr>
            </w:pPr>
            <w:r w:rsidRPr="0057718E">
              <w:t>0.99</w:t>
            </w:r>
          </w:p>
        </w:tc>
        <w:tc>
          <w:tcPr>
            <w:tcW w:w="720" w:type="dxa"/>
          </w:tcPr>
          <w:p w14:paraId="4E48A4A0" w14:textId="238FAFC5"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14" w:author="Microsoft Office User" w:date="2025-01-28T16:29:00Z">
                  <w:rPr>
                    <w:lang w:val="fr-SN"/>
                  </w:rPr>
                </w:rPrChange>
              </w:rPr>
            </w:pPr>
            <w:r w:rsidRPr="0057718E">
              <w:t>0.99</w:t>
            </w:r>
          </w:p>
        </w:tc>
        <w:tc>
          <w:tcPr>
            <w:tcW w:w="720" w:type="dxa"/>
          </w:tcPr>
          <w:p w14:paraId="53E07B38" w14:textId="4D15539A"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15" w:author="Microsoft Office User" w:date="2025-01-28T16:29:00Z">
                  <w:rPr>
                    <w:lang w:val="fr-SN"/>
                  </w:rPr>
                </w:rPrChange>
              </w:rPr>
            </w:pPr>
            <w:r w:rsidRPr="0057718E">
              <w:t>0.99</w:t>
            </w:r>
          </w:p>
        </w:tc>
        <w:tc>
          <w:tcPr>
            <w:tcW w:w="810" w:type="dxa"/>
          </w:tcPr>
          <w:p w14:paraId="65E3FF2A" w14:textId="3E784BF5"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16" w:author="Microsoft Office User" w:date="2025-01-28T16:29:00Z">
                  <w:rPr>
                    <w:lang w:val="fr-SN"/>
                  </w:rPr>
                </w:rPrChange>
              </w:rPr>
            </w:pPr>
            <w:r w:rsidRPr="0057718E">
              <w:t>0.99</w:t>
            </w:r>
          </w:p>
        </w:tc>
        <w:tc>
          <w:tcPr>
            <w:tcW w:w="810" w:type="dxa"/>
          </w:tcPr>
          <w:p w14:paraId="76C0D6B4" w14:textId="5BC7A2E7"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17" w:author="Microsoft Office User" w:date="2025-01-28T16:29:00Z">
                  <w:rPr>
                    <w:lang w:val="fr-SN"/>
                  </w:rPr>
                </w:rPrChange>
              </w:rPr>
            </w:pPr>
            <w:r w:rsidRPr="0057718E">
              <w:t>0.99</w:t>
            </w:r>
          </w:p>
        </w:tc>
        <w:tc>
          <w:tcPr>
            <w:tcW w:w="720" w:type="dxa"/>
          </w:tcPr>
          <w:p w14:paraId="5EF9BF89" w14:textId="0BB33E49"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18" w:author="Microsoft Office User" w:date="2025-01-28T16:29:00Z">
                  <w:rPr>
                    <w:lang w:val="fr-SN"/>
                  </w:rPr>
                </w:rPrChange>
              </w:rPr>
            </w:pPr>
            <w:r w:rsidRPr="0057718E">
              <w:t>0.99</w:t>
            </w:r>
          </w:p>
        </w:tc>
        <w:tc>
          <w:tcPr>
            <w:tcW w:w="720" w:type="dxa"/>
          </w:tcPr>
          <w:p w14:paraId="2E35C642" w14:textId="718E488A"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19" w:author="Microsoft Office User" w:date="2025-01-28T16:29:00Z">
                  <w:rPr>
                    <w:lang w:val="fr-SN"/>
                  </w:rPr>
                </w:rPrChange>
              </w:rPr>
            </w:pPr>
            <w:r w:rsidRPr="0057718E">
              <w:t>0.99</w:t>
            </w:r>
          </w:p>
        </w:tc>
        <w:tc>
          <w:tcPr>
            <w:tcW w:w="720" w:type="dxa"/>
          </w:tcPr>
          <w:p w14:paraId="6003A37F" w14:textId="12F31B47"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20" w:author="Microsoft Office User" w:date="2025-01-28T16:29:00Z">
                  <w:rPr>
                    <w:lang w:val="fr-SN"/>
                  </w:rPr>
                </w:rPrChange>
              </w:rPr>
            </w:pPr>
            <w:r w:rsidRPr="0057718E">
              <w:t>0.99</w:t>
            </w:r>
          </w:p>
        </w:tc>
        <w:tc>
          <w:tcPr>
            <w:tcW w:w="1075" w:type="dxa"/>
          </w:tcPr>
          <w:p w14:paraId="06A430F5" w14:textId="77777777"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21" w:author="Microsoft Office User" w:date="2025-01-28T16:29:00Z">
                  <w:rPr>
                    <w:lang w:val="fr-SN"/>
                  </w:rPr>
                </w:rPrChange>
              </w:rPr>
            </w:pPr>
            <w:r w:rsidRPr="0057718E">
              <w:rPr>
                <w:rPrChange w:id="4322" w:author="Microsoft Office User" w:date="2025-01-28T16:29:00Z">
                  <w:rPr>
                    <w:lang w:val="fr-SN"/>
                  </w:rPr>
                </w:rPrChange>
              </w:rPr>
              <w:t>200</w:t>
            </w:r>
          </w:p>
        </w:tc>
      </w:tr>
      <w:tr w:rsidR="00B77485" w:rsidRPr="0057718E" w14:paraId="35312B6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FA7182E" w14:textId="77777777" w:rsidR="00B77485" w:rsidRPr="0057718E" w:rsidRDefault="00B77485" w:rsidP="00B77485">
            <w:pPr>
              <w:rPr>
                <w:rPrChange w:id="4323" w:author="Microsoft Office User" w:date="2025-01-28T16:29:00Z">
                  <w:rPr>
                    <w:lang w:val="fr-SN"/>
                  </w:rPr>
                </w:rPrChange>
              </w:rPr>
            </w:pPr>
            <w:r w:rsidRPr="0057718E">
              <w:rPr>
                <w:rPrChange w:id="4324" w:author="Microsoft Office User" w:date="2025-01-28T16:29:00Z">
                  <w:rPr>
                    <w:lang w:val="fr-SN"/>
                  </w:rPr>
                </w:rPrChange>
              </w:rPr>
              <w:t>Aide</w:t>
            </w:r>
          </w:p>
        </w:tc>
        <w:tc>
          <w:tcPr>
            <w:tcW w:w="720" w:type="dxa"/>
          </w:tcPr>
          <w:p w14:paraId="1857495F" w14:textId="76CC1FBA"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25" w:author="Microsoft Office User" w:date="2025-01-28T16:29:00Z">
                  <w:rPr>
                    <w:lang w:val="fr-SN"/>
                  </w:rPr>
                </w:rPrChange>
              </w:rPr>
            </w:pPr>
            <w:r w:rsidRPr="0057718E">
              <w:t>0.98</w:t>
            </w:r>
          </w:p>
        </w:tc>
        <w:tc>
          <w:tcPr>
            <w:tcW w:w="810" w:type="dxa"/>
          </w:tcPr>
          <w:p w14:paraId="67A67EE0" w14:textId="023E5AA5"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26" w:author="Microsoft Office User" w:date="2025-01-28T16:29:00Z">
                  <w:rPr>
                    <w:lang w:val="fr-SN"/>
                  </w:rPr>
                </w:rPrChange>
              </w:rPr>
            </w:pPr>
            <w:r w:rsidRPr="0057718E">
              <w:t>0.97</w:t>
            </w:r>
          </w:p>
        </w:tc>
        <w:tc>
          <w:tcPr>
            <w:tcW w:w="720" w:type="dxa"/>
          </w:tcPr>
          <w:p w14:paraId="795E4E82" w14:textId="5A56D389"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27" w:author="Microsoft Office User" w:date="2025-01-28T16:29:00Z">
                  <w:rPr>
                    <w:lang w:val="fr-SN"/>
                  </w:rPr>
                </w:rPrChange>
              </w:rPr>
            </w:pPr>
            <w:r w:rsidRPr="0057718E">
              <w:t>0.99</w:t>
            </w:r>
          </w:p>
        </w:tc>
        <w:tc>
          <w:tcPr>
            <w:tcW w:w="720" w:type="dxa"/>
          </w:tcPr>
          <w:p w14:paraId="31F6CA16" w14:textId="46351888"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28" w:author="Microsoft Office User" w:date="2025-01-28T16:29:00Z">
                  <w:rPr>
                    <w:lang w:val="fr-SN"/>
                  </w:rPr>
                </w:rPrChange>
              </w:rPr>
            </w:pPr>
            <w:r w:rsidRPr="0057718E">
              <w:t>1.00</w:t>
            </w:r>
          </w:p>
        </w:tc>
        <w:tc>
          <w:tcPr>
            <w:tcW w:w="810" w:type="dxa"/>
          </w:tcPr>
          <w:p w14:paraId="63B38761" w14:textId="2806C534"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29" w:author="Microsoft Office User" w:date="2025-01-28T16:29:00Z">
                  <w:rPr>
                    <w:lang w:val="fr-SN"/>
                  </w:rPr>
                </w:rPrChange>
              </w:rPr>
            </w:pPr>
            <w:r w:rsidRPr="0057718E">
              <w:t>1.00</w:t>
            </w:r>
          </w:p>
        </w:tc>
        <w:tc>
          <w:tcPr>
            <w:tcW w:w="810" w:type="dxa"/>
          </w:tcPr>
          <w:p w14:paraId="795D88D3" w14:textId="14C16BAF"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30" w:author="Microsoft Office User" w:date="2025-01-28T16:29:00Z">
                  <w:rPr>
                    <w:lang w:val="fr-SN"/>
                  </w:rPr>
                </w:rPrChange>
              </w:rPr>
            </w:pPr>
            <w:r w:rsidRPr="0057718E">
              <w:t>1.00</w:t>
            </w:r>
          </w:p>
        </w:tc>
        <w:tc>
          <w:tcPr>
            <w:tcW w:w="720" w:type="dxa"/>
          </w:tcPr>
          <w:p w14:paraId="1456F8C5" w14:textId="7669347B"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31" w:author="Microsoft Office User" w:date="2025-01-28T16:29:00Z">
                  <w:rPr>
                    <w:lang w:val="fr-SN"/>
                  </w:rPr>
                </w:rPrChange>
              </w:rPr>
            </w:pPr>
            <w:r w:rsidRPr="0057718E">
              <w:t>0.99</w:t>
            </w:r>
          </w:p>
        </w:tc>
        <w:tc>
          <w:tcPr>
            <w:tcW w:w="720" w:type="dxa"/>
          </w:tcPr>
          <w:p w14:paraId="6792699E" w14:textId="7A81CC84"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32" w:author="Microsoft Office User" w:date="2025-01-28T16:29:00Z">
                  <w:rPr>
                    <w:lang w:val="fr-SN"/>
                  </w:rPr>
                </w:rPrChange>
              </w:rPr>
            </w:pPr>
            <w:r w:rsidRPr="0057718E">
              <w:t>0.99</w:t>
            </w:r>
          </w:p>
        </w:tc>
        <w:tc>
          <w:tcPr>
            <w:tcW w:w="720" w:type="dxa"/>
          </w:tcPr>
          <w:p w14:paraId="76EABA3F" w14:textId="136A29A5"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33" w:author="Microsoft Office User" w:date="2025-01-28T16:29:00Z">
                  <w:rPr>
                    <w:lang w:val="fr-SN"/>
                  </w:rPr>
                </w:rPrChange>
              </w:rPr>
            </w:pPr>
            <w:r w:rsidRPr="0057718E">
              <w:t>1.00</w:t>
            </w:r>
          </w:p>
        </w:tc>
        <w:tc>
          <w:tcPr>
            <w:tcW w:w="1075" w:type="dxa"/>
          </w:tcPr>
          <w:p w14:paraId="25F7F9A6" w14:textId="77777777"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34" w:author="Microsoft Office User" w:date="2025-01-28T16:29:00Z">
                  <w:rPr>
                    <w:lang w:val="fr-SN"/>
                  </w:rPr>
                </w:rPrChange>
              </w:rPr>
            </w:pPr>
            <w:r w:rsidRPr="0057718E">
              <w:rPr>
                <w:rPrChange w:id="4335" w:author="Microsoft Office User" w:date="2025-01-28T16:29:00Z">
                  <w:rPr>
                    <w:lang w:val="fr-SN"/>
                  </w:rPr>
                </w:rPrChange>
              </w:rPr>
              <w:t>200</w:t>
            </w:r>
          </w:p>
        </w:tc>
      </w:tr>
      <w:tr w:rsidR="00B77485" w:rsidRPr="0057718E" w14:paraId="476AB16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A5AB695" w14:textId="77777777" w:rsidR="00B77485" w:rsidRPr="0057718E" w:rsidRDefault="00B77485" w:rsidP="00B77485">
            <w:pPr>
              <w:rPr>
                <w:rPrChange w:id="4336" w:author="Microsoft Office User" w:date="2025-01-28T16:29:00Z">
                  <w:rPr>
                    <w:lang w:val="fr-SN"/>
                  </w:rPr>
                </w:rPrChange>
              </w:rPr>
            </w:pPr>
            <w:r w:rsidRPr="0057718E">
              <w:rPr>
                <w:rPrChange w:id="4337" w:author="Microsoft Office User" w:date="2025-01-28T16:29:00Z">
                  <w:rPr>
                    <w:lang w:val="fr-SN"/>
                  </w:rPr>
                </w:rPrChange>
              </w:rPr>
              <w:t>Prédiction</w:t>
            </w:r>
          </w:p>
        </w:tc>
        <w:tc>
          <w:tcPr>
            <w:tcW w:w="720" w:type="dxa"/>
          </w:tcPr>
          <w:p w14:paraId="451B3364" w14:textId="0FEA1836"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38" w:author="Microsoft Office User" w:date="2025-01-28T16:29:00Z">
                  <w:rPr>
                    <w:lang w:val="fr-SN"/>
                  </w:rPr>
                </w:rPrChange>
              </w:rPr>
            </w:pPr>
            <w:r w:rsidRPr="0057718E">
              <w:t>1.00</w:t>
            </w:r>
          </w:p>
        </w:tc>
        <w:tc>
          <w:tcPr>
            <w:tcW w:w="810" w:type="dxa"/>
          </w:tcPr>
          <w:p w14:paraId="3F8F652F" w14:textId="2D28221E"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39" w:author="Microsoft Office User" w:date="2025-01-28T16:29:00Z">
                  <w:rPr>
                    <w:lang w:val="fr-SN"/>
                  </w:rPr>
                </w:rPrChange>
              </w:rPr>
            </w:pPr>
            <w:r w:rsidRPr="0057718E">
              <w:t>1.00</w:t>
            </w:r>
          </w:p>
        </w:tc>
        <w:tc>
          <w:tcPr>
            <w:tcW w:w="720" w:type="dxa"/>
          </w:tcPr>
          <w:p w14:paraId="7B299E74" w14:textId="4FFE06BC"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40" w:author="Microsoft Office User" w:date="2025-01-28T16:29:00Z">
                  <w:rPr>
                    <w:lang w:val="fr-SN"/>
                  </w:rPr>
                </w:rPrChange>
              </w:rPr>
            </w:pPr>
            <w:r w:rsidRPr="0057718E">
              <w:t>0.99</w:t>
            </w:r>
          </w:p>
        </w:tc>
        <w:tc>
          <w:tcPr>
            <w:tcW w:w="720" w:type="dxa"/>
          </w:tcPr>
          <w:p w14:paraId="06B0B4F1" w14:textId="7DFAEE39"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41" w:author="Microsoft Office User" w:date="2025-01-28T16:29:00Z">
                  <w:rPr>
                    <w:lang w:val="fr-SN"/>
                  </w:rPr>
                </w:rPrChange>
              </w:rPr>
            </w:pPr>
            <w:r w:rsidRPr="0057718E">
              <w:t>1.00</w:t>
            </w:r>
          </w:p>
        </w:tc>
        <w:tc>
          <w:tcPr>
            <w:tcW w:w="810" w:type="dxa"/>
          </w:tcPr>
          <w:p w14:paraId="441A2B23" w14:textId="26C83582"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42" w:author="Microsoft Office User" w:date="2025-01-28T16:29:00Z">
                  <w:rPr>
                    <w:lang w:val="fr-SN"/>
                  </w:rPr>
                </w:rPrChange>
              </w:rPr>
            </w:pPr>
            <w:r w:rsidRPr="0057718E">
              <w:t>1.00</w:t>
            </w:r>
          </w:p>
        </w:tc>
        <w:tc>
          <w:tcPr>
            <w:tcW w:w="810" w:type="dxa"/>
          </w:tcPr>
          <w:p w14:paraId="3AF5B049" w14:textId="5B4CE466"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43" w:author="Microsoft Office User" w:date="2025-01-28T16:29:00Z">
                  <w:rPr>
                    <w:lang w:val="fr-SN"/>
                  </w:rPr>
                </w:rPrChange>
              </w:rPr>
            </w:pPr>
            <w:r w:rsidRPr="0057718E">
              <w:t>1.00</w:t>
            </w:r>
          </w:p>
        </w:tc>
        <w:tc>
          <w:tcPr>
            <w:tcW w:w="720" w:type="dxa"/>
          </w:tcPr>
          <w:p w14:paraId="7E78C0CD" w14:textId="3D0F5B34"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44" w:author="Microsoft Office User" w:date="2025-01-28T16:29:00Z">
                  <w:rPr>
                    <w:lang w:val="fr-SN"/>
                  </w:rPr>
                </w:rPrChange>
              </w:rPr>
            </w:pPr>
            <w:r w:rsidRPr="0057718E">
              <w:t>1.00</w:t>
            </w:r>
          </w:p>
        </w:tc>
        <w:tc>
          <w:tcPr>
            <w:tcW w:w="720" w:type="dxa"/>
          </w:tcPr>
          <w:p w14:paraId="798961F8" w14:textId="608FE3DB"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45" w:author="Microsoft Office User" w:date="2025-01-28T16:29:00Z">
                  <w:rPr>
                    <w:lang w:val="fr-SN"/>
                  </w:rPr>
                </w:rPrChange>
              </w:rPr>
            </w:pPr>
            <w:r w:rsidRPr="0057718E">
              <w:t>1.00</w:t>
            </w:r>
          </w:p>
        </w:tc>
        <w:tc>
          <w:tcPr>
            <w:tcW w:w="720" w:type="dxa"/>
          </w:tcPr>
          <w:p w14:paraId="26805DB5" w14:textId="6ACC50EB"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46" w:author="Microsoft Office User" w:date="2025-01-28T16:29:00Z">
                  <w:rPr>
                    <w:lang w:val="fr-SN"/>
                  </w:rPr>
                </w:rPrChange>
              </w:rPr>
            </w:pPr>
            <w:r w:rsidRPr="0057718E">
              <w:t>1.00</w:t>
            </w:r>
          </w:p>
        </w:tc>
        <w:tc>
          <w:tcPr>
            <w:tcW w:w="1075" w:type="dxa"/>
          </w:tcPr>
          <w:p w14:paraId="2597B0E9" w14:textId="77777777"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47" w:author="Microsoft Office User" w:date="2025-01-28T16:29:00Z">
                  <w:rPr>
                    <w:lang w:val="fr-SN"/>
                  </w:rPr>
                </w:rPrChange>
              </w:rPr>
            </w:pPr>
            <w:r w:rsidRPr="0057718E">
              <w:rPr>
                <w:rPrChange w:id="4348" w:author="Microsoft Office User" w:date="2025-01-28T16:29:00Z">
                  <w:rPr>
                    <w:lang w:val="fr-SN"/>
                  </w:rPr>
                </w:rPrChange>
              </w:rPr>
              <w:t>200</w:t>
            </w:r>
          </w:p>
        </w:tc>
      </w:tr>
      <w:tr w:rsidR="00B77485" w:rsidRPr="0057718E" w14:paraId="1C495B0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324F005" w14:textId="77777777" w:rsidR="00B77485" w:rsidRPr="0057718E" w:rsidRDefault="00B77485" w:rsidP="00B77485">
            <w:pPr>
              <w:rPr>
                <w:rPrChange w:id="4349" w:author="Microsoft Office User" w:date="2025-01-28T16:29:00Z">
                  <w:rPr>
                    <w:lang w:val="fr-SN"/>
                  </w:rPr>
                </w:rPrChange>
              </w:rPr>
            </w:pPr>
            <w:r w:rsidRPr="0057718E">
              <w:rPr>
                <w:rPrChange w:id="4350" w:author="Microsoft Office User" w:date="2025-01-28T16:29:00Z">
                  <w:rPr>
                    <w:lang w:val="fr-SN"/>
                  </w:rPr>
                </w:rPrChange>
              </w:rPr>
              <w:t>Valeur</w:t>
            </w:r>
          </w:p>
        </w:tc>
        <w:tc>
          <w:tcPr>
            <w:tcW w:w="720" w:type="dxa"/>
          </w:tcPr>
          <w:p w14:paraId="1B18D8B8" w14:textId="22AF89FD"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51" w:author="Microsoft Office User" w:date="2025-01-28T16:29:00Z">
                  <w:rPr>
                    <w:lang w:val="fr-SN"/>
                  </w:rPr>
                </w:rPrChange>
              </w:rPr>
            </w:pPr>
            <w:r w:rsidRPr="0057718E">
              <w:t>1.00</w:t>
            </w:r>
          </w:p>
        </w:tc>
        <w:tc>
          <w:tcPr>
            <w:tcW w:w="810" w:type="dxa"/>
          </w:tcPr>
          <w:p w14:paraId="233EC9B6" w14:textId="77B198E3"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52" w:author="Microsoft Office User" w:date="2025-01-28T16:29:00Z">
                  <w:rPr>
                    <w:lang w:val="fr-SN"/>
                  </w:rPr>
                </w:rPrChange>
              </w:rPr>
            </w:pPr>
            <w:r w:rsidRPr="0057718E">
              <w:t>1.00</w:t>
            </w:r>
          </w:p>
        </w:tc>
        <w:tc>
          <w:tcPr>
            <w:tcW w:w="720" w:type="dxa"/>
          </w:tcPr>
          <w:p w14:paraId="3ACD0DCE" w14:textId="5F553D93"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53" w:author="Microsoft Office User" w:date="2025-01-28T16:29:00Z">
                  <w:rPr>
                    <w:lang w:val="fr-SN"/>
                  </w:rPr>
                </w:rPrChange>
              </w:rPr>
            </w:pPr>
            <w:r w:rsidRPr="0057718E">
              <w:t>1.00</w:t>
            </w:r>
          </w:p>
        </w:tc>
        <w:tc>
          <w:tcPr>
            <w:tcW w:w="720" w:type="dxa"/>
          </w:tcPr>
          <w:p w14:paraId="679764A3" w14:textId="1E91F23A"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54" w:author="Microsoft Office User" w:date="2025-01-28T16:29:00Z">
                  <w:rPr>
                    <w:lang w:val="fr-SN"/>
                  </w:rPr>
                </w:rPrChange>
              </w:rPr>
            </w:pPr>
            <w:r w:rsidRPr="0057718E">
              <w:t>1.00</w:t>
            </w:r>
          </w:p>
        </w:tc>
        <w:tc>
          <w:tcPr>
            <w:tcW w:w="810" w:type="dxa"/>
          </w:tcPr>
          <w:p w14:paraId="35FCA206" w14:textId="69B978FE"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55" w:author="Microsoft Office User" w:date="2025-01-28T16:29:00Z">
                  <w:rPr>
                    <w:lang w:val="fr-SN"/>
                  </w:rPr>
                </w:rPrChange>
              </w:rPr>
            </w:pPr>
            <w:r w:rsidRPr="0057718E">
              <w:t>0.99</w:t>
            </w:r>
          </w:p>
        </w:tc>
        <w:tc>
          <w:tcPr>
            <w:tcW w:w="810" w:type="dxa"/>
          </w:tcPr>
          <w:p w14:paraId="37E08DBB" w14:textId="2FE3165D"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56" w:author="Microsoft Office User" w:date="2025-01-28T16:29:00Z">
                  <w:rPr>
                    <w:lang w:val="fr-SN"/>
                  </w:rPr>
                </w:rPrChange>
              </w:rPr>
            </w:pPr>
            <w:r w:rsidRPr="0057718E">
              <w:t>1.00</w:t>
            </w:r>
          </w:p>
        </w:tc>
        <w:tc>
          <w:tcPr>
            <w:tcW w:w="720" w:type="dxa"/>
          </w:tcPr>
          <w:p w14:paraId="3CAA18B3" w14:textId="112AB1EF"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57" w:author="Microsoft Office User" w:date="2025-01-28T16:29:00Z">
                  <w:rPr>
                    <w:lang w:val="fr-SN"/>
                  </w:rPr>
                </w:rPrChange>
              </w:rPr>
            </w:pPr>
            <w:r w:rsidRPr="0057718E">
              <w:t>1.00</w:t>
            </w:r>
          </w:p>
        </w:tc>
        <w:tc>
          <w:tcPr>
            <w:tcW w:w="720" w:type="dxa"/>
          </w:tcPr>
          <w:p w14:paraId="648255BB" w14:textId="0B2524CD"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58" w:author="Microsoft Office User" w:date="2025-01-28T16:29:00Z">
                  <w:rPr>
                    <w:lang w:val="fr-SN"/>
                  </w:rPr>
                </w:rPrChange>
              </w:rPr>
            </w:pPr>
            <w:r w:rsidRPr="0057718E">
              <w:t>1.00</w:t>
            </w:r>
          </w:p>
        </w:tc>
        <w:tc>
          <w:tcPr>
            <w:tcW w:w="720" w:type="dxa"/>
          </w:tcPr>
          <w:p w14:paraId="771FC471" w14:textId="3B492721"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59" w:author="Microsoft Office User" w:date="2025-01-28T16:29:00Z">
                  <w:rPr>
                    <w:lang w:val="fr-SN"/>
                  </w:rPr>
                </w:rPrChange>
              </w:rPr>
            </w:pPr>
            <w:r w:rsidRPr="0057718E">
              <w:t>1.00</w:t>
            </w:r>
          </w:p>
        </w:tc>
        <w:tc>
          <w:tcPr>
            <w:tcW w:w="1075" w:type="dxa"/>
          </w:tcPr>
          <w:p w14:paraId="18C01744" w14:textId="77777777"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60" w:author="Microsoft Office User" w:date="2025-01-28T16:29:00Z">
                  <w:rPr>
                    <w:lang w:val="fr-SN"/>
                  </w:rPr>
                </w:rPrChange>
              </w:rPr>
            </w:pPr>
            <w:r w:rsidRPr="0057718E">
              <w:rPr>
                <w:rPrChange w:id="4361" w:author="Microsoft Office User" w:date="2025-01-28T16:29:00Z">
                  <w:rPr>
                    <w:lang w:val="fr-SN"/>
                  </w:rPr>
                </w:rPrChange>
              </w:rPr>
              <w:t>200</w:t>
            </w:r>
          </w:p>
        </w:tc>
      </w:tr>
      <w:tr w:rsidR="00B77485" w:rsidRPr="0057718E" w14:paraId="6E0DD3D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536E946" w14:textId="77777777" w:rsidR="00B77485" w:rsidRPr="0057718E" w:rsidRDefault="00B77485" w:rsidP="00B77485">
            <w:pPr>
              <w:rPr>
                <w:rPrChange w:id="4362" w:author="Microsoft Office User" w:date="2025-01-28T16:29:00Z">
                  <w:rPr>
                    <w:lang w:val="fr-SN"/>
                  </w:rPr>
                </w:rPrChange>
              </w:rPr>
            </w:pPr>
            <w:r w:rsidRPr="0057718E">
              <w:rPr>
                <w:rPrChange w:id="4363" w:author="Microsoft Office User" w:date="2025-01-28T16:29:00Z">
                  <w:rPr>
                    <w:lang w:val="fr-SN"/>
                  </w:rPr>
                </w:rPrChange>
              </w:rPr>
              <w:t>Mis à jour</w:t>
            </w:r>
          </w:p>
        </w:tc>
        <w:tc>
          <w:tcPr>
            <w:tcW w:w="720" w:type="dxa"/>
          </w:tcPr>
          <w:p w14:paraId="669FFD51" w14:textId="434D757E"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64" w:author="Microsoft Office User" w:date="2025-01-28T16:29:00Z">
                  <w:rPr>
                    <w:lang w:val="fr-SN"/>
                  </w:rPr>
                </w:rPrChange>
              </w:rPr>
            </w:pPr>
            <w:r w:rsidRPr="0057718E">
              <w:t>1.00</w:t>
            </w:r>
          </w:p>
        </w:tc>
        <w:tc>
          <w:tcPr>
            <w:tcW w:w="810" w:type="dxa"/>
          </w:tcPr>
          <w:p w14:paraId="22C5F2EE" w14:textId="734331F3"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65" w:author="Microsoft Office User" w:date="2025-01-28T16:29:00Z">
                  <w:rPr>
                    <w:lang w:val="fr-SN"/>
                  </w:rPr>
                </w:rPrChange>
              </w:rPr>
            </w:pPr>
            <w:r w:rsidRPr="0057718E">
              <w:t>1.00</w:t>
            </w:r>
          </w:p>
        </w:tc>
        <w:tc>
          <w:tcPr>
            <w:tcW w:w="720" w:type="dxa"/>
          </w:tcPr>
          <w:p w14:paraId="1F055A85" w14:textId="64282417"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66" w:author="Microsoft Office User" w:date="2025-01-28T16:29:00Z">
                  <w:rPr>
                    <w:lang w:val="fr-SN"/>
                  </w:rPr>
                </w:rPrChange>
              </w:rPr>
            </w:pPr>
            <w:r w:rsidRPr="0057718E">
              <w:t>1.00</w:t>
            </w:r>
          </w:p>
        </w:tc>
        <w:tc>
          <w:tcPr>
            <w:tcW w:w="720" w:type="dxa"/>
          </w:tcPr>
          <w:p w14:paraId="2B6E73CA" w14:textId="600655BD"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67" w:author="Microsoft Office User" w:date="2025-01-28T16:29:00Z">
                  <w:rPr>
                    <w:lang w:val="fr-SN"/>
                  </w:rPr>
                </w:rPrChange>
              </w:rPr>
            </w:pPr>
            <w:r w:rsidRPr="0057718E">
              <w:t>1.00</w:t>
            </w:r>
          </w:p>
        </w:tc>
        <w:tc>
          <w:tcPr>
            <w:tcW w:w="810" w:type="dxa"/>
          </w:tcPr>
          <w:p w14:paraId="475CCD32" w14:textId="0B638E08"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68" w:author="Microsoft Office User" w:date="2025-01-28T16:29:00Z">
                  <w:rPr>
                    <w:lang w:val="fr-SN"/>
                  </w:rPr>
                </w:rPrChange>
              </w:rPr>
            </w:pPr>
            <w:r w:rsidRPr="0057718E">
              <w:t>1.00</w:t>
            </w:r>
          </w:p>
        </w:tc>
        <w:tc>
          <w:tcPr>
            <w:tcW w:w="810" w:type="dxa"/>
          </w:tcPr>
          <w:p w14:paraId="4E38D593" w14:textId="35DDCA8C"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69" w:author="Microsoft Office User" w:date="2025-01-28T16:29:00Z">
                  <w:rPr>
                    <w:lang w:val="fr-SN"/>
                  </w:rPr>
                </w:rPrChange>
              </w:rPr>
            </w:pPr>
            <w:r w:rsidRPr="0057718E">
              <w:t>1.00</w:t>
            </w:r>
          </w:p>
        </w:tc>
        <w:tc>
          <w:tcPr>
            <w:tcW w:w="720" w:type="dxa"/>
          </w:tcPr>
          <w:p w14:paraId="75663D25" w14:textId="2DF8E1B6"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70" w:author="Microsoft Office User" w:date="2025-01-28T16:29:00Z">
                  <w:rPr>
                    <w:lang w:val="fr-SN"/>
                  </w:rPr>
                </w:rPrChange>
              </w:rPr>
            </w:pPr>
            <w:r w:rsidRPr="0057718E">
              <w:t>1.00</w:t>
            </w:r>
          </w:p>
        </w:tc>
        <w:tc>
          <w:tcPr>
            <w:tcW w:w="720" w:type="dxa"/>
          </w:tcPr>
          <w:p w14:paraId="6E449EFD" w14:textId="2B017097"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71" w:author="Microsoft Office User" w:date="2025-01-28T16:29:00Z">
                  <w:rPr>
                    <w:lang w:val="fr-SN"/>
                  </w:rPr>
                </w:rPrChange>
              </w:rPr>
            </w:pPr>
            <w:r w:rsidRPr="0057718E">
              <w:t>1.00</w:t>
            </w:r>
          </w:p>
        </w:tc>
        <w:tc>
          <w:tcPr>
            <w:tcW w:w="720" w:type="dxa"/>
          </w:tcPr>
          <w:p w14:paraId="59943523" w14:textId="006EFC3A"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72" w:author="Microsoft Office User" w:date="2025-01-28T16:29:00Z">
                  <w:rPr>
                    <w:lang w:val="fr-SN"/>
                  </w:rPr>
                </w:rPrChange>
              </w:rPr>
            </w:pPr>
            <w:r w:rsidRPr="0057718E">
              <w:t>1.00</w:t>
            </w:r>
          </w:p>
        </w:tc>
        <w:tc>
          <w:tcPr>
            <w:tcW w:w="1075" w:type="dxa"/>
          </w:tcPr>
          <w:p w14:paraId="25C768D7" w14:textId="77777777"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73" w:author="Microsoft Office User" w:date="2025-01-28T16:29:00Z">
                  <w:rPr>
                    <w:lang w:val="fr-SN"/>
                  </w:rPr>
                </w:rPrChange>
              </w:rPr>
            </w:pPr>
            <w:r w:rsidRPr="0057718E">
              <w:rPr>
                <w:rPrChange w:id="4374" w:author="Microsoft Office User" w:date="2025-01-28T16:29:00Z">
                  <w:rPr>
                    <w:lang w:val="fr-SN"/>
                  </w:rPr>
                </w:rPrChange>
              </w:rPr>
              <w:t>200</w:t>
            </w:r>
          </w:p>
        </w:tc>
      </w:tr>
      <w:tr w:rsidR="00B77485" w:rsidRPr="0057718E" w14:paraId="3BB3559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861510" w14:textId="77777777" w:rsidR="00B77485" w:rsidRPr="0057718E" w:rsidRDefault="00B77485" w:rsidP="00B77485">
            <w:pPr>
              <w:rPr>
                <w:rPrChange w:id="4375" w:author="Microsoft Office User" w:date="2025-01-28T16:29:00Z">
                  <w:rPr>
                    <w:lang w:val="fr-SN"/>
                  </w:rPr>
                </w:rPrChange>
              </w:rPr>
            </w:pPr>
            <w:r w:rsidRPr="0057718E">
              <w:rPr>
                <w:rPrChange w:id="4376" w:author="Microsoft Office User" w:date="2025-01-28T16:29:00Z">
                  <w:rPr>
                    <w:lang w:val="fr-SN"/>
                  </w:rPr>
                </w:rPrChange>
              </w:rPr>
              <w:t>Calculer</w:t>
            </w:r>
          </w:p>
        </w:tc>
        <w:tc>
          <w:tcPr>
            <w:tcW w:w="720" w:type="dxa"/>
          </w:tcPr>
          <w:p w14:paraId="69E2D4D0" w14:textId="0DA140A9"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77" w:author="Microsoft Office User" w:date="2025-01-28T16:29:00Z">
                  <w:rPr>
                    <w:lang w:val="fr-SN"/>
                  </w:rPr>
                </w:rPrChange>
              </w:rPr>
            </w:pPr>
            <w:r w:rsidRPr="0057718E">
              <w:t>1.00</w:t>
            </w:r>
          </w:p>
        </w:tc>
        <w:tc>
          <w:tcPr>
            <w:tcW w:w="810" w:type="dxa"/>
          </w:tcPr>
          <w:p w14:paraId="3E0B0CC6" w14:textId="73E03049"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78" w:author="Microsoft Office User" w:date="2025-01-28T16:29:00Z">
                  <w:rPr>
                    <w:lang w:val="fr-SN"/>
                  </w:rPr>
                </w:rPrChange>
              </w:rPr>
            </w:pPr>
            <w:r w:rsidRPr="0057718E">
              <w:t>1.00</w:t>
            </w:r>
          </w:p>
        </w:tc>
        <w:tc>
          <w:tcPr>
            <w:tcW w:w="720" w:type="dxa"/>
          </w:tcPr>
          <w:p w14:paraId="48F5E045" w14:textId="72FD7193"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79" w:author="Microsoft Office User" w:date="2025-01-28T16:29:00Z">
                  <w:rPr>
                    <w:lang w:val="fr-SN"/>
                  </w:rPr>
                </w:rPrChange>
              </w:rPr>
            </w:pPr>
            <w:r w:rsidRPr="0057718E">
              <w:t>1.00</w:t>
            </w:r>
          </w:p>
        </w:tc>
        <w:tc>
          <w:tcPr>
            <w:tcW w:w="720" w:type="dxa"/>
          </w:tcPr>
          <w:p w14:paraId="1BA996D4" w14:textId="6E14161D"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80" w:author="Microsoft Office User" w:date="2025-01-28T16:29:00Z">
                  <w:rPr>
                    <w:lang w:val="fr-SN"/>
                  </w:rPr>
                </w:rPrChange>
              </w:rPr>
            </w:pPr>
            <w:r w:rsidRPr="0057718E">
              <w:t>1.00</w:t>
            </w:r>
          </w:p>
        </w:tc>
        <w:tc>
          <w:tcPr>
            <w:tcW w:w="810" w:type="dxa"/>
          </w:tcPr>
          <w:p w14:paraId="540BFBBC" w14:textId="054C6FA6"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81" w:author="Microsoft Office User" w:date="2025-01-28T16:29:00Z">
                  <w:rPr>
                    <w:lang w:val="fr-SN"/>
                  </w:rPr>
                </w:rPrChange>
              </w:rPr>
            </w:pPr>
            <w:r w:rsidRPr="0057718E">
              <w:t>1.00</w:t>
            </w:r>
          </w:p>
        </w:tc>
        <w:tc>
          <w:tcPr>
            <w:tcW w:w="810" w:type="dxa"/>
          </w:tcPr>
          <w:p w14:paraId="6AC54864" w14:textId="18B031C1"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82" w:author="Microsoft Office User" w:date="2025-01-28T16:29:00Z">
                  <w:rPr>
                    <w:lang w:val="fr-SN"/>
                  </w:rPr>
                </w:rPrChange>
              </w:rPr>
            </w:pPr>
            <w:r w:rsidRPr="0057718E">
              <w:t>1.00</w:t>
            </w:r>
          </w:p>
        </w:tc>
        <w:tc>
          <w:tcPr>
            <w:tcW w:w="720" w:type="dxa"/>
          </w:tcPr>
          <w:p w14:paraId="2D771027" w14:textId="3FF7CC53"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83" w:author="Microsoft Office User" w:date="2025-01-28T16:29:00Z">
                  <w:rPr>
                    <w:lang w:val="fr-SN"/>
                  </w:rPr>
                </w:rPrChange>
              </w:rPr>
            </w:pPr>
            <w:r w:rsidRPr="0057718E">
              <w:t>1.00</w:t>
            </w:r>
          </w:p>
        </w:tc>
        <w:tc>
          <w:tcPr>
            <w:tcW w:w="720" w:type="dxa"/>
          </w:tcPr>
          <w:p w14:paraId="4BB36A54" w14:textId="71491975"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84" w:author="Microsoft Office User" w:date="2025-01-28T16:29:00Z">
                  <w:rPr>
                    <w:lang w:val="fr-SN"/>
                  </w:rPr>
                </w:rPrChange>
              </w:rPr>
            </w:pPr>
            <w:r w:rsidRPr="0057718E">
              <w:t>1.00</w:t>
            </w:r>
          </w:p>
        </w:tc>
        <w:tc>
          <w:tcPr>
            <w:tcW w:w="720" w:type="dxa"/>
          </w:tcPr>
          <w:p w14:paraId="3D030144" w14:textId="3CCEEB60"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85" w:author="Microsoft Office User" w:date="2025-01-28T16:29:00Z">
                  <w:rPr>
                    <w:lang w:val="fr-SN"/>
                  </w:rPr>
                </w:rPrChange>
              </w:rPr>
            </w:pPr>
            <w:r w:rsidRPr="0057718E">
              <w:t>1.00</w:t>
            </w:r>
          </w:p>
        </w:tc>
        <w:tc>
          <w:tcPr>
            <w:tcW w:w="1075" w:type="dxa"/>
          </w:tcPr>
          <w:p w14:paraId="375464FF" w14:textId="77777777"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386" w:author="Microsoft Office User" w:date="2025-01-28T16:29:00Z">
                  <w:rPr>
                    <w:lang w:val="fr-SN"/>
                  </w:rPr>
                </w:rPrChange>
              </w:rPr>
            </w:pPr>
            <w:r w:rsidRPr="0057718E">
              <w:rPr>
                <w:rPrChange w:id="4387" w:author="Microsoft Office User" w:date="2025-01-28T16:29:00Z">
                  <w:rPr>
                    <w:lang w:val="fr-SN"/>
                  </w:rPr>
                </w:rPrChange>
              </w:rPr>
              <w:t>200</w:t>
            </w:r>
          </w:p>
        </w:tc>
      </w:tr>
      <w:tr w:rsidR="00B77485" w:rsidRPr="0057718E" w14:paraId="464EC32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9E667BA" w14:textId="77777777" w:rsidR="00B77485" w:rsidRPr="0057718E" w:rsidRDefault="00B77485" w:rsidP="00B77485">
            <w:pPr>
              <w:rPr>
                <w:rPrChange w:id="4388" w:author="Microsoft Office User" w:date="2025-01-28T16:29:00Z">
                  <w:rPr>
                    <w:lang w:val="fr-SN"/>
                  </w:rPr>
                </w:rPrChange>
              </w:rPr>
            </w:pPr>
            <w:r w:rsidRPr="0057718E">
              <w:rPr>
                <w:rPrChange w:id="4389" w:author="Microsoft Office User" w:date="2025-01-28T16:29:00Z">
                  <w:rPr>
                    <w:lang w:val="fr-SN"/>
                  </w:rPr>
                </w:rPrChange>
              </w:rPr>
              <w:t>Définition</w:t>
            </w:r>
          </w:p>
        </w:tc>
        <w:tc>
          <w:tcPr>
            <w:tcW w:w="720" w:type="dxa"/>
          </w:tcPr>
          <w:p w14:paraId="4726326C" w14:textId="7E3A5DB8"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90" w:author="Microsoft Office User" w:date="2025-01-28T16:29:00Z">
                  <w:rPr>
                    <w:lang w:val="fr-SN"/>
                  </w:rPr>
                </w:rPrChange>
              </w:rPr>
            </w:pPr>
            <w:r w:rsidRPr="0057718E">
              <w:t>1.00</w:t>
            </w:r>
          </w:p>
        </w:tc>
        <w:tc>
          <w:tcPr>
            <w:tcW w:w="810" w:type="dxa"/>
          </w:tcPr>
          <w:p w14:paraId="1F6929A2" w14:textId="7AA947D8"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91" w:author="Microsoft Office User" w:date="2025-01-28T16:29:00Z">
                  <w:rPr>
                    <w:lang w:val="fr-SN"/>
                  </w:rPr>
                </w:rPrChange>
              </w:rPr>
            </w:pPr>
            <w:r w:rsidRPr="0057718E">
              <w:t>1.00</w:t>
            </w:r>
          </w:p>
        </w:tc>
        <w:tc>
          <w:tcPr>
            <w:tcW w:w="720" w:type="dxa"/>
          </w:tcPr>
          <w:p w14:paraId="206F01DF" w14:textId="7FFB11D4"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92" w:author="Microsoft Office User" w:date="2025-01-28T16:29:00Z">
                  <w:rPr>
                    <w:lang w:val="fr-SN"/>
                  </w:rPr>
                </w:rPrChange>
              </w:rPr>
            </w:pPr>
            <w:r w:rsidRPr="0057718E">
              <w:t>1.00</w:t>
            </w:r>
          </w:p>
        </w:tc>
        <w:tc>
          <w:tcPr>
            <w:tcW w:w="720" w:type="dxa"/>
          </w:tcPr>
          <w:p w14:paraId="5DA78F91" w14:textId="13A14A4D"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93" w:author="Microsoft Office User" w:date="2025-01-28T16:29:00Z">
                  <w:rPr>
                    <w:lang w:val="fr-SN"/>
                  </w:rPr>
                </w:rPrChange>
              </w:rPr>
            </w:pPr>
            <w:r w:rsidRPr="0057718E">
              <w:t>1.00</w:t>
            </w:r>
          </w:p>
        </w:tc>
        <w:tc>
          <w:tcPr>
            <w:tcW w:w="810" w:type="dxa"/>
          </w:tcPr>
          <w:p w14:paraId="003B996D" w14:textId="6063E342"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94" w:author="Microsoft Office User" w:date="2025-01-28T16:29:00Z">
                  <w:rPr>
                    <w:lang w:val="fr-SN"/>
                  </w:rPr>
                </w:rPrChange>
              </w:rPr>
            </w:pPr>
            <w:r w:rsidRPr="0057718E">
              <w:t>1.00</w:t>
            </w:r>
          </w:p>
        </w:tc>
        <w:tc>
          <w:tcPr>
            <w:tcW w:w="810" w:type="dxa"/>
          </w:tcPr>
          <w:p w14:paraId="0979A5B8" w14:textId="3A718B3C"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95" w:author="Microsoft Office User" w:date="2025-01-28T16:29:00Z">
                  <w:rPr>
                    <w:lang w:val="fr-SN"/>
                  </w:rPr>
                </w:rPrChange>
              </w:rPr>
            </w:pPr>
            <w:r w:rsidRPr="0057718E">
              <w:t>1.00</w:t>
            </w:r>
          </w:p>
        </w:tc>
        <w:tc>
          <w:tcPr>
            <w:tcW w:w="720" w:type="dxa"/>
          </w:tcPr>
          <w:p w14:paraId="1AD74363" w14:textId="20665163"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96" w:author="Microsoft Office User" w:date="2025-01-28T16:29:00Z">
                  <w:rPr>
                    <w:lang w:val="fr-SN"/>
                  </w:rPr>
                </w:rPrChange>
              </w:rPr>
            </w:pPr>
            <w:r w:rsidRPr="0057718E">
              <w:t>1.00</w:t>
            </w:r>
          </w:p>
        </w:tc>
        <w:tc>
          <w:tcPr>
            <w:tcW w:w="720" w:type="dxa"/>
          </w:tcPr>
          <w:p w14:paraId="4F40F004" w14:textId="1C629E15"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97" w:author="Microsoft Office User" w:date="2025-01-28T16:29:00Z">
                  <w:rPr>
                    <w:lang w:val="fr-SN"/>
                  </w:rPr>
                </w:rPrChange>
              </w:rPr>
            </w:pPr>
            <w:r w:rsidRPr="0057718E">
              <w:t>1.00</w:t>
            </w:r>
          </w:p>
        </w:tc>
        <w:tc>
          <w:tcPr>
            <w:tcW w:w="720" w:type="dxa"/>
          </w:tcPr>
          <w:p w14:paraId="0944A9DA" w14:textId="6928A574"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98" w:author="Microsoft Office User" w:date="2025-01-28T16:29:00Z">
                  <w:rPr>
                    <w:lang w:val="fr-SN"/>
                  </w:rPr>
                </w:rPrChange>
              </w:rPr>
            </w:pPr>
            <w:r w:rsidRPr="0057718E">
              <w:t>1.00</w:t>
            </w:r>
          </w:p>
        </w:tc>
        <w:tc>
          <w:tcPr>
            <w:tcW w:w="1075" w:type="dxa"/>
          </w:tcPr>
          <w:p w14:paraId="2A34CAA4" w14:textId="77777777" w:rsidR="00B77485" w:rsidRPr="0057718E" w:rsidRDefault="00B77485" w:rsidP="00B77485">
            <w:pPr>
              <w:cnfStyle w:val="000000000000" w:firstRow="0" w:lastRow="0" w:firstColumn="0" w:lastColumn="0" w:oddVBand="0" w:evenVBand="0" w:oddHBand="0" w:evenHBand="0" w:firstRowFirstColumn="0" w:firstRowLastColumn="0" w:lastRowFirstColumn="0" w:lastRowLastColumn="0"/>
              <w:rPr>
                <w:rPrChange w:id="4399" w:author="Microsoft Office User" w:date="2025-01-28T16:29:00Z">
                  <w:rPr>
                    <w:lang w:val="fr-SN"/>
                  </w:rPr>
                </w:rPrChange>
              </w:rPr>
            </w:pPr>
            <w:r w:rsidRPr="0057718E">
              <w:rPr>
                <w:rPrChange w:id="4400" w:author="Microsoft Office User" w:date="2025-01-28T16:29:00Z">
                  <w:rPr>
                    <w:lang w:val="fr-SN"/>
                  </w:rPr>
                </w:rPrChange>
              </w:rPr>
              <w:t>200</w:t>
            </w:r>
          </w:p>
        </w:tc>
      </w:tr>
      <w:tr w:rsidR="00B77485" w:rsidRPr="0057718E" w14:paraId="392546A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6A0A2C0" w14:textId="77777777" w:rsidR="00B77485" w:rsidRPr="0057718E" w:rsidRDefault="00B77485" w:rsidP="00B77485">
            <w:pPr>
              <w:rPr>
                <w:rPrChange w:id="4401" w:author="Microsoft Office User" w:date="2025-01-28T16:29:00Z">
                  <w:rPr>
                    <w:lang w:val="fr-SN"/>
                  </w:rPr>
                </w:rPrChange>
              </w:rPr>
            </w:pPr>
            <w:r w:rsidRPr="0057718E">
              <w:rPr>
                <w:rPrChange w:id="4402" w:author="Microsoft Office User" w:date="2025-01-28T16:29:00Z">
                  <w:rPr>
                    <w:lang w:val="fr-SN"/>
                  </w:rPr>
                </w:rPrChange>
              </w:rPr>
              <w:t>Quitter</w:t>
            </w:r>
          </w:p>
        </w:tc>
        <w:tc>
          <w:tcPr>
            <w:tcW w:w="720" w:type="dxa"/>
          </w:tcPr>
          <w:p w14:paraId="6B9090D1" w14:textId="202A633E"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403" w:author="Microsoft Office User" w:date="2025-01-28T16:29:00Z">
                  <w:rPr>
                    <w:lang w:val="fr-SN"/>
                  </w:rPr>
                </w:rPrChange>
              </w:rPr>
            </w:pPr>
            <w:r w:rsidRPr="0057718E">
              <w:t>1.00</w:t>
            </w:r>
          </w:p>
        </w:tc>
        <w:tc>
          <w:tcPr>
            <w:tcW w:w="810" w:type="dxa"/>
          </w:tcPr>
          <w:p w14:paraId="24107F70" w14:textId="4B3615E4"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404" w:author="Microsoft Office User" w:date="2025-01-28T16:29:00Z">
                  <w:rPr>
                    <w:lang w:val="fr-SN"/>
                  </w:rPr>
                </w:rPrChange>
              </w:rPr>
            </w:pPr>
            <w:r w:rsidRPr="0057718E">
              <w:t>1.00</w:t>
            </w:r>
          </w:p>
        </w:tc>
        <w:tc>
          <w:tcPr>
            <w:tcW w:w="720" w:type="dxa"/>
          </w:tcPr>
          <w:p w14:paraId="27F5B98A" w14:textId="5DE7F4EA"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405" w:author="Microsoft Office User" w:date="2025-01-28T16:29:00Z">
                  <w:rPr>
                    <w:lang w:val="fr-SN"/>
                  </w:rPr>
                </w:rPrChange>
              </w:rPr>
            </w:pPr>
            <w:r w:rsidRPr="0057718E">
              <w:t>1.00</w:t>
            </w:r>
          </w:p>
        </w:tc>
        <w:tc>
          <w:tcPr>
            <w:tcW w:w="720" w:type="dxa"/>
          </w:tcPr>
          <w:p w14:paraId="18DBB269" w14:textId="2DAC37E0"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406" w:author="Microsoft Office User" w:date="2025-01-28T16:29:00Z">
                  <w:rPr>
                    <w:lang w:val="fr-SN"/>
                  </w:rPr>
                </w:rPrChange>
              </w:rPr>
            </w:pPr>
            <w:r w:rsidRPr="0057718E">
              <w:t>1.00</w:t>
            </w:r>
          </w:p>
        </w:tc>
        <w:tc>
          <w:tcPr>
            <w:tcW w:w="810" w:type="dxa"/>
          </w:tcPr>
          <w:p w14:paraId="3F58205D" w14:textId="73123E67"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407" w:author="Microsoft Office User" w:date="2025-01-28T16:29:00Z">
                  <w:rPr>
                    <w:lang w:val="fr-SN"/>
                  </w:rPr>
                </w:rPrChange>
              </w:rPr>
            </w:pPr>
            <w:r w:rsidRPr="0057718E">
              <w:t>1.00</w:t>
            </w:r>
          </w:p>
        </w:tc>
        <w:tc>
          <w:tcPr>
            <w:tcW w:w="810" w:type="dxa"/>
          </w:tcPr>
          <w:p w14:paraId="32DE6ECC" w14:textId="30F759A2"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408" w:author="Microsoft Office User" w:date="2025-01-28T16:29:00Z">
                  <w:rPr>
                    <w:lang w:val="fr-SN"/>
                  </w:rPr>
                </w:rPrChange>
              </w:rPr>
            </w:pPr>
            <w:r w:rsidRPr="0057718E">
              <w:t>1.00</w:t>
            </w:r>
          </w:p>
        </w:tc>
        <w:tc>
          <w:tcPr>
            <w:tcW w:w="720" w:type="dxa"/>
          </w:tcPr>
          <w:p w14:paraId="1A4D47E0" w14:textId="104D1683"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409" w:author="Microsoft Office User" w:date="2025-01-28T16:29:00Z">
                  <w:rPr>
                    <w:lang w:val="fr-SN"/>
                  </w:rPr>
                </w:rPrChange>
              </w:rPr>
            </w:pPr>
            <w:r w:rsidRPr="0057718E">
              <w:t>1.00</w:t>
            </w:r>
          </w:p>
        </w:tc>
        <w:tc>
          <w:tcPr>
            <w:tcW w:w="720" w:type="dxa"/>
          </w:tcPr>
          <w:p w14:paraId="21CB25F5" w14:textId="0E5759C8"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410" w:author="Microsoft Office User" w:date="2025-01-28T16:29:00Z">
                  <w:rPr>
                    <w:lang w:val="fr-SN"/>
                  </w:rPr>
                </w:rPrChange>
              </w:rPr>
            </w:pPr>
            <w:r w:rsidRPr="0057718E">
              <w:t>1.00</w:t>
            </w:r>
          </w:p>
        </w:tc>
        <w:tc>
          <w:tcPr>
            <w:tcW w:w="720" w:type="dxa"/>
          </w:tcPr>
          <w:p w14:paraId="097BE9B8" w14:textId="576047CE"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411" w:author="Microsoft Office User" w:date="2025-01-28T16:29:00Z">
                  <w:rPr>
                    <w:lang w:val="fr-SN"/>
                  </w:rPr>
                </w:rPrChange>
              </w:rPr>
            </w:pPr>
            <w:r w:rsidRPr="0057718E">
              <w:t>1.00</w:t>
            </w:r>
          </w:p>
        </w:tc>
        <w:tc>
          <w:tcPr>
            <w:tcW w:w="1075" w:type="dxa"/>
          </w:tcPr>
          <w:p w14:paraId="71C1F6C8" w14:textId="77777777" w:rsidR="00B77485" w:rsidRPr="0057718E" w:rsidRDefault="00B77485" w:rsidP="00B77485">
            <w:pPr>
              <w:cnfStyle w:val="000000100000" w:firstRow="0" w:lastRow="0" w:firstColumn="0" w:lastColumn="0" w:oddVBand="0" w:evenVBand="0" w:oddHBand="1" w:evenHBand="0" w:firstRowFirstColumn="0" w:firstRowLastColumn="0" w:lastRowFirstColumn="0" w:lastRowLastColumn="0"/>
              <w:rPr>
                <w:rPrChange w:id="4412" w:author="Microsoft Office User" w:date="2025-01-28T16:29:00Z">
                  <w:rPr>
                    <w:lang w:val="fr-SN"/>
                  </w:rPr>
                </w:rPrChange>
              </w:rPr>
            </w:pPr>
            <w:r w:rsidRPr="0057718E">
              <w:rPr>
                <w:rPrChange w:id="4413" w:author="Microsoft Office User" w:date="2025-01-28T16:29:00Z">
                  <w:rPr>
                    <w:lang w:val="fr-SN"/>
                  </w:rPr>
                </w:rPrChange>
              </w:rPr>
              <w:t>200</w:t>
            </w:r>
          </w:p>
        </w:tc>
      </w:tr>
      <w:tr w:rsidR="00703313" w:rsidRPr="0057718E" w14:paraId="5403B318"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6615239A" w14:textId="77777777" w:rsidR="00703313" w:rsidRPr="0057718E" w:rsidRDefault="00703313" w:rsidP="008D63AC">
            <w:pPr>
              <w:rPr>
                <w:rPrChange w:id="4414" w:author="Microsoft Office User" w:date="2025-01-28T16:29:00Z">
                  <w:rPr>
                    <w:lang w:val="fr-SN"/>
                  </w:rPr>
                </w:rPrChange>
              </w:rPr>
            </w:pPr>
          </w:p>
        </w:tc>
      </w:tr>
      <w:tr w:rsidR="00B93167" w:rsidRPr="0057718E" w14:paraId="5FA90A37" w14:textId="77777777" w:rsidTr="00FB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FA8BFE" w14:textId="77777777" w:rsidR="00B93167" w:rsidRPr="0057718E" w:rsidRDefault="00B93167" w:rsidP="008D63AC">
            <w:pPr>
              <w:rPr>
                <w:i/>
                <w:iCs/>
                <w:rPrChange w:id="4415" w:author="Microsoft Office User" w:date="2025-01-28T16:29:00Z">
                  <w:rPr>
                    <w:i/>
                    <w:iCs/>
                    <w:lang w:val="fr-SN"/>
                  </w:rPr>
                </w:rPrChange>
              </w:rPr>
            </w:pPr>
            <w:proofErr w:type="spellStart"/>
            <w:r w:rsidRPr="0057718E">
              <w:rPr>
                <w:i/>
                <w:iCs/>
                <w:rPrChange w:id="4416" w:author="Microsoft Office User" w:date="2025-01-28T16:29:00Z">
                  <w:rPr>
                    <w:i/>
                    <w:iCs/>
                    <w:lang w:val="fr-SN"/>
                  </w:rPr>
                </w:rPrChange>
              </w:rPr>
              <w:t>Accuracy</w:t>
            </w:r>
            <w:proofErr w:type="spellEnd"/>
          </w:p>
        </w:tc>
        <w:tc>
          <w:tcPr>
            <w:tcW w:w="4590" w:type="dxa"/>
            <w:gridSpan w:val="6"/>
          </w:tcPr>
          <w:p w14:paraId="22D954CF" w14:textId="77777777" w:rsidR="00B93167" w:rsidRPr="0057718E" w:rsidRDefault="00B93167" w:rsidP="008D63AC">
            <w:pPr>
              <w:cnfStyle w:val="000000100000" w:firstRow="0" w:lastRow="0" w:firstColumn="0" w:lastColumn="0" w:oddVBand="0" w:evenVBand="0" w:oddHBand="1" w:evenHBand="0" w:firstRowFirstColumn="0" w:firstRowLastColumn="0" w:lastRowFirstColumn="0" w:lastRowLastColumn="0"/>
              <w:rPr>
                <w:rPrChange w:id="4417" w:author="Microsoft Office User" w:date="2025-01-28T16:29:00Z">
                  <w:rPr>
                    <w:lang w:val="fr-SN"/>
                  </w:rPr>
                </w:rPrChange>
              </w:rPr>
            </w:pPr>
          </w:p>
        </w:tc>
        <w:tc>
          <w:tcPr>
            <w:tcW w:w="720" w:type="dxa"/>
          </w:tcPr>
          <w:p w14:paraId="1227E983" w14:textId="77777777" w:rsidR="00B93167" w:rsidRPr="0057718E" w:rsidRDefault="00B93167" w:rsidP="008D63AC">
            <w:pPr>
              <w:cnfStyle w:val="000000100000" w:firstRow="0" w:lastRow="0" w:firstColumn="0" w:lastColumn="0" w:oddVBand="0" w:evenVBand="0" w:oddHBand="1" w:evenHBand="0" w:firstRowFirstColumn="0" w:firstRowLastColumn="0" w:lastRowFirstColumn="0" w:lastRowLastColumn="0"/>
              <w:rPr>
                <w:rPrChange w:id="4418" w:author="Microsoft Office User" w:date="2025-01-28T16:29:00Z">
                  <w:rPr>
                    <w:lang w:val="fr-SN"/>
                  </w:rPr>
                </w:rPrChange>
              </w:rPr>
            </w:pPr>
            <w:r w:rsidRPr="0057718E">
              <w:rPr>
                <w:rPrChange w:id="4419" w:author="Microsoft Office User" w:date="2025-01-28T16:29:00Z">
                  <w:rPr>
                    <w:lang w:val="fr-SN"/>
                  </w:rPr>
                </w:rPrChange>
              </w:rPr>
              <w:t>1.00</w:t>
            </w:r>
          </w:p>
        </w:tc>
        <w:tc>
          <w:tcPr>
            <w:tcW w:w="720" w:type="dxa"/>
          </w:tcPr>
          <w:p w14:paraId="203608C1" w14:textId="3B6EEFBB" w:rsidR="00B93167" w:rsidRPr="0057718E" w:rsidRDefault="00B93167" w:rsidP="008D63AC">
            <w:pPr>
              <w:cnfStyle w:val="000000100000" w:firstRow="0" w:lastRow="0" w:firstColumn="0" w:lastColumn="0" w:oddVBand="0" w:evenVBand="0" w:oddHBand="1" w:evenHBand="0" w:firstRowFirstColumn="0" w:firstRowLastColumn="0" w:lastRowFirstColumn="0" w:lastRowLastColumn="0"/>
              <w:rPr>
                <w:rPrChange w:id="4420" w:author="Microsoft Office User" w:date="2025-01-28T16:29:00Z">
                  <w:rPr>
                    <w:lang w:val="fr-SN"/>
                  </w:rPr>
                </w:rPrChange>
              </w:rPr>
            </w:pPr>
            <w:r w:rsidRPr="0057718E">
              <w:rPr>
                <w:rPrChange w:id="4421" w:author="Microsoft Office User" w:date="2025-01-28T16:29:00Z">
                  <w:rPr>
                    <w:lang w:val="fr-SN"/>
                  </w:rPr>
                </w:rPrChange>
              </w:rPr>
              <w:t>0.99</w:t>
            </w:r>
          </w:p>
        </w:tc>
        <w:tc>
          <w:tcPr>
            <w:tcW w:w="720" w:type="dxa"/>
          </w:tcPr>
          <w:p w14:paraId="06975242" w14:textId="3A6F497C" w:rsidR="00B93167" w:rsidRPr="0057718E" w:rsidRDefault="00061A61" w:rsidP="008D63AC">
            <w:pPr>
              <w:cnfStyle w:val="000000100000" w:firstRow="0" w:lastRow="0" w:firstColumn="0" w:lastColumn="0" w:oddVBand="0" w:evenVBand="0" w:oddHBand="1" w:evenHBand="0" w:firstRowFirstColumn="0" w:firstRowLastColumn="0" w:lastRowFirstColumn="0" w:lastRowLastColumn="0"/>
              <w:rPr>
                <w:rPrChange w:id="4422" w:author="Microsoft Office User" w:date="2025-01-28T16:29:00Z">
                  <w:rPr>
                    <w:lang w:val="fr-SN"/>
                  </w:rPr>
                </w:rPrChange>
              </w:rPr>
            </w:pPr>
            <w:r w:rsidRPr="0057718E">
              <w:rPr>
                <w:rPrChange w:id="4423" w:author="Microsoft Office User" w:date="2025-01-28T16:29:00Z">
                  <w:rPr>
                    <w:lang w:val="fr-SN"/>
                  </w:rPr>
                </w:rPrChange>
              </w:rPr>
              <w:t>1.00</w:t>
            </w:r>
          </w:p>
        </w:tc>
        <w:tc>
          <w:tcPr>
            <w:tcW w:w="1075" w:type="dxa"/>
          </w:tcPr>
          <w:p w14:paraId="763B6545" w14:textId="77777777" w:rsidR="00B93167" w:rsidRPr="0057718E" w:rsidRDefault="00B93167" w:rsidP="00444945">
            <w:pPr>
              <w:keepNext/>
              <w:cnfStyle w:val="000000100000" w:firstRow="0" w:lastRow="0" w:firstColumn="0" w:lastColumn="0" w:oddVBand="0" w:evenVBand="0" w:oddHBand="1" w:evenHBand="0" w:firstRowFirstColumn="0" w:firstRowLastColumn="0" w:lastRowFirstColumn="0" w:lastRowLastColumn="0"/>
              <w:rPr>
                <w:rPrChange w:id="4424" w:author="Microsoft Office User" w:date="2025-01-28T16:29:00Z">
                  <w:rPr>
                    <w:lang w:val="fr-SN"/>
                  </w:rPr>
                </w:rPrChange>
              </w:rPr>
            </w:pPr>
            <w:r w:rsidRPr="0057718E">
              <w:rPr>
                <w:rPrChange w:id="4425" w:author="Microsoft Office User" w:date="2025-01-28T16:29:00Z">
                  <w:rPr>
                    <w:lang w:val="fr-SN"/>
                  </w:rPr>
                </w:rPrChange>
              </w:rPr>
              <w:t>1800</w:t>
            </w:r>
          </w:p>
        </w:tc>
      </w:tr>
    </w:tbl>
    <w:p w14:paraId="4D40E74E" w14:textId="3E415597" w:rsidR="002F336C" w:rsidRPr="0057718E" w:rsidRDefault="00444945" w:rsidP="00444945">
      <w:pPr>
        <w:pStyle w:val="Lgende"/>
        <w:jc w:val="center"/>
        <w:rPr>
          <w:rPrChange w:id="4426" w:author="Microsoft Office User" w:date="2025-01-28T16:29:00Z">
            <w:rPr>
              <w:lang w:val="fr-SN"/>
            </w:rPr>
          </w:rPrChange>
        </w:rPr>
      </w:pPr>
      <w:bookmarkStart w:id="4427" w:name="_Toc188724014"/>
      <w:r w:rsidRPr="0057718E">
        <w:rPr>
          <w:rPrChange w:id="4428" w:author="Microsoft Office User" w:date="2025-01-28T16:29:00Z">
            <w:rPr>
              <w:lang w:val="fr-SN"/>
            </w:rPr>
          </w:rPrChange>
        </w:rPr>
        <w:t xml:space="preserve">Tableau </w:t>
      </w:r>
      <w:r w:rsidRPr="0057718E">
        <w:rPr>
          <w:rPrChange w:id="4429" w:author="Microsoft Office User" w:date="2025-01-28T16:29:00Z">
            <w:rPr>
              <w:lang w:val="fr-SN"/>
            </w:rPr>
          </w:rPrChange>
        </w:rPr>
        <w:fldChar w:fldCharType="begin"/>
      </w:r>
      <w:r w:rsidRPr="0057718E">
        <w:rPr>
          <w:rPrChange w:id="4430" w:author="Microsoft Office User" w:date="2025-01-28T16:29:00Z">
            <w:rPr>
              <w:lang w:val="fr-SN"/>
            </w:rPr>
          </w:rPrChange>
        </w:rPr>
        <w:instrText xml:space="preserve"> SEQ Tableau \* ARABIC </w:instrText>
      </w:r>
      <w:r w:rsidRPr="0057718E">
        <w:rPr>
          <w:rPrChange w:id="4431" w:author="Microsoft Office User" w:date="2025-01-28T16:29:00Z">
            <w:rPr>
              <w:lang w:val="fr-SN"/>
            </w:rPr>
          </w:rPrChange>
        </w:rPr>
        <w:fldChar w:fldCharType="separate"/>
      </w:r>
      <w:r w:rsidR="0016411D" w:rsidRPr="0057718E">
        <w:rPr>
          <w:rPrChange w:id="4432" w:author="Microsoft Office User" w:date="2025-01-28T16:29:00Z">
            <w:rPr>
              <w:noProof/>
              <w:lang w:val="fr-SN"/>
            </w:rPr>
          </w:rPrChange>
        </w:rPr>
        <w:t>11</w:t>
      </w:r>
      <w:r w:rsidRPr="0057718E">
        <w:rPr>
          <w:rPrChange w:id="4433" w:author="Microsoft Office User" w:date="2025-01-28T16:29:00Z">
            <w:rPr>
              <w:lang w:val="fr-SN"/>
            </w:rPr>
          </w:rPrChange>
        </w:rPr>
        <w:fldChar w:fldCharType="end"/>
      </w:r>
      <w:r w:rsidRPr="0057718E">
        <w:rPr>
          <w:rPrChange w:id="4434" w:author="Microsoft Office User" w:date="2025-01-28T16:29:00Z">
            <w:rPr>
              <w:lang w:val="fr-SN"/>
            </w:rPr>
          </w:rPrChange>
        </w:rPr>
        <w:t xml:space="preserve"> : Résultat </w:t>
      </w:r>
      <w:proofErr w:type="spellStart"/>
      <w:r w:rsidRPr="0057718E">
        <w:rPr>
          <w:rPrChange w:id="4435" w:author="Microsoft Office User" w:date="2025-01-28T16:29:00Z">
            <w:rPr>
              <w:lang w:val="fr-SN"/>
            </w:rPr>
          </w:rPrChange>
        </w:rPr>
        <w:t>random</w:t>
      </w:r>
      <w:proofErr w:type="spellEnd"/>
      <w:r w:rsidRPr="0057718E">
        <w:rPr>
          <w:rPrChange w:id="4436" w:author="Microsoft Office User" w:date="2025-01-28T16:29:00Z">
            <w:rPr>
              <w:lang w:val="fr-SN"/>
            </w:rPr>
          </w:rPrChange>
        </w:rPr>
        <w:t xml:space="preserve"> </w:t>
      </w:r>
      <w:proofErr w:type="spellStart"/>
      <w:r w:rsidRPr="0057718E">
        <w:rPr>
          <w:rPrChange w:id="4437" w:author="Microsoft Office User" w:date="2025-01-28T16:29:00Z">
            <w:rPr>
              <w:lang w:val="fr-SN"/>
            </w:rPr>
          </w:rPrChange>
        </w:rPr>
        <w:t>forest</w:t>
      </w:r>
      <w:bookmarkEnd w:id="4427"/>
      <w:proofErr w:type="spellEnd"/>
    </w:p>
    <w:p w14:paraId="426B314E" w14:textId="3FA15D96" w:rsidR="002F336C" w:rsidRPr="0057718E" w:rsidRDefault="00E41C98" w:rsidP="00B9476C">
      <w:pPr>
        <w:pStyle w:val="Paragraphedeliste"/>
        <w:numPr>
          <w:ilvl w:val="1"/>
          <w:numId w:val="21"/>
        </w:numPr>
        <w:rPr>
          <w:rPrChange w:id="4438" w:author="Microsoft Office User" w:date="2025-01-28T16:29:00Z">
            <w:rPr>
              <w:lang w:val="fr-SN"/>
            </w:rPr>
          </w:rPrChange>
        </w:rPr>
      </w:pPr>
      <w:proofErr w:type="spellStart"/>
      <w:r w:rsidRPr="0057718E">
        <w:rPr>
          <w:i/>
          <w:iCs/>
          <w:rPrChange w:id="4439" w:author="Microsoft Office User" w:date="2025-01-28T16:29:00Z">
            <w:rPr>
              <w:i/>
              <w:iCs/>
              <w:lang w:val="fr-SN"/>
            </w:rPr>
          </w:rPrChange>
        </w:rPr>
        <w:t>Decision</w:t>
      </w:r>
      <w:proofErr w:type="spellEnd"/>
      <w:r w:rsidRPr="0057718E">
        <w:rPr>
          <w:i/>
          <w:iCs/>
          <w:rPrChange w:id="4440" w:author="Microsoft Office User" w:date="2025-01-28T16:29:00Z">
            <w:rPr>
              <w:i/>
              <w:iCs/>
              <w:lang w:val="fr-SN"/>
            </w:rPr>
          </w:rPrChange>
        </w:rPr>
        <w:t xml:space="preserve"> </w:t>
      </w:r>
      <w:proofErr w:type="spellStart"/>
      <w:r w:rsidRPr="0057718E">
        <w:rPr>
          <w:i/>
          <w:iCs/>
          <w:rPrChange w:id="4441" w:author="Microsoft Office User" w:date="2025-01-28T16:29:00Z">
            <w:rPr>
              <w:i/>
              <w:iCs/>
              <w:lang w:val="fr-SN"/>
            </w:rPr>
          </w:rPrChange>
        </w:rPr>
        <w:t>tree</w:t>
      </w:r>
      <w:proofErr w:type="spellEnd"/>
    </w:p>
    <w:tbl>
      <w:tblPr>
        <w:tblStyle w:val="Tableausimp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7718E" w14:paraId="09410C20"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371A526" w14:textId="77777777" w:rsidR="00703313" w:rsidRPr="0057718E" w:rsidRDefault="00703313" w:rsidP="008D63AC">
            <w:pPr>
              <w:rPr>
                <w:rPrChange w:id="4442" w:author="Microsoft Office User" w:date="2025-01-28T16:29:00Z">
                  <w:rPr>
                    <w:lang w:val="fr-SN"/>
                  </w:rPr>
                </w:rPrChange>
              </w:rPr>
            </w:pPr>
            <w:proofErr w:type="spellStart"/>
            <w:r w:rsidRPr="0057718E">
              <w:rPr>
                <w:rPrChange w:id="4443" w:author="Microsoft Office User" w:date="2025-01-28T16:29:00Z">
                  <w:rPr>
                    <w:lang w:val="fr-SN"/>
                  </w:rPr>
                </w:rPrChange>
              </w:rPr>
              <w:t>Intents</w:t>
            </w:r>
            <w:proofErr w:type="spellEnd"/>
          </w:p>
        </w:tc>
        <w:tc>
          <w:tcPr>
            <w:tcW w:w="2250" w:type="dxa"/>
            <w:gridSpan w:val="3"/>
          </w:tcPr>
          <w:p w14:paraId="69D9AB3F"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444" w:author="Microsoft Office User" w:date="2025-01-28T16:29:00Z">
                  <w:rPr>
                    <w:lang w:val="fr-SN"/>
                  </w:rPr>
                </w:rPrChange>
              </w:rPr>
            </w:pPr>
            <w:r w:rsidRPr="0057718E">
              <w:rPr>
                <w:rPrChange w:id="4445" w:author="Microsoft Office User" w:date="2025-01-28T16:29:00Z">
                  <w:rPr>
                    <w:lang w:val="fr-SN"/>
                  </w:rPr>
                </w:rPrChange>
              </w:rPr>
              <w:t>Précision</w:t>
            </w:r>
          </w:p>
        </w:tc>
        <w:tc>
          <w:tcPr>
            <w:tcW w:w="2340" w:type="dxa"/>
            <w:gridSpan w:val="3"/>
          </w:tcPr>
          <w:p w14:paraId="5E8B873F"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i/>
                <w:iCs/>
                <w:rPrChange w:id="4446" w:author="Microsoft Office User" w:date="2025-01-28T16:29:00Z">
                  <w:rPr>
                    <w:i/>
                    <w:iCs/>
                    <w:lang w:val="fr-SN"/>
                  </w:rPr>
                </w:rPrChange>
              </w:rPr>
            </w:pPr>
            <w:proofErr w:type="spellStart"/>
            <w:r w:rsidRPr="0057718E">
              <w:rPr>
                <w:i/>
                <w:iCs/>
                <w:rPrChange w:id="4447" w:author="Microsoft Office User" w:date="2025-01-28T16:29:00Z">
                  <w:rPr>
                    <w:i/>
                    <w:iCs/>
                    <w:lang w:val="fr-SN"/>
                  </w:rPr>
                </w:rPrChange>
              </w:rPr>
              <w:t>Recall</w:t>
            </w:r>
            <w:proofErr w:type="spellEnd"/>
          </w:p>
        </w:tc>
        <w:tc>
          <w:tcPr>
            <w:tcW w:w="2160" w:type="dxa"/>
            <w:gridSpan w:val="3"/>
          </w:tcPr>
          <w:p w14:paraId="29D0634A"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448" w:author="Microsoft Office User" w:date="2025-01-28T16:29:00Z">
                  <w:rPr>
                    <w:lang w:val="fr-SN"/>
                  </w:rPr>
                </w:rPrChange>
              </w:rPr>
            </w:pPr>
            <w:r w:rsidRPr="0057718E">
              <w:rPr>
                <w:rPrChange w:id="4449" w:author="Microsoft Office User" w:date="2025-01-28T16:29:00Z">
                  <w:rPr>
                    <w:lang w:val="fr-SN"/>
                  </w:rPr>
                </w:rPrChange>
              </w:rPr>
              <w:t>F1-score</w:t>
            </w:r>
          </w:p>
        </w:tc>
        <w:tc>
          <w:tcPr>
            <w:tcW w:w="1075" w:type="dxa"/>
          </w:tcPr>
          <w:p w14:paraId="3A7DDAD6"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450" w:author="Microsoft Office User" w:date="2025-01-28T16:29:00Z">
                  <w:rPr>
                    <w:lang w:val="fr-SN"/>
                  </w:rPr>
                </w:rPrChange>
              </w:rPr>
            </w:pPr>
            <w:r w:rsidRPr="0057718E">
              <w:rPr>
                <w:rPrChange w:id="4451" w:author="Microsoft Office User" w:date="2025-01-28T16:29:00Z">
                  <w:rPr>
                    <w:lang w:val="fr-SN"/>
                  </w:rPr>
                </w:rPrChange>
              </w:rPr>
              <w:t>Support</w:t>
            </w:r>
          </w:p>
        </w:tc>
      </w:tr>
      <w:tr w:rsidR="00703313" w:rsidRPr="0057718E" w14:paraId="06DEE59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7AECF0" w14:textId="77777777" w:rsidR="00703313" w:rsidRPr="0057718E" w:rsidRDefault="00703313" w:rsidP="008D63AC">
            <w:pPr>
              <w:rPr>
                <w:rPrChange w:id="4452" w:author="Microsoft Office User" w:date="2025-01-28T16:29:00Z">
                  <w:rPr>
                    <w:lang w:val="fr-SN"/>
                  </w:rPr>
                </w:rPrChange>
              </w:rPr>
            </w:pPr>
            <w:r w:rsidRPr="0057718E">
              <w:rPr>
                <w:rPrChange w:id="4453" w:author="Microsoft Office User" w:date="2025-01-28T16:29:00Z">
                  <w:rPr>
                    <w:lang w:val="fr-SN"/>
                  </w:rPr>
                </w:rPrChange>
              </w:rPr>
              <w:t>Banalité</w:t>
            </w:r>
          </w:p>
        </w:tc>
        <w:tc>
          <w:tcPr>
            <w:tcW w:w="720" w:type="dxa"/>
          </w:tcPr>
          <w:p w14:paraId="49E06756"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454" w:author="Microsoft Office User" w:date="2025-01-28T16:29:00Z">
                  <w:rPr>
                    <w:lang w:val="fr-SN"/>
                  </w:rPr>
                </w:rPrChange>
              </w:rPr>
            </w:pPr>
            <w:r w:rsidRPr="0057718E">
              <w:rPr>
                <w:rPrChange w:id="4455" w:author="Microsoft Office User" w:date="2025-01-28T16:29:00Z">
                  <w:rPr>
                    <w:lang w:val="fr-SN"/>
                  </w:rPr>
                </w:rPrChange>
              </w:rPr>
              <w:t>Bow</w:t>
            </w:r>
          </w:p>
        </w:tc>
        <w:tc>
          <w:tcPr>
            <w:tcW w:w="810" w:type="dxa"/>
          </w:tcPr>
          <w:p w14:paraId="40E93844"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456" w:author="Microsoft Office User" w:date="2025-01-28T16:29:00Z">
                  <w:rPr>
                    <w:lang w:val="fr-SN"/>
                  </w:rPr>
                </w:rPrChange>
              </w:rPr>
            </w:pPr>
            <w:r w:rsidRPr="0057718E">
              <w:rPr>
                <w:rPrChange w:id="4457" w:author="Microsoft Office User" w:date="2025-01-28T16:29:00Z">
                  <w:rPr>
                    <w:lang w:val="fr-SN"/>
                  </w:rPr>
                </w:rPrChange>
              </w:rPr>
              <w:t>Bon</w:t>
            </w:r>
          </w:p>
        </w:tc>
        <w:tc>
          <w:tcPr>
            <w:tcW w:w="720" w:type="dxa"/>
          </w:tcPr>
          <w:p w14:paraId="4E20635E"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458" w:author="Microsoft Office User" w:date="2025-01-28T16:29:00Z">
                  <w:rPr>
                    <w:lang w:val="fr-SN"/>
                  </w:rPr>
                </w:rPrChange>
              </w:rPr>
            </w:pPr>
            <w:r w:rsidRPr="0057718E">
              <w:rPr>
                <w:rPrChange w:id="4459" w:author="Microsoft Office User" w:date="2025-01-28T16:29:00Z">
                  <w:rPr>
                    <w:lang w:val="fr-SN"/>
                  </w:rPr>
                </w:rPrChange>
              </w:rPr>
              <w:t>Tf-</w:t>
            </w:r>
          </w:p>
        </w:tc>
        <w:tc>
          <w:tcPr>
            <w:tcW w:w="720" w:type="dxa"/>
          </w:tcPr>
          <w:p w14:paraId="4B90DEBF"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460" w:author="Microsoft Office User" w:date="2025-01-28T16:29:00Z">
                  <w:rPr>
                    <w:lang w:val="fr-SN"/>
                  </w:rPr>
                </w:rPrChange>
              </w:rPr>
            </w:pPr>
            <w:r w:rsidRPr="0057718E">
              <w:rPr>
                <w:rPrChange w:id="4461" w:author="Microsoft Office User" w:date="2025-01-28T16:29:00Z">
                  <w:rPr>
                    <w:lang w:val="fr-SN"/>
                  </w:rPr>
                </w:rPrChange>
              </w:rPr>
              <w:t>Bow</w:t>
            </w:r>
          </w:p>
        </w:tc>
        <w:tc>
          <w:tcPr>
            <w:tcW w:w="810" w:type="dxa"/>
          </w:tcPr>
          <w:p w14:paraId="0FBE17D0"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462" w:author="Microsoft Office User" w:date="2025-01-28T16:29:00Z">
                  <w:rPr>
                    <w:lang w:val="fr-SN"/>
                  </w:rPr>
                </w:rPrChange>
              </w:rPr>
            </w:pPr>
            <w:r w:rsidRPr="0057718E">
              <w:rPr>
                <w:rPrChange w:id="4463" w:author="Microsoft Office User" w:date="2025-01-28T16:29:00Z">
                  <w:rPr>
                    <w:lang w:val="fr-SN"/>
                  </w:rPr>
                </w:rPrChange>
              </w:rPr>
              <w:t>Bon</w:t>
            </w:r>
          </w:p>
        </w:tc>
        <w:tc>
          <w:tcPr>
            <w:tcW w:w="810" w:type="dxa"/>
          </w:tcPr>
          <w:p w14:paraId="0AA4328D"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464" w:author="Microsoft Office User" w:date="2025-01-28T16:29:00Z">
                  <w:rPr>
                    <w:lang w:val="fr-SN"/>
                  </w:rPr>
                </w:rPrChange>
              </w:rPr>
            </w:pPr>
            <w:r w:rsidRPr="0057718E">
              <w:rPr>
                <w:rPrChange w:id="4465" w:author="Microsoft Office User" w:date="2025-01-28T16:29:00Z">
                  <w:rPr>
                    <w:lang w:val="fr-SN"/>
                  </w:rPr>
                </w:rPrChange>
              </w:rPr>
              <w:t>Tf-</w:t>
            </w:r>
          </w:p>
        </w:tc>
        <w:tc>
          <w:tcPr>
            <w:tcW w:w="720" w:type="dxa"/>
          </w:tcPr>
          <w:p w14:paraId="5833F03C"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466" w:author="Microsoft Office User" w:date="2025-01-28T16:29:00Z">
                  <w:rPr>
                    <w:lang w:val="fr-SN"/>
                  </w:rPr>
                </w:rPrChange>
              </w:rPr>
            </w:pPr>
            <w:r w:rsidRPr="0057718E">
              <w:rPr>
                <w:rPrChange w:id="4467" w:author="Microsoft Office User" w:date="2025-01-28T16:29:00Z">
                  <w:rPr>
                    <w:lang w:val="fr-SN"/>
                  </w:rPr>
                </w:rPrChange>
              </w:rPr>
              <w:t>Bow</w:t>
            </w:r>
          </w:p>
        </w:tc>
        <w:tc>
          <w:tcPr>
            <w:tcW w:w="720" w:type="dxa"/>
          </w:tcPr>
          <w:p w14:paraId="5B9423A8"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468" w:author="Microsoft Office User" w:date="2025-01-28T16:29:00Z">
                  <w:rPr>
                    <w:lang w:val="fr-SN"/>
                  </w:rPr>
                </w:rPrChange>
              </w:rPr>
            </w:pPr>
            <w:r w:rsidRPr="0057718E">
              <w:rPr>
                <w:rPrChange w:id="4469" w:author="Microsoft Office User" w:date="2025-01-28T16:29:00Z">
                  <w:rPr>
                    <w:lang w:val="fr-SN"/>
                  </w:rPr>
                </w:rPrChange>
              </w:rPr>
              <w:t>Bon</w:t>
            </w:r>
          </w:p>
        </w:tc>
        <w:tc>
          <w:tcPr>
            <w:tcW w:w="720" w:type="dxa"/>
          </w:tcPr>
          <w:p w14:paraId="5D28D984"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470" w:author="Microsoft Office User" w:date="2025-01-28T16:29:00Z">
                  <w:rPr>
                    <w:lang w:val="fr-SN"/>
                  </w:rPr>
                </w:rPrChange>
              </w:rPr>
            </w:pPr>
            <w:r w:rsidRPr="0057718E">
              <w:rPr>
                <w:rPrChange w:id="4471" w:author="Microsoft Office User" w:date="2025-01-28T16:29:00Z">
                  <w:rPr>
                    <w:lang w:val="fr-SN"/>
                  </w:rPr>
                </w:rPrChange>
              </w:rPr>
              <w:t>Tf-</w:t>
            </w:r>
          </w:p>
        </w:tc>
        <w:tc>
          <w:tcPr>
            <w:tcW w:w="1075" w:type="dxa"/>
          </w:tcPr>
          <w:p w14:paraId="032D95F7"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472" w:author="Microsoft Office User" w:date="2025-01-28T16:29:00Z">
                  <w:rPr>
                    <w:lang w:val="fr-SN"/>
                  </w:rPr>
                </w:rPrChange>
              </w:rPr>
            </w:pPr>
            <w:r w:rsidRPr="0057718E">
              <w:rPr>
                <w:rPrChange w:id="4473" w:author="Microsoft Office User" w:date="2025-01-28T16:29:00Z">
                  <w:rPr>
                    <w:lang w:val="fr-SN"/>
                  </w:rPr>
                </w:rPrChange>
              </w:rPr>
              <w:t>200</w:t>
            </w:r>
          </w:p>
        </w:tc>
      </w:tr>
      <w:tr w:rsidR="00E175DF" w:rsidRPr="0057718E" w14:paraId="1C0BC18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01BC3C8" w14:textId="77777777" w:rsidR="00E175DF" w:rsidRPr="0057718E" w:rsidRDefault="00E175DF" w:rsidP="00E175DF">
            <w:pPr>
              <w:rPr>
                <w:rPrChange w:id="4474" w:author="Microsoft Office User" w:date="2025-01-28T16:29:00Z">
                  <w:rPr>
                    <w:lang w:val="fr-SN"/>
                  </w:rPr>
                </w:rPrChange>
              </w:rPr>
            </w:pPr>
            <w:r w:rsidRPr="0057718E">
              <w:rPr>
                <w:rPrChange w:id="4475" w:author="Microsoft Office User" w:date="2025-01-28T16:29:00Z">
                  <w:rPr>
                    <w:lang w:val="fr-SN"/>
                  </w:rPr>
                </w:rPrChange>
              </w:rPr>
              <w:t>Remercier</w:t>
            </w:r>
          </w:p>
        </w:tc>
        <w:tc>
          <w:tcPr>
            <w:tcW w:w="720" w:type="dxa"/>
          </w:tcPr>
          <w:p w14:paraId="343290E9" w14:textId="480E85D9"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476" w:author="Microsoft Office User" w:date="2025-01-28T16:29:00Z">
                  <w:rPr>
                    <w:lang w:val="fr-SN"/>
                  </w:rPr>
                </w:rPrChange>
              </w:rPr>
            </w:pPr>
            <w:r w:rsidRPr="0057718E">
              <w:t>0.99</w:t>
            </w:r>
          </w:p>
        </w:tc>
        <w:tc>
          <w:tcPr>
            <w:tcW w:w="810" w:type="dxa"/>
          </w:tcPr>
          <w:p w14:paraId="12EE0D42" w14:textId="4C059D98"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477" w:author="Microsoft Office User" w:date="2025-01-28T16:29:00Z">
                  <w:rPr>
                    <w:lang w:val="fr-SN"/>
                  </w:rPr>
                </w:rPrChange>
              </w:rPr>
            </w:pPr>
            <w:r w:rsidRPr="0057718E">
              <w:t>0.99</w:t>
            </w:r>
          </w:p>
        </w:tc>
        <w:tc>
          <w:tcPr>
            <w:tcW w:w="720" w:type="dxa"/>
          </w:tcPr>
          <w:p w14:paraId="517F4733" w14:textId="1CAB8BC4"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478" w:author="Microsoft Office User" w:date="2025-01-28T16:29:00Z">
                  <w:rPr>
                    <w:lang w:val="fr-SN"/>
                  </w:rPr>
                </w:rPrChange>
              </w:rPr>
            </w:pPr>
            <w:r w:rsidRPr="0057718E">
              <w:t>0.99</w:t>
            </w:r>
          </w:p>
        </w:tc>
        <w:tc>
          <w:tcPr>
            <w:tcW w:w="720" w:type="dxa"/>
          </w:tcPr>
          <w:p w14:paraId="1ADB43C9" w14:textId="67F35D98"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479" w:author="Microsoft Office User" w:date="2025-01-28T16:29:00Z">
                  <w:rPr>
                    <w:lang w:val="fr-SN"/>
                  </w:rPr>
                </w:rPrChange>
              </w:rPr>
            </w:pPr>
            <w:r w:rsidRPr="0057718E">
              <w:t>0.99</w:t>
            </w:r>
          </w:p>
        </w:tc>
        <w:tc>
          <w:tcPr>
            <w:tcW w:w="810" w:type="dxa"/>
          </w:tcPr>
          <w:p w14:paraId="68C4467E" w14:textId="230C526C"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480" w:author="Microsoft Office User" w:date="2025-01-28T16:29:00Z">
                  <w:rPr>
                    <w:lang w:val="fr-SN"/>
                  </w:rPr>
                </w:rPrChange>
              </w:rPr>
            </w:pPr>
            <w:r w:rsidRPr="0057718E">
              <w:t>0.99</w:t>
            </w:r>
          </w:p>
        </w:tc>
        <w:tc>
          <w:tcPr>
            <w:tcW w:w="810" w:type="dxa"/>
          </w:tcPr>
          <w:p w14:paraId="4CD12CC2" w14:textId="2F5AD736"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481" w:author="Microsoft Office User" w:date="2025-01-28T16:29:00Z">
                  <w:rPr>
                    <w:lang w:val="fr-SN"/>
                  </w:rPr>
                </w:rPrChange>
              </w:rPr>
            </w:pPr>
            <w:r w:rsidRPr="0057718E">
              <w:t>0.99</w:t>
            </w:r>
          </w:p>
        </w:tc>
        <w:tc>
          <w:tcPr>
            <w:tcW w:w="720" w:type="dxa"/>
          </w:tcPr>
          <w:p w14:paraId="0FAEF847" w14:textId="5BD2ED1C"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482" w:author="Microsoft Office User" w:date="2025-01-28T16:29:00Z">
                  <w:rPr>
                    <w:lang w:val="fr-SN"/>
                  </w:rPr>
                </w:rPrChange>
              </w:rPr>
            </w:pPr>
            <w:r w:rsidRPr="0057718E">
              <w:t>0.99</w:t>
            </w:r>
          </w:p>
        </w:tc>
        <w:tc>
          <w:tcPr>
            <w:tcW w:w="720" w:type="dxa"/>
          </w:tcPr>
          <w:p w14:paraId="4677818D" w14:textId="67AF9985"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483" w:author="Microsoft Office User" w:date="2025-01-28T16:29:00Z">
                  <w:rPr>
                    <w:lang w:val="fr-SN"/>
                  </w:rPr>
                </w:rPrChange>
              </w:rPr>
            </w:pPr>
            <w:r w:rsidRPr="0057718E">
              <w:t>0.99</w:t>
            </w:r>
          </w:p>
        </w:tc>
        <w:tc>
          <w:tcPr>
            <w:tcW w:w="720" w:type="dxa"/>
          </w:tcPr>
          <w:p w14:paraId="71B1DC2E" w14:textId="6DEE38AF"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484" w:author="Microsoft Office User" w:date="2025-01-28T16:29:00Z">
                  <w:rPr>
                    <w:lang w:val="fr-SN"/>
                  </w:rPr>
                </w:rPrChange>
              </w:rPr>
            </w:pPr>
            <w:r w:rsidRPr="0057718E">
              <w:t>0.99</w:t>
            </w:r>
          </w:p>
        </w:tc>
        <w:tc>
          <w:tcPr>
            <w:tcW w:w="1075" w:type="dxa"/>
          </w:tcPr>
          <w:p w14:paraId="4F58C85F" w14:textId="77777777"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485" w:author="Microsoft Office User" w:date="2025-01-28T16:29:00Z">
                  <w:rPr>
                    <w:lang w:val="fr-SN"/>
                  </w:rPr>
                </w:rPrChange>
              </w:rPr>
            </w:pPr>
            <w:r w:rsidRPr="0057718E">
              <w:rPr>
                <w:rPrChange w:id="4486" w:author="Microsoft Office User" w:date="2025-01-28T16:29:00Z">
                  <w:rPr>
                    <w:lang w:val="fr-SN"/>
                  </w:rPr>
                </w:rPrChange>
              </w:rPr>
              <w:t>200</w:t>
            </w:r>
          </w:p>
        </w:tc>
      </w:tr>
      <w:tr w:rsidR="00E175DF" w:rsidRPr="0057718E" w14:paraId="3E3C841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0B0EF0" w14:textId="77777777" w:rsidR="00E175DF" w:rsidRPr="0057718E" w:rsidRDefault="00E175DF" w:rsidP="00E175DF">
            <w:pPr>
              <w:rPr>
                <w:rPrChange w:id="4487" w:author="Microsoft Office User" w:date="2025-01-28T16:29:00Z">
                  <w:rPr>
                    <w:lang w:val="fr-SN"/>
                  </w:rPr>
                </w:rPrChange>
              </w:rPr>
            </w:pPr>
            <w:r w:rsidRPr="0057718E">
              <w:rPr>
                <w:rPrChange w:id="4488" w:author="Microsoft Office User" w:date="2025-01-28T16:29:00Z">
                  <w:rPr>
                    <w:lang w:val="fr-SN"/>
                  </w:rPr>
                </w:rPrChange>
              </w:rPr>
              <w:t>Aide</w:t>
            </w:r>
          </w:p>
        </w:tc>
        <w:tc>
          <w:tcPr>
            <w:tcW w:w="720" w:type="dxa"/>
          </w:tcPr>
          <w:p w14:paraId="6548D2F2" w14:textId="7031C0D4"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489" w:author="Microsoft Office User" w:date="2025-01-28T16:29:00Z">
                  <w:rPr>
                    <w:lang w:val="fr-SN"/>
                  </w:rPr>
                </w:rPrChange>
              </w:rPr>
            </w:pPr>
            <w:r w:rsidRPr="0057718E">
              <w:t>0.98</w:t>
            </w:r>
          </w:p>
        </w:tc>
        <w:tc>
          <w:tcPr>
            <w:tcW w:w="810" w:type="dxa"/>
          </w:tcPr>
          <w:p w14:paraId="35D16BE0" w14:textId="0E7BA32B"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490" w:author="Microsoft Office User" w:date="2025-01-28T16:29:00Z">
                  <w:rPr>
                    <w:lang w:val="fr-SN"/>
                  </w:rPr>
                </w:rPrChange>
              </w:rPr>
            </w:pPr>
            <w:r w:rsidRPr="0057718E">
              <w:t>0.97</w:t>
            </w:r>
          </w:p>
        </w:tc>
        <w:tc>
          <w:tcPr>
            <w:tcW w:w="720" w:type="dxa"/>
          </w:tcPr>
          <w:p w14:paraId="3E2441AC" w14:textId="7C1DA9F4"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491" w:author="Microsoft Office User" w:date="2025-01-28T16:29:00Z">
                  <w:rPr>
                    <w:lang w:val="fr-SN"/>
                  </w:rPr>
                </w:rPrChange>
              </w:rPr>
            </w:pPr>
            <w:r w:rsidRPr="0057718E">
              <w:t>0.99</w:t>
            </w:r>
          </w:p>
        </w:tc>
        <w:tc>
          <w:tcPr>
            <w:tcW w:w="720" w:type="dxa"/>
          </w:tcPr>
          <w:p w14:paraId="0FF84066" w14:textId="7E5A7AC3"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492" w:author="Microsoft Office User" w:date="2025-01-28T16:29:00Z">
                  <w:rPr>
                    <w:lang w:val="fr-SN"/>
                  </w:rPr>
                </w:rPrChange>
              </w:rPr>
            </w:pPr>
            <w:r w:rsidRPr="0057718E">
              <w:t>1.00</w:t>
            </w:r>
          </w:p>
        </w:tc>
        <w:tc>
          <w:tcPr>
            <w:tcW w:w="810" w:type="dxa"/>
          </w:tcPr>
          <w:p w14:paraId="41CB4586" w14:textId="2AC2C00B"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493" w:author="Microsoft Office User" w:date="2025-01-28T16:29:00Z">
                  <w:rPr>
                    <w:lang w:val="fr-SN"/>
                  </w:rPr>
                </w:rPrChange>
              </w:rPr>
            </w:pPr>
            <w:r w:rsidRPr="0057718E">
              <w:t>1.00</w:t>
            </w:r>
          </w:p>
        </w:tc>
        <w:tc>
          <w:tcPr>
            <w:tcW w:w="810" w:type="dxa"/>
          </w:tcPr>
          <w:p w14:paraId="2E36EF8F" w14:textId="4AFF07F6"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494" w:author="Microsoft Office User" w:date="2025-01-28T16:29:00Z">
                  <w:rPr>
                    <w:lang w:val="fr-SN"/>
                  </w:rPr>
                </w:rPrChange>
              </w:rPr>
            </w:pPr>
            <w:r w:rsidRPr="0057718E">
              <w:t>1.00</w:t>
            </w:r>
          </w:p>
        </w:tc>
        <w:tc>
          <w:tcPr>
            <w:tcW w:w="720" w:type="dxa"/>
          </w:tcPr>
          <w:p w14:paraId="0C911E8A" w14:textId="45DF23F6"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495" w:author="Microsoft Office User" w:date="2025-01-28T16:29:00Z">
                  <w:rPr>
                    <w:lang w:val="fr-SN"/>
                  </w:rPr>
                </w:rPrChange>
              </w:rPr>
            </w:pPr>
            <w:r w:rsidRPr="0057718E">
              <w:t>0.99</w:t>
            </w:r>
          </w:p>
        </w:tc>
        <w:tc>
          <w:tcPr>
            <w:tcW w:w="720" w:type="dxa"/>
          </w:tcPr>
          <w:p w14:paraId="364D4297" w14:textId="56A180E5"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496" w:author="Microsoft Office User" w:date="2025-01-28T16:29:00Z">
                  <w:rPr>
                    <w:lang w:val="fr-SN"/>
                  </w:rPr>
                </w:rPrChange>
              </w:rPr>
            </w:pPr>
            <w:r w:rsidRPr="0057718E">
              <w:t>0.99</w:t>
            </w:r>
          </w:p>
        </w:tc>
        <w:tc>
          <w:tcPr>
            <w:tcW w:w="720" w:type="dxa"/>
          </w:tcPr>
          <w:p w14:paraId="4D006602" w14:textId="67018F3A"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497" w:author="Microsoft Office User" w:date="2025-01-28T16:29:00Z">
                  <w:rPr>
                    <w:lang w:val="fr-SN"/>
                  </w:rPr>
                </w:rPrChange>
              </w:rPr>
            </w:pPr>
            <w:r w:rsidRPr="0057718E">
              <w:t>1.00</w:t>
            </w:r>
          </w:p>
        </w:tc>
        <w:tc>
          <w:tcPr>
            <w:tcW w:w="1075" w:type="dxa"/>
          </w:tcPr>
          <w:p w14:paraId="23563BB0" w14:textId="77777777"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498" w:author="Microsoft Office User" w:date="2025-01-28T16:29:00Z">
                  <w:rPr>
                    <w:lang w:val="fr-SN"/>
                  </w:rPr>
                </w:rPrChange>
              </w:rPr>
            </w:pPr>
            <w:r w:rsidRPr="0057718E">
              <w:rPr>
                <w:rPrChange w:id="4499" w:author="Microsoft Office User" w:date="2025-01-28T16:29:00Z">
                  <w:rPr>
                    <w:lang w:val="fr-SN"/>
                  </w:rPr>
                </w:rPrChange>
              </w:rPr>
              <w:t>200</w:t>
            </w:r>
          </w:p>
        </w:tc>
      </w:tr>
      <w:tr w:rsidR="00E175DF" w:rsidRPr="0057718E" w14:paraId="6AB83D45"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2A32B56" w14:textId="77777777" w:rsidR="00E175DF" w:rsidRPr="0057718E" w:rsidRDefault="00E175DF" w:rsidP="00E175DF">
            <w:pPr>
              <w:rPr>
                <w:rPrChange w:id="4500" w:author="Microsoft Office User" w:date="2025-01-28T16:29:00Z">
                  <w:rPr>
                    <w:lang w:val="fr-SN"/>
                  </w:rPr>
                </w:rPrChange>
              </w:rPr>
            </w:pPr>
            <w:r w:rsidRPr="0057718E">
              <w:rPr>
                <w:rPrChange w:id="4501" w:author="Microsoft Office User" w:date="2025-01-28T16:29:00Z">
                  <w:rPr>
                    <w:lang w:val="fr-SN"/>
                  </w:rPr>
                </w:rPrChange>
              </w:rPr>
              <w:t>Prédiction</w:t>
            </w:r>
          </w:p>
        </w:tc>
        <w:tc>
          <w:tcPr>
            <w:tcW w:w="720" w:type="dxa"/>
          </w:tcPr>
          <w:p w14:paraId="38C24DB2" w14:textId="3FBF6D8A"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02" w:author="Microsoft Office User" w:date="2025-01-28T16:29:00Z">
                  <w:rPr>
                    <w:lang w:val="fr-SN"/>
                  </w:rPr>
                </w:rPrChange>
              </w:rPr>
            </w:pPr>
            <w:r w:rsidRPr="0057718E">
              <w:t>1.00</w:t>
            </w:r>
          </w:p>
        </w:tc>
        <w:tc>
          <w:tcPr>
            <w:tcW w:w="810" w:type="dxa"/>
          </w:tcPr>
          <w:p w14:paraId="112B7C22" w14:textId="382F5F05"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03" w:author="Microsoft Office User" w:date="2025-01-28T16:29:00Z">
                  <w:rPr>
                    <w:lang w:val="fr-SN"/>
                  </w:rPr>
                </w:rPrChange>
              </w:rPr>
            </w:pPr>
            <w:r w:rsidRPr="0057718E">
              <w:t>1.00</w:t>
            </w:r>
          </w:p>
        </w:tc>
        <w:tc>
          <w:tcPr>
            <w:tcW w:w="720" w:type="dxa"/>
          </w:tcPr>
          <w:p w14:paraId="4C45EF5B" w14:textId="190DE7FC"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04" w:author="Microsoft Office User" w:date="2025-01-28T16:29:00Z">
                  <w:rPr>
                    <w:lang w:val="fr-SN"/>
                  </w:rPr>
                </w:rPrChange>
              </w:rPr>
            </w:pPr>
            <w:r w:rsidRPr="0057718E">
              <w:t>0.99</w:t>
            </w:r>
          </w:p>
        </w:tc>
        <w:tc>
          <w:tcPr>
            <w:tcW w:w="720" w:type="dxa"/>
          </w:tcPr>
          <w:p w14:paraId="31FC4915" w14:textId="70249647"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05" w:author="Microsoft Office User" w:date="2025-01-28T16:29:00Z">
                  <w:rPr>
                    <w:lang w:val="fr-SN"/>
                  </w:rPr>
                </w:rPrChange>
              </w:rPr>
            </w:pPr>
            <w:r w:rsidRPr="0057718E">
              <w:t>1.00</w:t>
            </w:r>
          </w:p>
        </w:tc>
        <w:tc>
          <w:tcPr>
            <w:tcW w:w="810" w:type="dxa"/>
          </w:tcPr>
          <w:p w14:paraId="368C67FF" w14:textId="0C4E326D"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06" w:author="Microsoft Office User" w:date="2025-01-28T16:29:00Z">
                  <w:rPr>
                    <w:lang w:val="fr-SN"/>
                  </w:rPr>
                </w:rPrChange>
              </w:rPr>
            </w:pPr>
            <w:r w:rsidRPr="0057718E">
              <w:t>1.00</w:t>
            </w:r>
          </w:p>
        </w:tc>
        <w:tc>
          <w:tcPr>
            <w:tcW w:w="810" w:type="dxa"/>
          </w:tcPr>
          <w:p w14:paraId="437E7269" w14:textId="34E13DF0"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07" w:author="Microsoft Office User" w:date="2025-01-28T16:29:00Z">
                  <w:rPr>
                    <w:lang w:val="fr-SN"/>
                  </w:rPr>
                </w:rPrChange>
              </w:rPr>
            </w:pPr>
            <w:r w:rsidRPr="0057718E">
              <w:t>1.00</w:t>
            </w:r>
          </w:p>
        </w:tc>
        <w:tc>
          <w:tcPr>
            <w:tcW w:w="720" w:type="dxa"/>
          </w:tcPr>
          <w:p w14:paraId="64F7F8A3" w14:textId="1C737793"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08" w:author="Microsoft Office User" w:date="2025-01-28T16:29:00Z">
                  <w:rPr>
                    <w:lang w:val="fr-SN"/>
                  </w:rPr>
                </w:rPrChange>
              </w:rPr>
            </w:pPr>
            <w:r w:rsidRPr="0057718E">
              <w:t>1.00</w:t>
            </w:r>
          </w:p>
        </w:tc>
        <w:tc>
          <w:tcPr>
            <w:tcW w:w="720" w:type="dxa"/>
          </w:tcPr>
          <w:p w14:paraId="180A84E5" w14:textId="0CDABB85"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09" w:author="Microsoft Office User" w:date="2025-01-28T16:29:00Z">
                  <w:rPr>
                    <w:lang w:val="fr-SN"/>
                  </w:rPr>
                </w:rPrChange>
              </w:rPr>
            </w:pPr>
            <w:r w:rsidRPr="0057718E">
              <w:t>1.00</w:t>
            </w:r>
          </w:p>
        </w:tc>
        <w:tc>
          <w:tcPr>
            <w:tcW w:w="720" w:type="dxa"/>
          </w:tcPr>
          <w:p w14:paraId="66990C72" w14:textId="41E09570"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10" w:author="Microsoft Office User" w:date="2025-01-28T16:29:00Z">
                  <w:rPr>
                    <w:lang w:val="fr-SN"/>
                  </w:rPr>
                </w:rPrChange>
              </w:rPr>
            </w:pPr>
            <w:r w:rsidRPr="0057718E">
              <w:t>1.00</w:t>
            </w:r>
          </w:p>
        </w:tc>
        <w:tc>
          <w:tcPr>
            <w:tcW w:w="1075" w:type="dxa"/>
          </w:tcPr>
          <w:p w14:paraId="187F67A7" w14:textId="77777777"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11" w:author="Microsoft Office User" w:date="2025-01-28T16:29:00Z">
                  <w:rPr>
                    <w:lang w:val="fr-SN"/>
                  </w:rPr>
                </w:rPrChange>
              </w:rPr>
            </w:pPr>
            <w:r w:rsidRPr="0057718E">
              <w:rPr>
                <w:rPrChange w:id="4512" w:author="Microsoft Office User" w:date="2025-01-28T16:29:00Z">
                  <w:rPr>
                    <w:lang w:val="fr-SN"/>
                  </w:rPr>
                </w:rPrChange>
              </w:rPr>
              <w:t>200</w:t>
            </w:r>
          </w:p>
        </w:tc>
      </w:tr>
      <w:tr w:rsidR="00E175DF" w:rsidRPr="0057718E" w14:paraId="12B0737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9136479" w14:textId="77777777" w:rsidR="00E175DF" w:rsidRPr="0057718E" w:rsidRDefault="00E175DF" w:rsidP="00E175DF">
            <w:pPr>
              <w:rPr>
                <w:rPrChange w:id="4513" w:author="Microsoft Office User" w:date="2025-01-28T16:29:00Z">
                  <w:rPr>
                    <w:lang w:val="fr-SN"/>
                  </w:rPr>
                </w:rPrChange>
              </w:rPr>
            </w:pPr>
            <w:r w:rsidRPr="0057718E">
              <w:rPr>
                <w:rPrChange w:id="4514" w:author="Microsoft Office User" w:date="2025-01-28T16:29:00Z">
                  <w:rPr>
                    <w:lang w:val="fr-SN"/>
                  </w:rPr>
                </w:rPrChange>
              </w:rPr>
              <w:t>Valeur</w:t>
            </w:r>
          </w:p>
        </w:tc>
        <w:tc>
          <w:tcPr>
            <w:tcW w:w="720" w:type="dxa"/>
          </w:tcPr>
          <w:p w14:paraId="380238B8" w14:textId="2DDA2FF5"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15" w:author="Microsoft Office User" w:date="2025-01-28T16:29:00Z">
                  <w:rPr>
                    <w:lang w:val="fr-SN"/>
                  </w:rPr>
                </w:rPrChange>
              </w:rPr>
            </w:pPr>
            <w:r w:rsidRPr="0057718E">
              <w:t>1.00</w:t>
            </w:r>
          </w:p>
        </w:tc>
        <w:tc>
          <w:tcPr>
            <w:tcW w:w="810" w:type="dxa"/>
          </w:tcPr>
          <w:p w14:paraId="4846BE9D" w14:textId="0C5D17B7"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16" w:author="Microsoft Office User" w:date="2025-01-28T16:29:00Z">
                  <w:rPr>
                    <w:lang w:val="fr-SN"/>
                  </w:rPr>
                </w:rPrChange>
              </w:rPr>
            </w:pPr>
            <w:r w:rsidRPr="0057718E">
              <w:t>1.00</w:t>
            </w:r>
          </w:p>
        </w:tc>
        <w:tc>
          <w:tcPr>
            <w:tcW w:w="720" w:type="dxa"/>
          </w:tcPr>
          <w:p w14:paraId="5D0B69B8" w14:textId="45896937"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17" w:author="Microsoft Office User" w:date="2025-01-28T16:29:00Z">
                  <w:rPr>
                    <w:lang w:val="fr-SN"/>
                  </w:rPr>
                </w:rPrChange>
              </w:rPr>
            </w:pPr>
            <w:r w:rsidRPr="0057718E">
              <w:t>1.00</w:t>
            </w:r>
          </w:p>
        </w:tc>
        <w:tc>
          <w:tcPr>
            <w:tcW w:w="720" w:type="dxa"/>
          </w:tcPr>
          <w:p w14:paraId="19E3AC23" w14:textId="46A62358"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18" w:author="Microsoft Office User" w:date="2025-01-28T16:29:00Z">
                  <w:rPr>
                    <w:lang w:val="fr-SN"/>
                  </w:rPr>
                </w:rPrChange>
              </w:rPr>
            </w:pPr>
            <w:r w:rsidRPr="0057718E">
              <w:t>1.00</w:t>
            </w:r>
          </w:p>
        </w:tc>
        <w:tc>
          <w:tcPr>
            <w:tcW w:w="810" w:type="dxa"/>
          </w:tcPr>
          <w:p w14:paraId="4E4F6A98" w14:textId="2EF13D91"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19" w:author="Microsoft Office User" w:date="2025-01-28T16:29:00Z">
                  <w:rPr>
                    <w:lang w:val="fr-SN"/>
                  </w:rPr>
                </w:rPrChange>
              </w:rPr>
            </w:pPr>
            <w:r w:rsidRPr="0057718E">
              <w:t>0.99</w:t>
            </w:r>
          </w:p>
        </w:tc>
        <w:tc>
          <w:tcPr>
            <w:tcW w:w="810" w:type="dxa"/>
          </w:tcPr>
          <w:p w14:paraId="57B925AE" w14:textId="4011E44C"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20" w:author="Microsoft Office User" w:date="2025-01-28T16:29:00Z">
                  <w:rPr>
                    <w:lang w:val="fr-SN"/>
                  </w:rPr>
                </w:rPrChange>
              </w:rPr>
            </w:pPr>
            <w:r w:rsidRPr="0057718E">
              <w:t>1.00</w:t>
            </w:r>
          </w:p>
        </w:tc>
        <w:tc>
          <w:tcPr>
            <w:tcW w:w="720" w:type="dxa"/>
          </w:tcPr>
          <w:p w14:paraId="74E76397" w14:textId="14BF08C3"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21" w:author="Microsoft Office User" w:date="2025-01-28T16:29:00Z">
                  <w:rPr>
                    <w:lang w:val="fr-SN"/>
                  </w:rPr>
                </w:rPrChange>
              </w:rPr>
            </w:pPr>
            <w:r w:rsidRPr="0057718E">
              <w:t>1.00</w:t>
            </w:r>
          </w:p>
        </w:tc>
        <w:tc>
          <w:tcPr>
            <w:tcW w:w="720" w:type="dxa"/>
          </w:tcPr>
          <w:p w14:paraId="6BE4A0D2" w14:textId="3E588720"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22" w:author="Microsoft Office User" w:date="2025-01-28T16:29:00Z">
                  <w:rPr>
                    <w:lang w:val="fr-SN"/>
                  </w:rPr>
                </w:rPrChange>
              </w:rPr>
            </w:pPr>
            <w:r w:rsidRPr="0057718E">
              <w:t>1.00</w:t>
            </w:r>
          </w:p>
        </w:tc>
        <w:tc>
          <w:tcPr>
            <w:tcW w:w="720" w:type="dxa"/>
          </w:tcPr>
          <w:p w14:paraId="3CFA99FE" w14:textId="5FD1BCB5"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23" w:author="Microsoft Office User" w:date="2025-01-28T16:29:00Z">
                  <w:rPr>
                    <w:lang w:val="fr-SN"/>
                  </w:rPr>
                </w:rPrChange>
              </w:rPr>
            </w:pPr>
            <w:r w:rsidRPr="0057718E">
              <w:t>1.00</w:t>
            </w:r>
          </w:p>
        </w:tc>
        <w:tc>
          <w:tcPr>
            <w:tcW w:w="1075" w:type="dxa"/>
          </w:tcPr>
          <w:p w14:paraId="74F268EE" w14:textId="77777777"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24" w:author="Microsoft Office User" w:date="2025-01-28T16:29:00Z">
                  <w:rPr>
                    <w:lang w:val="fr-SN"/>
                  </w:rPr>
                </w:rPrChange>
              </w:rPr>
            </w:pPr>
            <w:r w:rsidRPr="0057718E">
              <w:rPr>
                <w:rPrChange w:id="4525" w:author="Microsoft Office User" w:date="2025-01-28T16:29:00Z">
                  <w:rPr>
                    <w:lang w:val="fr-SN"/>
                  </w:rPr>
                </w:rPrChange>
              </w:rPr>
              <w:t>200</w:t>
            </w:r>
          </w:p>
        </w:tc>
      </w:tr>
      <w:tr w:rsidR="00E175DF" w:rsidRPr="0057718E" w14:paraId="045CE09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64B5429" w14:textId="77777777" w:rsidR="00E175DF" w:rsidRPr="0057718E" w:rsidRDefault="00E175DF" w:rsidP="00E175DF">
            <w:pPr>
              <w:rPr>
                <w:rPrChange w:id="4526" w:author="Microsoft Office User" w:date="2025-01-28T16:29:00Z">
                  <w:rPr>
                    <w:lang w:val="fr-SN"/>
                  </w:rPr>
                </w:rPrChange>
              </w:rPr>
            </w:pPr>
            <w:r w:rsidRPr="0057718E">
              <w:rPr>
                <w:rPrChange w:id="4527" w:author="Microsoft Office User" w:date="2025-01-28T16:29:00Z">
                  <w:rPr>
                    <w:lang w:val="fr-SN"/>
                  </w:rPr>
                </w:rPrChange>
              </w:rPr>
              <w:t>Mis à jour</w:t>
            </w:r>
          </w:p>
        </w:tc>
        <w:tc>
          <w:tcPr>
            <w:tcW w:w="720" w:type="dxa"/>
          </w:tcPr>
          <w:p w14:paraId="62E862E3" w14:textId="266EA844"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28" w:author="Microsoft Office User" w:date="2025-01-28T16:29:00Z">
                  <w:rPr>
                    <w:lang w:val="fr-SN"/>
                  </w:rPr>
                </w:rPrChange>
              </w:rPr>
            </w:pPr>
            <w:r w:rsidRPr="0057718E">
              <w:t>1.00</w:t>
            </w:r>
          </w:p>
        </w:tc>
        <w:tc>
          <w:tcPr>
            <w:tcW w:w="810" w:type="dxa"/>
          </w:tcPr>
          <w:p w14:paraId="08268EF0" w14:textId="6A63733D"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29" w:author="Microsoft Office User" w:date="2025-01-28T16:29:00Z">
                  <w:rPr>
                    <w:lang w:val="fr-SN"/>
                  </w:rPr>
                </w:rPrChange>
              </w:rPr>
            </w:pPr>
            <w:r w:rsidRPr="0057718E">
              <w:t>1.00</w:t>
            </w:r>
          </w:p>
        </w:tc>
        <w:tc>
          <w:tcPr>
            <w:tcW w:w="720" w:type="dxa"/>
          </w:tcPr>
          <w:p w14:paraId="4A4632F3" w14:textId="43964570"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30" w:author="Microsoft Office User" w:date="2025-01-28T16:29:00Z">
                  <w:rPr>
                    <w:lang w:val="fr-SN"/>
                  </w:rPr>
                </w:rPrChange>
              </w:rPr>
            </w:pPr>
            <w:r w:rsidRPr="0057718E">
              <w:t>1.00</w:t>
            </w:r>
          </w:p>
        </w:tc>
        <w:tc>
          <w:tcPr>
            <w:tcW w:w="720" w:type="dxa"/>
          </w:tcPr>
          <w:p w14:paraId="021D831A" w14:textId="6EA6C30E"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31" w:author="Microsoft Office User" w:date="2025-01-28T16:29:00Z">
                  <w:rPr>
                    <w:lang w:val="fr-SN"/>
                  </w:rPr>
                </w:rPrChange>
              </w:rPr>
            </w:pPr>
            <w:r w:rsidRPr="0057718E">
              <w:t>1.00</w:t>
            </w:r>
          </w:p>
        </w:tc>
        <w:tc>
          <w:tcPr>
            <w:tcW w:w="810" w:type="dxa"/>
          </w:tcPr>
          <w:p w14:paraId="413B225C" w14:textId="77D39F77"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32" w:author="Microsoft Office User" w:date="2025-01-28T16:29:00Z">
                  <w:rPr>
                    <w:lang w:val="fr-SN"/>
                  </w:rPr>
                </w:rPrChange>
              </w:rPr>
            </w:pPr>
            <w:r w:rsidRPr="0057718E">
              <w:t>1.00</w:t>
            </w:r>
          </w:p>
        </w:tc>
        <w:tc>
          <w:tcPr>
            <w:tcW w:w="810" w:type="dxa"/>
          </w:tcPr>
          <w:p w14:paraId="14A1F9D2" w14:textId="097015B9"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33" w:author="Microsoft Office User" w:date="2025-01-28T16:29:00Z">
                  <w:rPr>
                    <w:lang w:val="fr-SN"/>
                  </w:rPr>
                </w:rPrChange>
              </w:rPr>
            </w:pPr>
            <w:r w:rsidRPr="0057718E">
              <w:t>1.00</w:t>
            </w:r>
          </w:p>
        </w:tc>
        <w:tc>
          <w:tcPr>
            <w:tcW w:w="720" w:type="dxa"/>
          </w:tcPr>
          <w:p w14:paraId="24F9A1F7" w14:textId="7FBFE9D1"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34" w:author="Microsoft Office User" w:date="2025-01-28T16:29:00Z">
                  <w:rPr>
                    <w:lang w:val="fr-SN"/>
                  </w:rPr>
                </w:rPrChange>
              </w:rPr>
            </w:pPr>
            <w:r w:rsidRPr="0057718E">
              <w:t>1.00</w:t>
            </w:r>
          </w:p>
        </w:tc>
        <w:tc>
          <w:tcPr>
            <w:tcW w:w="720" w:type="dxa"/>
          </w:tcPr>
          <w:p w14:paraId="17C74ECF" w14:textId="6544BE19"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35" w:author="Microsoft Office User" w:date="2025-01-28T16:29:00Z">
                  <w:rPr>
                    <w:lang w:val="fr-SN"/>
                  </w:rPr>
                </w:rPrChange>
              </w:rPr>
            </w:pPr>
            <w:r w:rsidRPr="0057718E">
              <w:t>1.00</w:t>
            </w:r>
          </w:p>
        </w:tc>
        <w:tc>
          <w:tcPr>
            <w:tcW w:w="720" w:type="dxa"/>
          </w:tcPr>
          <w:p w14:paraId="54271904" w14:textId="0C414F7D"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36" w:author="Microsoft Office User" w:date="2025-01-28T16:29:00Z">
                  <w:rPr>
                    <w:lang w:val="fr-SN"/>
                  </w:rPr>
                </w:rPrChange>
              </w:rPr>
            </w:pPr>
            <w:r w:rsidRPr="0057718E">
              <w:t>1.00</w:t>
            </w:r>
          </w:p>
        </w:tc>
        <w:tc>
          <w:tcPr>
            <w:tcW w:w="1075" w:type="dxa"/>
          </w:tcPr>
          <w:p w14:paraId="7AF782AB" w14:textId="77777777"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37" w:author="Microsoft Office User" w:date="2025-01-28T16:29:00Z">
                  <w:rPr>
                    <w:lang w:val="fr-SN"/>
                  </w:rPr>
                </w:rPrChange>
              </w:rPr>
            </w:pPr>
            <w:r w:rsidRPr="0057718E">
              <w:rPr>
                <w:rPrChange w:id="4538" w:author="Microsoft Office User" w:date="2025-01-28T16:29:00Z">
                  <w:rPr>
                    <w:lang w:val="fr-SN"/>
                  </w:rPr>
                </w:rPrChange>
              </w:rPr>
              <w:t>200</w:t>
            </w:r>
          </w:p>
        </w:tc>
      </w:tr>
      <w:tr w:rsidR="00E175DF" w:rsidRPr="0057718E" w14:paraId="22CA8E2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A21E908" w14:textId="77777777" w:rsidR="00E175DF" w:rsidRPr="0057718E" w:rsidRDefault="00E175DF" w:rsidP="00E175DF">
            <w:pPr>
              <w:rPr>
                <w:rPrChange w:id="4539" w:author="Microsoft Office User" w:date="2025-01-28T16:29:00Z">
                  <w:rPr>
                    <w:lang w:val="fr-SN"/>
                  </w:rPr>
                </w:rPrChange>
              </w:rPr>
            </w:pPr>
            <w:r w:rsidRPr="0057718E">
              <w:rPr>
                <w:rPrChange w:id="4540" w:author="Microsoft Office User" w:date="2025-01-28T16:29:00Z">
                  <w:rPr>
                    <w:lang w:val="fr-SN"/>
                  </w:rPr>
                </w:rPrChange>
              </w:rPr>
              <w:t>Calculer</w:t>
            </w:r>
          </w:p>
        </w:tc>
        <w:tc>
          <w:tcPr>
            <w:tcW w:w="720" w:type="dxa"/>
          </w:tcPr>
          <w:p w14:paraId="01F5DDBB" w14:textId="7E39FF82"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41" w:author="Microsoft Office User" w:date="2025-01-28T16:29:00Z">
                  <w:rPr>
                    <w:lang w:val="fr-SN"/>
                  </w:rPr>
                </w:rPrChange>
              </w:rPr>
            </w:pPr>
            <w:r w:rsidRPr="0057718E">
              <w:t>1.00</w:t>
            </w:r>
          </w:p>
        </w:tc>
        <w:tc>
          <w:tcPr>
            <w:tcW w:w="810" w:type="dxa"/>
          </w:tcPr>
          <w:p w14:paraId="5048124B" w14:textId="0448C800"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42" w:author="Microsoft Office User" w:date="2025-01-28T16:29:00Z">
                  <w:rPr>
                    <w:lang w:val="fr-SN"/>
                  </w:rPr>
                </w:rPrChange>
              </w:rPr>
            </w:pPr>
            <w:r w:rsidRPr="0057718E">
              <w:t>1.00</w:t>
            </w:r>
          </w:p>
        </w:tc>
        <w:tc>
          <w:tcPr>
            <w:tcW w:w="720" w:type="dxa"/>
          </w:tcPr>
          <w:p w14:paraId="77F2AC66" w14:textId="76F2A716"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43" w:author="Microsoft Office User" w:date="2025-01-28T16:29:00Z">
                  <w:rPr>
                    <w:lang w:val="fr-SN"/>
                  </w:rPr>
                </w:rPrChange>
              </w:rPr>
            </w:pPr>
            <w:r w:rsidRPr="0057718E">
              <w:t>1.00</w:t>
            </w:r>
          </w:p>
        </w:tc>
        <w:tc>
          <w:tcPr>
            <w:tcW w:w="720" w:type="dxa"/>
          </w:tcPr>
          <w:p w14:paraId="33CCBE24" w14:textId="0E95D2FF"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44" w:author="Microsoft Office User" w:date="2025-01-28T16:29:00Z">
                  <w:rPr>
                    <w:lang w:val="fr-SN"/>
                  </w:rPr>
                </w:rPrChange>
              </w:rPr>
            </w:pPr>
            <w:r w:rsidRPr="0057718E">
              <w:t>1.00</w:t>
            </w:r>
          </w:p>
        </w:tc>
        <w:tc>
          <w:tcPr>
            <w:tcW w:w="810" w:type="dxa"/>
          </w:tcPr>
          <w:p w14:paraId="50A732EF" w14:textId="0C99967D"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45" w:author="Microsoft Office User" w:date="2025-01-28T16:29:00Z">
                  <w:rPr>
                    <w:lang w:val="fr-SN"/>
                  </w:rPr>
                </w:rPrChange>
              </w:rPr>
            </w:pPr>
            <w:r w:rsidRPr="0057718E">
              <w:t>1.00</w:t>
            </w:r>
          </w:p>
        </w:tc>
        <w:tc>
          <w:tcPr>
            <w:tcW w:w="810" w:type="dxa"/>
          </w:tcPr>
          <w:p w14:paraId="3959DC15" w14:textId="2BFE1314"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46" w:author="Microsoft Office User" w:date="2025-01-28T16:29:00Z">
                  <w:rPr>
                    <w:lang w:val="fr-SN"/>
                  </w:rPr>
                </w:rPrChange>
              </w:rPr>
            </w:pPr>
            <w:r w:rsidRPr="0057718E">
              <w:t>1.00</w:t>
            </w:r>
          </w:p>
        </w:tc>
        <w:tc>
          <w:tcPr>
            <w:tcW w:w="720" w:type="dxa"/>
          </w:tcPr>
          <w:p w14:paraId="475CE2A0" w14:textId="0079F3FC"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47" w:author="Microsoft Office User" w:date="2025-01-28T16:29:00Z">
                  <w:rPr>
                    <w:lang w:val="fr-SN"/>
                  </w:rPr>
                </w:rPrChange>
              </w:rPr>
            </w:pPr>
            <w:r w:rsidRPr="0057718E">
              <w:t>1.00</w:t>
            </w:r>
          </w:p>
        </w:tc>
        <w:tc>
          <w:tcPr>
            <w:tcW w:w="720" w:type="dxa"/>
          </w:tcPr>
          <w:p w14:paraId="516EFB86" w14:textId="193DBF5E"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48" w:author="Microsoft Office User" w:date="2025-01-28T16:29:00Z">
                  <w:rPr>
                    <w:lang w:val="fr-SN"/>
                  </w:rPr>
                </w:rPrChange>
              </w:rPr>
            </w:pPr>
            <w:r w:rsidRPr="0057718E">
              <w:t>1.00</w:t>
            </w:r>
          </w:p>
        </w:tc>
        <w:tc>
          <w:tcPr>
            <w:tcW w:w="720" w:type="dxa"/>
          </w:tcPr>
          <w:p w14:paraId="29B436FF" w14:textId="409318D2"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49" w:author="Microsoft Office User" w:date="2025-01-28T16:29:00Z">
                  <w:rPr>
                    <w:lang w:val="fr-SN"/>
                  </w:rPr>
                </w:rPrChange>
              </w:rPr>
            </w:pPr>
            <w:r w:rsidRPr="0057718E">
              <w:t>1.00</w:t>
            </w:r>
          </w:p>
        </w:tc>
        <w:tc>
          <w:tcPr>
            <w:tcW w:w="1075" w:type="dxa"/>
          </w:tcPr>
          <w:p w14:paraId="01AE9D06" w14:textId="77777777"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50" w:author="Microsoft Office User" w:date="2025-01-28T16:29:00Z">
                  <w:rPr>
                    <w:lang w:val="fr-SN"/>
                  </w:rPr>
                </w:rPrChange>
              </w:rPr>
            </w:pPr>
            <w:r w:rsidRPr="0057718E">
              <w:rPr>
                <w:rPrChange w:id="4551" w:author="Microsoft Office User" w:date="2025-01-28T16:29:00Z">
                  <w:rPr>
                    <w:lang w:val="fr-SN"/>
                  </w:rPr>
                </w:rPrChange>
              </w:rPr>
              <w:t>200</w:t>
            </w:r>
          </w:p>
        </w:tc>
      </w:tr>
      <w:tr w:rsidR="00E175DF" w:rsidRPr="0057718E" w14:paraId="4058B4C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FBB3C24" w14:textId="77777777" w:rsidR="00E175DF" w:rsidRPr="0057718E" w:rsidRDefault="00E175DF" w:rsidP="00E175DF">
            <w:pPr>
              <w:rPr>
                <w:rPrChange w:id="4552" w:author="Microsoft Office User" w:date="2025-01-28T16:29:00Z">
                  <w:rPr>
                    <w:lang w:val="fr-SN"/>
                  </w:rPr>
                </w:rPrChange>
              </w:rPr>
            </w:pPr>
            <w:r w:rsidRPr="0057718E">
              <w:rPr>
                <w:rPrChange w:id="4553" w:author="Microsoft Office User" w:date="2025-01-28T16:29:00Z">
                  <w:rPr>
                    <w:lang w:val="fr-SN"/>
                  </w:rPr>
                </w:rPrChange>
              </w:rPr>
              <w:t>Définition</w:t>
            </w:r>
          </w:p>
        </w:tc>
        <w:tc>
          <w:tcPr>
            <w:tcW w:w="720" w:type="dxa"/>
          </w:tcPr>
          <w:p w14:paraId="5CFF0BBD" w14:textId="120C1105"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54" w:author="Microsoft Office User" w:date="2025-01-28T16:29:00Z">
                  <w:rPr>
                    <w:lang w:val="fr-SN"/>
                  </w:rPr>
                </w:rPrChange>
              </w:rPr>
            </w:pPr>
            <w:r w:rsidRPr="0057718E">
              <w:t>1.00</w:t>
            </w:r>
          </w:p>
        </w:tc>
        <w:tc>
          <w:tcPr>
            <w:tcW w:w="810" w:type="dxa"/>
          </w:tcPr>
          <w:p w14:paraId="3F72499F" w14:textId="772D5D7F"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55" w:author="Microsoft Office User" w:date="2025-01-28T16:29:00Z">
                  <w:rPr>
                    <w:lang w:val="fr-SN"/>
                  </w:rPr>
                </w:rPrChange>
              </w:rPr>
            </w:pPr>
            <w:r w:rsidRPr="0057718E">
              <w:t>1.00</w:t>
            </w:r>
          </w:p>
        </w:tc>
        <w:tc>
          <w:tcPr>
            <w:tcW w:w="720" w:type="dxa"/>
          </w:tcPr>
          <w:p w14:paraId="1E7F2B2F" w14:textId="5600E92F"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56" w:author="Microsoft Office User" w:date="2025-01-28T16:29:00Z">
                  <w:rPr>
                    <w:lang w:val="fr-SN"/>
                  </w:rPr>
                </w:rPrChange>
              </w:rPr>
            </w:pPr>
            <w:r w:rsidRPr="0057718E">
              <w:t>1.00</w:t>
            </w:r>
          </w:p>
        </w:tc>
        <w:tc>
          <w:tcPr>
            <w:tcW w:w="720" w:type="dxa"/>
          </w:tcPr>
          <w:p w14:paraId="0FA87C6C" w14:textId="24CC2B20"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57" w:author="Microsoft Office User" w:date="2025-01-28T16:29:00Z">
                  <w:rPr>
                    <w:lang w:val="fr-SN"/>
                  </w:rPr>
                </w:rPrChange>
              </w:rPr>
            </w:pPr>
            <w:r w:rsidRPr="0057718E">
              <w:t>1.00</w:t>
            </w:r>
          </w:p>
        </w:tc>
        <w:tc>
          <w:tcPr>
            <w:tcW w:w="810" w:type="dxa"/>
          </w:tcPr>
          <w:p w14:paraId="4DBA069D" w14:textId="7B2EEF6E"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58" w:author="Microsoft Office User" w:date="2025-01-28T16:29:00Z">
                  <w:rPr>
                    <w:lang w:val="fr-SN"/>
                  </w:rPr>
                </w:rPrChange>
              </w:rPr>
            </w:pPr>
            <w:r w:rsidRPr="0057718E">
              <w:t>1.00</w:t>
            </w:r>
          </w:p>
        </w:tc>
        <w:tc>
          <w:tcPr>
            <w:tcW w:w="810" w:type="dxa"/>
          </w:tcPr>
          <w:p w14:paraId="749C8488" w14:textId="4D2EBAEF"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59" w:author="Microsoft Office User" w:date="2025-01-28T16:29:00Z">
                  <w:rPr>
                    <w:lang w:val="fr-SN"/>
                  </w:rPr>
                </w:rPrChange>
              </w:rPr>
            </w:pPr>
            <w:r w:rsidRPr="0057718E">
              <w:t>1.00</w:t>
            </w:r>
          </w:p>
        </w:tc>
        <w:tc>
          <w:tcPr>
            <w:tcW w:w="720" w:type="dxa"/>
          </w:tcPr>
          <w:p w14:paraId="33954AE5" w14:textId="6191C42A"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60" w:author="Microsoft Office User" w:date="2025-01-28T16:29:00Z">
                  <w:rPr>
                    <w:lang w:val="fr-SN"/>
                  </w:rPr>
                </w:rPrChange>
              </w:rPr>
            </w:pPr>
            <w:r w:rsidRPr="0057718E">
              <w:t>1.00</w:t>
            </w:r>
          </w:p>
        </w:tc>
        <w:tc>
          <w:tcPr>
            <w:tcW w:w="720" w:type="dxa"/>
          </w:tcPr>
          <w:p w14:paraId="016705D7" w14:textId="70E33D68"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61" w:author="Microsoft Office User" w:date="2025-01-28T16:29:00Z">
                  <w:rPr>
                    <w:lang w:val="fr-SN"/>
                  </w:rPr>
                </w:rPrChange>
              </w:rPr>
            </w:pPr>
            <w:r w:rsidRPr="0057718E">
              <w:t>1.00</w:t>
            </w:r>
          </w:p>
        </w:tc>
        <w:tc>
          <w:tcPr>
            <w:tcW w:w="720" w:type="dxa"/>
          </w:tcPr>
          <w:p w14:paraId="6857C9FE" w14:textId="662C02C8"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62" w:author="Microsoft Office User" w:date="2025-01-28T16:29:00Z">
                  <w:rPr>
                    <w:lang w:val="fr-SN"/>
                  </w:rPr>
                </w:rPrChange>
              </w:rPr>
            </w:pPr>
            <w:r w:rsidRPr="0057718E">
              <w:t>1.00</w:t>
            </w:r>
          </w:p>
        </w:tc>
        <w:tc>
          <w:tcPr>
            <w:tcW w:w="1075" w:type="dxa"/>
          </w:tcPr>
          <w:p w14:paraId="0AECFAA8" w14:textId="77777777" w:rsidR="00E175DF" w:rsidRPr="0057718E" w:rsidRDefault="00E175DF" w:rsidP="00E175DF">
            <w:pPr>
              <w:cnfStyle w:val="000000000000" w:firstRow="0" w:lastRow="0" w:firstColumn="0" w:lastColumn="0" w:oddVBand="0" w:evenVBand="0" w:oddHBand="0" w:evenHBand="0" w:firstRowFirstColumn="0" w:firstRowLastColumn="0" w:lastRowFirstColumn="0" w:lastRowLastColumn="0"/>
              <w:rPr>
                <w:rPrChange w:id="4563" w:author="Microsoft Office User" w:date="2025-01-28T16:29:00Z">
                  <w:rPr>
                    <w:lang w:val="fr-SN"/>
                  </w:rPr>
                </w:rPrChange>
              </w:rPr>
            </w:pPr>
            <w:r w:rsidRPr="0057718E">
              <w:rPr>
                <w:rPrChange w:id="4564" w:author="Microsoft Office User" w:date="2025-01-28T16:29:00Z">
                  <w:rPr>
                    <w:lang w:val="fr-SN"/>
                  </w:rPr>
                </w:rPrChange>
              </w:rPr>
              <w:t>200</w:t>
            </w:r>
          </w:p>
        </w:tc>
      </w:tr>
      <w:tr w:rsidR="00E175DF" w:rsidRPr="0057718E" w14:paraId="0557516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1B3305" w14:textId="77777777" w:rsidR="00E175DF" w:rsidRPr="0057718E" w:rsidRDefault="00E175DF" w:rsidP="00E175DF">
            <w:pPr>
              <w:rPr>
                <w:rPrChange w:id="4565" w:author="Microsoft Office User" w:date="2025-01-28T16:29:00Z">
                  <w:rPr>
                    <w:lang w:val="fr-SN"/>
                  </w:rPr>
                </w:rPrChange>
              </w:rPr>
            </w:pPr>
            <w:r w:rsidRPr="0057718E">
              <w:rPr>
                <w:rPrChange w:id="4566" w:author="Microsoft Office User" w:date="2025-01-28T16:29:00Z">
                  <w:rPr>
                    <w:lang w:val="fr-SN"/>
                  </w:rPr>
                </w:rPrChange>
              </w:rPr>
              <w:t>Quitter</w:t>
            </w:r>
          </w:p>
        </w:tc>
        <w:tc>
          <w:tcPr>
            <w:tcW w:w="720" w:type="dxa"/>
          </w:tcPr>
          <w:p w14:paraId="7C8117A9" w14:textId="73F5AAC7"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67" w:author="Microsoft Office User" w:date="2025-01-28T16:29:00Z">
                  <w:rPr>
                    <w:lang w:val="fr-SN"/>
                  </w:rPr>
                </w:rPrChange>
              </w:rPr>
            </w:pPr>
            <w:r w:rsidRPr="0057718E">
              <w:t>1.00</w:t>
            </w:r>
          </w:p>
        </w:tc>
        <w:tc>
          <w:tcPr>
            <w:tcW w:w="810" w:type="dxa"/>
          </w:tcPr>
          <w:p w14:paraId="7F75AE38" w14:textId="2268C581"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68" w:author="Microsoft Office User" w:date="2025-01-28T16:29:00Z">
                  <w:rPr>
                    <w:lang w:val="fr-SN"/>
                  </w:rPr>
                </w:rPrChange>
              </w:rPr>
            </w:pPr>
            <w:r w:rsidRPr="0057718E">
              <w:t>1.00</w:t>
            </w:r>
          </w:p>
        </w:tc>
        <w:tc>
          <w:tcPr>
            <w:tcW w:w="720" w:type="dxa"/>
          </w:tcPr>
          <w:p w14:paraId="60A9960C" w14:textId="7BFE8304"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69" w:author="Microsoft Office User" w:date="2025-01-28T16:29:00Z">
                  <w:rPr>
                    <w:lang w:val="fr-SN"/>
                  </w:rPr>
                </w:rPrChange>
              </w:rPr>
            </w:pPr>
            <w:r w:rsidRPr="0057718E">
              <w:t>1.00</w:t>
            </w:r>
          </w:p>
        </w:tc>
        <w:tc>
          <w:tcPr>
            <w:tcW w:w="720" w:type="dxa"/>
          </w:tcPr>
          <w:p w14:paraId="64EE465D" w14:textId="479F1DBA"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70" w:author="Microsoft Office User" w:date="2025-01-28T16:29:00Z">
                  <w:rPr>
                    <w:lang w:val="fr-SN"/>
                  </w:rPr>
                </w:rPrChange>
              </w:rPr>
            </w:pPr>
            <w:r w:rsidRPr="0057718E">
              <w:t>1.00</w:t>
            </w:r>
          </w:p>
        </w:tc>
        <w:tc>
          <w:tcPr>
            <w:tcW w:w="810" w:type="dxa"/>
          </w:tcPr>
          <w:p w14:paraId="240E4F3B" w14:textId="52A44DBD"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71" w:author="Microsoft Office User" w:date="2025-01-28T16:29:00Z">
                  <w:rPr>
                    <w:lang w:val="fr-SN"/>
                  </w:rPr>
                </w:rPrChange>
              </w:rPr>
            </w:pPr>
            <w:r w:rsidRPr="0057718E">
              <w:t>1.00</w:t>
            </w:r>
          </w:p>
        </w:tc>
        <w:tc>
          <w:tcPr>
            <w:tcW w:w="810" w:type="dxa"/>
          </w:tcPr>
          <w:p w14:paraId="54023E0F" w14:textId="14C64668"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72" w:author="Microsoft Office User" w:date="2025-01-28T16:29:00Z">
                  <w:rPr>
                    <w:lang w:val="fr-SN"/>
                  </w:rPr>
                </w:rPrChange>
              </w:rPr>
            </w:pPr>
            <w:r w:rsidRPr="0057718E">
              <w:t>1.00</w:t>
            </w:r>
          </w:p>
        </w:tc>
        <w:tc>
          <w:tcPr>
            <w:tcW w:w="720" w:type="dxa"/>
          </w:tcPr>
          <w:p w14:paraId="7513A50E" w14:textId="301F7340"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73" w:author="Microsoft Office User" w:date="2025-01-28T16:29:00Z">
                  <w:rPr>
                    <w:lang w:val="fr-SN"/>
                  </w:rPr>
                </w:rPrChange>
              </w:rPr>
            </w:pPr>
            <w:r w:rsidRPr="0057718E">
              <w:t>1.00</w:t>
            </w:r>
          </w:p>
        </w:tc>
        <w:tc>
          <w:tcPr>
            <w:tcW w:w="720" w:type="dxa"/>
          </w:tcPr>
          <w:p w14:paraId="0DB0019A" w14:textId="58B7AAD4"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74" w:author="Microsoft Office User" w:date="2025-01-28T16:29:00Z">
                  <w:rPr>
                    <w:lang w:val="fr-SN"/>
                  </w:rPr>
                </w:rPrChange>
              </w:rPr>
            </w:pPr>
            <w:r w:rsidRPr="0057718E">
              <w:t>1.00</w:t>
            </w:r>
          </w:p>
        </w:tc>
        <w:tc>
          <w:tcPr>
            <w:tcW w:w="720" w:type="dxa"/>
          </w:tcPr>
          <w:p w14:paraId="343A19A2" w14:textId="4173B256"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75" w:author="Microsoft Office User" w:date="2025-01-28T16:29:00Z">
                  <w:rPr>
                    <w:lang w:val="fr-SN"/>
                  </w:rPr>
                </w:rPrChange>
              </w:rPr>
            </w:pPr>
            <w:r w:rsidRPr="0057718E">
              <w:t>1.00</w:t>
            </w:r>
          </w:p>
        </w:tc>
        <w:tc>
          <w:tcPr>
            <w:tcW w:w="1075" w:type="dxa"/>
          </w:tcPr>
          <w:p w14:paraId="33F62788" w14:textId="77777777" w:rsidR="00E175DF" w:rsidRPr="0057718E" w:rsidRDefault="00E175DF" w:rsidP="00E175DF">
            <w:pPr>
              <w:cnfStyle w:val="000000100000" w:firstRow="0" w:lastRow="0" w:firstColumn="0" w:lastColumn="0" w:oddVBand="0" w:evenVBand="0" w:oddHBand="1" w:evenHBand="0" w:firstRowFirstColumn="0" w:firstRowLastColumn="0" w:lastRowFirstColumn="0" w:lastRowLastColumn="0"/>
              <w:rPr>
                <w:rPrChange w:id="4576" w:author="Microsoft Office User" w:date="2025-01-28T16:29:00Z">
                  <w:rPr>
                    <w:lang w:val="fr-SN"/>
                  </w:rPr>
                </w:rPrChange>
              </w:rPr>
            </w:pPr>
            <w:r w:rsidRPr="0057718E">
              <w:rPr>
                <w:rPrChange w:id="4577" w:author="Microsoft Office User" w:date="2025-01-28T16:29:00Z">
                  <w:rPr>
                    <w:lang w:val="fr-SN"/>
                  </w:rPr>
                </w:rPrChange>
              </w:rPr>
              <w:t>200</w:t>
            </w:r>
          </w:p>
        </w:tc>
      </w:tr>
      <w:tr w:rsidR="00703313" w:rsidRPr="0057718E" w14:paraId="517A59BC"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01DB3484" w14:textId="77777777" w:rsidR="00703313" w:rsidRPr="0057718E" w:rsidRDefault="00703313" w:rsidP="008D63AC">
            <w:pPr>
              <w:rPr>
                <w:rPrChange w:id="4578" w:author="Microsoft Office User" w:date="2025-01-28T16:29:00Z">
                  <w:rPr>
                    <w:lang w:val="fr-SN"/>
                  </w:rPr>
                </w:rPrChange>
              </w:rPr>
            </w:pPr>
          </w:p>
        </w:tc>
      </w:tr>
      <w:tr w:rsidR="00B93167" w:rsidRPr="0057718E" w14:paraId="6AA76733" w14:textId="77777777" w:rsidTr="00F07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DD15A76" w14:textId="77777777" w:rsidR="00B93167" w:rsidRPr="0057718E" w:rsidRDefault="00B93167" w:rsidP="008D63AC">
            <w:pPr>
              <w:rPr>
                <w:i/>
                <w:iCs/>
                <w:rPrChange w:id="4579" w:author="Microsoft Office User" w:date="2025-01-28T16:29:00Z">
                  <w:rPr>
                    <w:i/>
                    <w:iCs/>
                    <w:lang w:val="fr-SN"/>
                  </w:rPr>
                </w:rPrChange>
              </w:rPr>
            </w:pPr>
            <w:proofErr w:type="spellStart"/>
            <w:r w:rsidRPr="0057718E">
              <w:rPr>
                <w:i/>
                <w:iCs/>
                <w:rPrChange w:id="4580" w:author="Microsoft Office User" w:date="2025-01-28T16:29:00Z">
                  <w:rPr>
                    <w:i/>
                    <w:iCs/>
                    <w:lang w:val="fr-SN"/>
                  </w:rPr>
                </w:rPrChange>
              </w:rPr>
              <w:t>Accuracy</w:t>
            </w:r>
            <w:proofErr w:type="spellEnd"/>
          </w:p>
        </w:tc>
        <w:tc>
          <w:tcPr>
            <w:tcW w:w="4590" w:type="dxa"/>
            <w:gridSpan w:val="6"/>
          </w:tcPr>
          <w:p w14:paraId="4388578E" w14:textId="77777777" w:rsidR="00B93167" w:rsidRPr="0057718E" w:rsidRDefault="00B93167" w:rsidP="008D63AC">
            <w:pPr>
              <w:cnfStyle w:val="000000100000" w:firstRow="0" w:lastRow="0" w:firstColumn="0" w:lastColumn="0" w:oddVBand="0" w:evenVBand="0" w:oddHBand="1" w:evenHBand="0" w:firstRowFirstColumn="0" w:firstRowLastColumn="0" w:lastRowFirstColumn="0" w:lastRowLastColumn="0"/>
              <w:rPr>
                <w:rPrChange w:id="4581" w:author="Microsoft Office User" w:date="2025-01-28T16:29:00Z">
                  <w:rPr>
                    <w:lang w:val="fr-SN"/>
                  </w:rPr>
                </w:rPrChange>
              </w:rPr>
            </w:pPr>
          </w:p>
        </w:tc>
        <w:tc>
          <w:tcPr>
            <w:tcW w:w="720" w:type="dxa"/>
          </w:tcPr>
          <w:p w14:paraId="76F7A854" w14:textId="77777777" w:rsidR="00B93167" w:rsidRPr="0057718E" w:rsidRDefault="00B93167" w:rsidP="008D63AC">
            <w:pPr>
              <w:cnfStyle w:val="000000100000" w:firstRow="0" w:lastRow="0" w:firstColumn="0" w:lastColumn="0" w:oddVBand="0" w:evenVBand="0" w:oddHBand="1" w:evenHBand="0" w:firstRowFirstColumn="0" w:firstRowLastColumn="0" w:lastRowFirstColumn="0" w:lastRowLastColumn="0"/>
              <w:rPr>
                <w:rPrChange w:id="4582" w:author="Microsoft Office User" w:date="2025-01-28T16:29:00Z">
                  <w:rPr>
                    <w:lang w:val="fr-SN"/>
                  </w:rPr>
                </w:rPrChange>
              </w:rPr>
            </w:pPr>
            <w:r w:rsidRPr="0057718E">
              <w:rPr>
                <w:rPrChange w:id="4583" w:author="Microsoft Office User" w:date="2025-01-28T16:29:00Z">
                  <w:rPr>
                    <w:lang w:val="fr-SN"/>
                  </w:rPr>
                </w:rPrChange>
              </w:rPr>
              <w:t xml:space="preserve">1.00  </w:t>
            </w:r>
          </w:p>
        </w:tc>
        <w:tc>
          <w:tcPr>
            <w:tcW w:w="720" w:type="dxa"/>
          </w:tcPr>
          <w:p w14:paraId="16019880" w14:textId="7C9030CB" w:rsidR="00B93167" w:rsidRPr="0057718E" w:rsidRDefault="00B93167" w:rsidP="008D63AC">
            <w:pPr>
              <w:cnfStyle w:val="000000100000" w:firstRow="0" w:lastRow="0" w:firstColumn="0" w:lastColumn="0" w:oddVBand="0" w:evenVBand="0" w:oddHBand="1" w:evenHBand="0" w:firstRowFirstColumn="0" w:firstRowLastColumn="0" w:lastRowFirstColumn="0" w:lastRowLastColumn="0"/>
              <w:rPr>
                <w:rPrChange w:id="4584" w:author="Microsoft Office User" w:date="2025-01-28T16:29:00Z">
                  <w:rPr>
                    <w:lang w:val="fr-SN"/>
                  </w:rPr>
                </w:rPrChange>
              </w:rPr>
            </w:pPr>
            <w:r w:rsidRPr="0057718E">
              <w:rPr>
                <w:rPrChange w:id="4585" w:author="Microsoft Office User" w:date="2025-01-28T16:29:00Z">
                  <w:rPr>
                    <w:lang w:val="fr-SN"/>
                  </w:rPr>
                </w:rPrChange>
              </w:rPr>
              <w:t>0.99</w:t>
            </w:r>
          </w:p>
        </w:tc>
        <w:tc>
          <w:tcPr>
            <w:tcW w:w="720" w:type="dxa"/>
          </w:tcPr>
          <w:p w14:paraId="6093B1A2" w14:textId="7F06BFF3" w:rsidR="00B93167" w:rsidRPr="0057718E" w:rsidRDefault="00061A61" w:rsidP="008D63AC">
            <w:pPr>
              <w:cnfStyle w:val="000000100000" w:firstRow="0" w:lastRow="0" w:firstColumn="0" w:lastColumn="0" w:oddVBand="0" w:evenVBand="0" w:oddHBand="1" w:evenHBand="0" w:firstRowFirstColumn="0" w:firstRowLastColumn="0" w:lastRowFirstColumn="0" w:lastRowLastColumn="0"/>
              <w:rPr>
                <w:rPrChange w:id="4586" w:author="Microsoft Office User" w:date="2025-01-28T16:29:00Z">
                  <w:rPr>
                    <w:lang w:val="fr-SN"/>
                  </w:rPr>
                </w:rPrChange>
              </w:rPr>
            </w:pPr>
            <w:r w:rsidRPr="0057718E">
              <w:rPr>
                <w:rPrChange w:id="4587" w:author="Microsoft Office User" w:date="2025-01-28T16:29:00Z">
                  <w:rPr>
                    <w:lang w:val="fr-SN"/>
                  </w:rPr>
                </w:rPrChange>
              </w:rPr>
              <w:t xml:space="preserve">1.00  </w:t>
            </w:r>
          </w:p>
        </w:tc>
        <w:tc>
          <w:tcPr>
            <w:tcW w:w="1075" w:type="dxa"/>
          </w:tcPr>
          <w:p w14:paraId="1D1285E5" w14:textId="77777777" w:rsidR="00B93167" w:rsidRPr="0057718E" w:rsidRDefault="00B93167" w:rsidP="005C7647">
            <w:pPr>
              <w:keepNext/>
              <w:cnfStyle w:val="000000100000" w:firstRow="0" w:lastRow="0" w:firstColumn="0" w:lastColumn="0" w:oddVBand="0" w:evenVBand="0" w:oddHBand="1" w:evenHBand="0" w:firstRowFirstColumn="0" w:firstRowLastColumn="0" w:lastRowFirstColumn="0" w:lastRowLastColumn="0"/>
              <w:rPr>
                <w:rPrChange w:id="4588" w:author="Microsoft Office User" w:date="2025-01-28T16:29:00Z">
                  <w:rPr>
                    <w:lang w:val="fr-SN"/>
                  </w:rPr>
                </w:rPrChange>
              </w:rPr>
            </w:pPr>
            <w:r w:rsidRPr="0057718E">
              <w:rPr>
                <w:rPrChange w:id="4589" w:author="Microsoft Office User" w:date="2025-01-28T16:29:00Z">
                  <w:rPr>
                    <w:lang w:val="fr-SN"/>
                  </w:rPr>
                </w:rPrChange>
              </w:rPr>
              <w:t>1800</w:t>
            </w:r>
          </w:p>
        </w:tc>
      </w:tr>
    </w:tbl>
    <w:p w14:paraId="4D2C8F36" w14:textId="5BD2728F" w:rsidR="002F336C" w:rsidRPr="0057718E" w:rsidRDefault="005C7647" w:rsidP="005C7647">
      <w:pPr>
        <w:pStyle w:val="Lgende"/>
        <w:jc w:val="center"/>
        <w:rPr>
          <w:rPrChange w:id="4590" w:author="Microsoft Office User" w:date="2025-01-28T16:29:00Z">
            <w:rPr>
              <w:lang w:val="fr-SN"/>
            </w:rPr>
          </w:rPrChange>
        </w:rPr>
      </w:pPr>
      <w:bookmarkStart w:id="4591" w:name="_Toc188724015"/>
      <w:r w:rsidRPr="0057718E">
        <w:rPr>
          <w:rPrChange w:id="4592" w:author="Microsoft Office User" w:date="2025-01-28T16:29:00Z">
            <w:rPr>
              <w:lang w:val="fr-SN"/>
            </w:rPr>
          </w:rPrChange>
        </w:rPr>
        <w:t xml:space="preserve">Tableau </w:t>
      </w:r>
      <w:r w:rsidRPr="0057718E">
        <w:rPr>
          <w:rPrChange w:id="4593" w:author="Microsoft Office User" w:date="2025-01-28T16:29:00Z">
            <w:rPr>
              <w:lang w:val="fr-SN"/>
            </w:rPr>
          </w:rPrChange>
        </w:rPr>
        <w:fldChar w:fldCharType="begin"/>
      </w:r>
      <w:r w:rsidRPr="0057718E">
        <w:rPr>
          <w:rPrChange w:id="4594" w:author="Microsoft Office User" w:date="2025-01-28T16:29:00Z">
            <w:rPr>
              <w:lang w:val="fr-SN"/>
            </w:rPr>
          </w:rPrChange>
        </w:rPr>
        <w:instrText xml:space="preserve"> SEQ Tableau \* ARABIC </w:instrText>
      </w:r>
      <w:r w:rsidRPr="0057718E">
        <w:rPr>
          <w:rPrChange w:id="4595" w:author="Microsoft Office User" w:date="2025-01-28T16:29:00Z">
            <w:rPr>
              <w:lang w:val="fr-SN"/>
            </w:rPr>
          </w:rPrChange>
        </w:rPr>
        <w:fldChar w:fldCharType="separate"/>
      </w:r>
      <w:r w:rsidR="0016411D" w:rsidRPr="0057718E">
        <w:rPr>
          <w:rPrChange w:id="4596" w:author="Microsoft Office User" w:date="2025-01-28T16:29:00Z">
            <w:rPr>
              <w:noProof/>
              <w:lang w:val="fr-SN"/>
            </w:rPr>
          </w:rPrChange>
        </w:rPr>
        <w:t>12</w:t>
      </w:r>
      <w:r w:rsidRPr="0057718E">
        <w:rPr>
          <w:rPrChange w:id="4597" w:author="Microsoft Office User" w:date="2025-01-28T16:29:00Z">
            <w:rPr>
              <w:lang w:val="fr-SN"/>
            </w:rPr>
          </w:rPrChange>
        </w:rPr>
        <w:fldChar w:fldCharType="end"/>
      </w:r>
      <w:r w:rsidRPr="0057718E">
        <w:rPr>
          <w:rPrChange w:id="4598" w:author="Microsoft Office User" w:date="2025-01-28T16:29:00Z">
            <w:rPr>
              <w:lang w:val="fr-SN"/>
            </w:rPr>
          </w:rPrChange>
        </w:rPr>
        <w:t xml:space="preserve"> : Résultat arbre de décision</w:t>
      </w:r>
      <w:bookmarkEnd w:id="4591"/>
    </w:p>
    <w:p w14:paraId="18C8ED61" w14:textId="13BF85C8" w:rsidR="002F336C" w:rsidRPr="0057718E" w:rsidRDefault="00E41C98" w:rsidP="00B9476C">
      <w:pPr>
        <w:pStyle w:val="Paragraphedeliste"/>
        <w:numPr>
          <w:ilvl w:val="1"/>
          <w:numId w:val="21"/>
        </w:numPr>
        <w:rPr>
          <w:rPrChange w:id="4599" w:author="Microsoft Office User" w:date="2025-01-28T16:29:00Z">
            <w:rPr>
              <w:lang w:val="fr-SN"/>
            </w:rPr>
          </w:rPrChange>
        </w:rPr>
      </w:pPr>
      <w:proofErr w:type="spellStart"/>
      <w:r w:rsidRPr="0057718E">
        <w:rPr>
          <w:i/>
          <w:iCs/>
          <w:rPrChange w:id="4600" w:author="Microsoft Office User" w:date="2025-01-28T16:29:00Z">
            <w:rPr>
              <w:i/>
              <w:iCs/>
              <w:lang w:val="fr-SN"/>
            </w:rPr>
          </w:rPrChange>
        </w:rPr>
        <w:t>Naive</w:t>
      </w:r>
      <w:proofErr w:type="spellEnd"/>
      <w:r w:rsidRPr="0057718E">
        <w:rPr>
          <w:i/>
          <w:iCs/>
          <w:rPrChange w:id="4601" w:author="Microsoft Office User" w:date="2025-01-28T16:29:00Z">
            <w:rPr>
              <w:i/>
              <w:iCs/>
              <w:lang w:val="fr-SN"/>
            </w:rPr>
          </w:rPrChange>
        </w:rPr>
        <w:t xml:space="preserve"> </w:t>
      </w:r>
      <w:proofErr w:type="spellStart"/>
      <w:r w:rsidRPr="0057718E">
        <w:rPr>
          <w:i/>
          <w:iCs/>
          <w:rPrChange w:id="4602" w:author="Microsoft Office User" w:date="2025-01-28T16:29:00Z">
            <w:rPr>
              <w:i/>
              <w:iCs/>
              <w:lang w:val="fr-SN"/>
            </w:rPr>
          </w:rPrChange>
        </w:rPr>
        <w:t>baiye</w:t>
      </w:r>
      <w:proofErr w:type="spellEnd"/>
    </w:p>
    <w:tbl>
      <w:tblPr>
        <w:tblStyle w:val="Tableausimp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7718E" w14:paraId="3A22EE33"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C47722F" w14:textId="77777777" w:rsidR="00703313" w:rsidRPr="0057718E" w:rsidRDefault="00703313" w:rsidP="008D63AC">
            <w:pPr>
              <w:rPr>
                <w:rPrChange w:id="4603" w:author="Microsoft Office User" w:date="2025-01-28T16:29:00Z">
                  <w:rPr>
                    <w:lang w:val="fr-SN"/>
                  </w:rPr>
                </w:rPrChange>
              </w:rPr>
            </w:pPr>
            <w:proofErr w:type="spellStart"/>
            <w:r w:rsidRPr="0057718E">
              <w:rPr>
                <w:rPrChange w:id="4604" w:author="Microsoft Office User" w:date="2025-01-28T16:29:00Z">
                  <w:rPr>
                    <w:lang w:val="fr-SN"/>
                  </w:rPr>
                </w:rPrChange>
              </w:rPr>
              <w:t>Intents</w:t>
            </w:r>
            <w:proofErr w:type="spellEnd"/>
          </w:p>
        </w:tc>
        <w:tc>
          <w:tcPr>
            <w:tcW w:w="2250" w:type="dxa"/>
            <w:gridSpan w:val="3"/>
          </w:tcPr>
          <w:p w14:paraId="0BF45416"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605" w:author="Microsoft Office User" w:date="2025-01-28T16:29:00Z">
                  <w:rPr>
                    <w:lang w:val="fr-SN"/>
                  </w:rPr>
                </w:rPrChange>
              </w:rPr>
            </w:pPr>
            <w:r w:rsidRPr="0057718E">
              <w:rPr>
                <w:rPrChange w:id="4606" w:author="Microsoft Office User" w:date="2025-01-28T16:29:00Z">
                  <w:rPr>
                    <w:lang w:val="fr-SN"/>
                  </w:rPr>
                </w:rPrChange>
              </w:rPr>
              <w:t>Précision</w:t>
            </w:r>
          </w:p>
        </w:tc>
        <w:tc>
          <w:tcPr>
            <w:tcW w:w="2340" w:type="dxa"/>
            <w:gridSpan w:val="3"/>
          </w:tcPr>
          <w:p w14:paraId="374A8FC2"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i/>
                <w:iCs/>
                <w:rPrChange w:id="4607" w:author="Microsoft Office User" w:date="2025-01-28T16:29:00Z">
                  <w:rPr>
                    <w:i/>
                    <w:iCs/>
                    <w:lang w:val="fr-SN"/>
                  </w:rPr>
                </w:rPrChange>
              </w:rPr>
            </w:pPr>
            <w:proofErr w:type="spellStart"/>
            <w:r w:rsidRPr="0057718E">
              <w:rPr>
                <w:i/>
                <w:iCs/>
                <w:rPrChange w:id="4608" w:author="Microsoft Office User" w:date="2025-01-28T16:29:00Z">
                  <w:rPr>
                    <w:i/>
                    <w:iCs/>
                    <w:lang w:val="fr-SN"/>
                  </w:rPr>
                </w:rPrChange>
              </w:rPr>
              <w:t>Recall</w:t>
            </w:r>
            <w:proofErr w:type="spellEnd"/>
          </w:p>
        </w:tc>
        <w:tc>
          <w:tcPr>
            <w:tcW w:w="2160" w:type="dxa"/>
            <w:gridSpan w:val="3"/>
          </w:tcPr>
          <w:p w14:paraId="4279CF0E"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609" w:author="Microsoft Office User" w:date="2025-01-28T16:29:00Z">
                  <w:rPr>
                    <w:lang w:val="fr-SN"/>
                  </w:rPr>
                </w:rPrChange>
              </w:rPr>
            </w:pPr>
            <w:r w:rsidRPr="0057718E">
              <w:rPr>
                <w:rPrChange w:id="4610" w:author="Microsoft Office User" w:date="2025-01-28T16:29:00Z">
                  <w:rPr>
                    <w:lang w:val="fr-SN"/>
                  </w:rPr>
                </w:rPrChange>
              </w:rPr>
              <w:t>F1-score</w:t>
            </w:r>
          </w:p>
        </w:tc>
        <w:tc>
          <w:tcPr>
            <w:tcW w:w="1075" w:type="dxa"/>
          </w:tcPr>
          <w:p w14:paraId="56093429"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611" w:author="Microsoft Office User" w:date="2025-01-28T16:29:00Z">
                  <w:rPr>
                    <w:lang w:val="fr-SN"/>
                  </w:rPr>
                </w:rPrChange>
              </w:rPr>
            </w:pPr>
            <w:r w:rsidRPr="0057718E">
              <w:rPr>
                <w:rPrChange w:id="4612" w:author="Microsoft Office User" w:date="2025-01-28T16:29:00Z">
                  <w:rPr>
                    <w:lang w:val="fr-SN"/>
                  </w:rPr>
                </w:rPrChange>
              </w:rPr>
              <w:t>Support</w:t>
            </w:r>
          </w:p>
        </w:tc>
      </w:tr>
      <w:tr w:rsidR="00703313" w:rsidRPr="0057718E" w14:paraId="5E1FCB1C"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918E42E" w14:textId="77777777" w:rsidR="00703313" w:rsidRPr="0057718E" w:rsidRDefault="00703313" w:rsidP="008D63AC">
            <w:pPr>
              <w:rPr>
                <w:rPrChange w:id="4613" w:author="Microsoft Office User" w:date="2025-01-28T16:29:00Z">
                  <w:rPr>
                    <w:lang w:val="fr-SN"/>
                  </w:rPr>
                </w:rPrChange>
              </w:rPr>
            </w:pPr>
            <w:r w:rsidRPr="0057718E">
              <w:rPr>
                <w:rPrChange w:id="4614" w:author="Microsoft Office User" w:date="2025-01-28T16:29:00Z">
                  <w:rPr>
                    <w:lang w:val="fr-SN"/>
                  </w:rPr>
                </w:rPrChange>
              </w:rPr>
              <w:t>Banalité</w:t>
            </w:r>
          </w:p>
        </w:tc>
        <w:tc>
          <w:tcPr>
            <w:tcW w:w="720" w:type="dxa"/>
          </w:tcPr>
          <w:p w14:paraId="7AF6A7C0"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615" w:author="Microsoft Office User" w:date="2025-01-28T16:29:00Z">
                  <w:rPr>
                    <w:lang w:val="fr-SN"/>
                  </w:rPr>
                </w:rPrChange>
              </w:rPr>
            </w:pPr>
            <w:r w:rsidRPr="0057718E">
              <w:rPr>
                <w:rPrChange w:id="4616" w:author="Microsoft Office User" w:date="2025-01-28T16:29:00Z">
                  <w:rPr>
                    <w:lang w:val="fr-SN"/>
                  </w:rPr>
                </w:rPrChange>
              </w:rPr>
              <w:t>Bow</w:t>
            </w:r>
          </w:p>
        </w:tc>
        <w:tc>
          <w:tcPr>
            <w:tcW w:w="810" w:type="dxa"/>
          </w:tcPr>
          <w:p w14:paraId="638E784B"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617" w:author="Microsoft Office User" w:date="2025-01-28T16:29:00Z">
                  <w:rPr>
                    <w:lang w:val="fr-SN"/>
                  </w:rPr>
                </w:rPrChange>
              </w:rPr>
            </w:pPr>
            <w:r w:rsidRPr="0057718E">
              <w:rPr>
                <w:rPrChange w:id="4618" w:author="Microsoft Office User" w:date="2025-01-28T16:29:00Z">
                  <w:rPr>
                    <w:lang w:val="fr-SN"/>
                  </w:rPr>
                </w:rPrChange>
              </w:rPr>
              <w:t>Bon</w:t>
            </w:r>
          </w:p>
        </w:tc>
        <w:tc>
          <w:tcPr>
            <w:tcW w:w="720" w:type="dxa"/>
          </w:tcPr>
          <w:p w14:paraId="6BA9C5B6"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619" w:author="Microsoft Office User" w:date="2025-01-28T16:29:00Z">
                  <w:rPr>
                    <w:lang w:val="fr-SN"/>
                  </w:rPr>
                </w:rPrChange>
              </w:rPr>
            </w:pPr>
            <w:r w:rsidRPr="0057718E">
              <w:rPr>
                <w:rPrChange w:id="4620" w:author="Microsoft Office User" w:date="2025-01-28T16:29:00Z">
                  <w:rPr>
                    <w:lang w:val="fr-SN"/>
                  </w:rPr>
                </w:rPrChange>
              </w:rPr>
              <w:t>Tf-</w:t>
            </w:r>
          </w:p>
        </w:tc>
        <w:tc>
          <w:tcPr>
            <w:tcW w:w="720" w:type="dxa"/>
          </w:tcPr>
          <w:p w14:paraId="6B12C99B"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621" w:author="Microsoft Office User" w:date="2025-01-28T16:29:00Z">
                  <w:rPr>
                    <w:lang w:val="fr-SN"/>
                  </w:rPr>
                </w:rPrChange>
              </w:rPr>
            </w:pPr>
            <w:r w:rsidRPr="0057718E">
              <w:rPr>
                <w:rPrChange w:id="4622" w:author="Microsoft Office User" w:date="2025-01-28T16:29:00Z">
                  <w:rPr>
                    <w:lang w:val="fr-SN"/>
                  </w:rPr>
                </w:rPrChange>
              </w:rPr>
              <w:t>Bow</w:t>
            </w:r>
          </w:p>
        </w:tc>
        <w:tc>
          <w:tcPr>
            <w:tcW w:w="810" w:type="dxa"/>
          </w:tcPr>
          <w:p w14:paraId="4ACD2E21"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623" w:author="Microsoft Office User" w:date="2025-01-28T16:29:00Z">
                  <w:rPr>
                    <w:lang w:val="fr-SN"/>
                  </w:rPr>
                </w:rPrChange>
              </w:rPr>
            </w:pPr>
            <w:r w:rsidRPr="0057718E">
              <w:rPr>
                <w:rPrChange w:id="4624" w:author="Microsoft Office User" w:date="2025-01-28T16:29:00Z">
                  <w:rPr>
                    <w:lang w:val="fr-SN"/>
                  </w:rPr>
                </w:rPrChange>
              </w:rPr>
              <w:t>Bon</w:t>
            </w:r>
          </w:p>
        </w:tc>
        <w:tc>
          <w:tcPr>
            <w:tcW w:w="810" w:type="dxa"/>
          </w:tcPr>
          <w:p w14:paraId="3C6F7457"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625" w:author="Microsoft Office User" w:date="2025-01-28T16:29:00Z">
                  <w:rPr>
                    <w:lang w:val="fr-SN"/>
                  </w:rPr>
                </w:rPrChange>
              </w:rPr>
            </w:pPr>
            <w:r w:rsidRPr="0057718E">
              <w:rPr>
                <w:rPrChange w:id="4626" w:author="Microsoft Office User" w:date="2025-01-28T16:29:00Z">
                  <w:rPr>
                    <w:lang w:val="fr-SN"/>
                  </w:rPr>
                </w:rPrChange>
              </w:rPr>
              <w:t>Tf-</w:t>
            </w:r>
          </w:p>
        </w:tc>
        <w:tc>
          <w:tcPr>
            <w:tcW w:w="720" w:type="dxa"/>
          </w:tcPr>
          <w:p w14:paraId="1ACF0AF8"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627" w:author="Microsoft Office User" w:date="2025-01-28T16:29:00Z">
                  <w:rPr>
                    <w:lang w:val="fr-SN"/>
                  </w:rPr>
                </w:rPrChange>
              </w:rPr>
            </w:pPr>
            <w:r w:rsidRPr="0057718E">
              <w:rPr>
                <w:rPrChange w:id="4628" w:author="Microsoft Office User" w:date="2025-01-28T16:29:00Z">
                  <w:rPr>
                    <w:lang w:val="fr-SN"/>
                  </w:rPr>
                </w:rPrChange>
              </w:rPr>
              <w:t>Bow</w:t>
            </w:r>
          </w:p>
        </w:tc>
        <w:tc>
          <w:tcPr>
            <w:tcW w:w="720" w:type="dxa"/>
          </w:tcPr>
          <w:p w14:paraId="13E48C03"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629" w:author="Microsoft Office User" w:date="2025-01-28T16:29:00Z">
                  <w:rPr>
                    <w:lang w:val="fr-SN"/>
                  </w:rPr>
                </w:rPrChange>
              </w:rPr>
            </w:pPr>
            <w:r w:rsidRPr="0057718E">
              <w:rPr>
                <w:rPrChange w:id="4630" w:author="Microsoft Office User" w:date="2025-01-28T16:29:00Z">
                  <w:rPr>
                    <w:lang w:val="fr-SN"/>
                  </w:rPr>
                </w:rPrChange>
              </w:rPr>
              <w:t>Bon</w:t>
            </w:r>
          </w:p>
        </w:tc>
        <w:tc>
          <w:tcPr>
            <w:tcW w:w="720" w:type="dxa"/>
          </w:tcPr>
          <w:p w14:paraId="41DC003E"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631" w:author="Microsoft Office User" w:date="2025-01-28T16:29:00Z">
                  <w:rPr>
                    <w:lang w:val="fr-SN"/>
                  </w:rPr>
                </w:rPrChange>
              </w:rPr>
            </w:pPr>
            <w:r w:rsidRPr="0057718E">
              <w:rPr>
                <w:rPrChange w:id="4632" w:author="Microsoft Office User" w:date="2025-01-28T16:29:00Z">
                  <w:rPr>
                    <w:lang w:val="fr-SN"/>
                  </w:rPr>
                </w:rPrChange>
              </w:rPr>
              <w:t>Tf-</w:t>
            </w:r>
          </w:p>
        </w:tc>
        <w:tc>
          <w:tcPr>
            <w:tcW w:w="1075" w:type="dxa"/>
          </w:tcPr>
          <w:p w14:paraId="30022A5C"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633" w:author="Microsoft Office User" w:date="2025-01-28T16:29:00Z">
                  <w:rPr>
                    <w:lang w:val="fr-SN"/>
                  </w:rPr>
                </w:rPrChange>
              </w:rPr>
            </w:pPr>
            <w:r w:rsidRPr="0057718E">
              <w:rPr>
                <w:rPrChange w:id="4634" w:author="Microsoft Office User" w:date="2025-01-28T16:29:00Z">
                  <w:rPr>
                    <w:lang w:val="fr-SN"/>
                  </w:rPr>
                </w:rPrChange>
              </w:rPr>
              <w:t>200</w:t>
            </w:r>
          </w:p>
        </w:tc>
      </w:tr>
      <w:tr w:rsidR="005220F2" w:rsidRPr="0057718E" w14:paraId="196C057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BFDA26" w14:textId="77777777" w:rsidR="005220F2" w:rsidRPr="0057718E" w:rsidRDefault="005220F2" w:rsidP="005220F2">
            <w:pPr>
              <w:rPr>
                <w:rPrChange w:id="4635" w:author="Microsoft Office User" w:date="2025-01-28T16:29:00Z">
                  <w:rPr>
                    <w:lang w:val="fr-SN"/>
                  </w:rPr>
                </w:rPrChange>
              </w:rPr>
            </w:pPr>
            <w:r w:rsidRPr="0057718E">
              <w:rPr>
                <w:rPrChange w:id="4636" w:author="Microsoft Office User" w:date="2025-01-28T16:29:00Z">
                  <w:rPr>
                    <w:lang w:val="fr-SN"/>
                  </w:rPr>
                </w:rPrChange>
              </w:rPr>
              <w:t>Remercier</w:t>
            </w:r>
          </w:p>
        </w:tc>
        <w:tc>
          <w:tcPr>
            <w:tcW w:w="720" w:type="dxa"/>
          </w:tcPr>
          <w:p w14:paraId="4F20A9A3" w14:textId="60565E68"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37" w:author="Microsoft Office User" w:date="2025-01-28T16:29:00Z">
                  <w:rPr>
                    <w:lang w:val="fr-SN"/>
                  </w:rPr>
                </w:rPrChange>
              </w:rPr>
            </w:pPr>
            <w:r w:rsidRPr="0057718E">
              <w:t>0.79</w:t>
            </w:r>
          </w:p>
        </w:tc>
        <w:tc>
          <w:tcPr>
            <w:tcW w:w="810" w:type="dxa"/>
          </w:tcPr>
          <w:p w14:paraId="3318B725" w14:textId="2EA01E99"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38" w:author="Microsoft Office User" w:date="2025-01-28T16:29:00Z">
                  <w:rPr>
                    <w:lang w:val="fr-SN"/>
                  </w:rPr>
                </w:rPrChange>
              </w:rPr>
            </w:pPr>
            <w:r w:rsidRPr="0057718E">
              <w:t>0.86</w:t>
            </w:r>
          </w:p>
        </w:tc>
        <w:tc>
          <w:tcPr>
            <w:tcW w:w="720" w:type="dxa"/>
          </w:tcPr>
          <w:p w14:paraId="5636D39E" w14:textId="256E3F08"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39" w:author="Microsoft Office User" w:date="2025-01-28T16:29:00Z">
                  <w:rPr>
                    <w:lang w:val="fr-SN"/>
                  </w:rPr>
                </w:rPrChange>
              </w:rPr>
            </w:pPr>
            <w:r w:rsidRPr="0057718E">
              <w:t>0.83</w:t>
            </w:r>
          </w:p>
        </w:tc>
        <w:tc>
          <w:tcPr>
            <w:tcW w:w="720" w:type="dxa"/>
          </w:tcPr>
          <w:p w14:paraId="106131B0" w14:textId="706657B4"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40" w:author="Microsoft Office User" w:date="2025-01-28T16:29:00Z">
                  <w:rPr>
                    <w:lang w:val="fr-SN"/>
                  </w:rPr>
                </w:rPrChange>
              </w:rPr>
            </w:pPr>
            <w:r w:rsidRPr="0057718E">
              <w:t>0.94</w:t>
            </w:r>
          </w:p>
        </w:tc>
        <w:tc>
          <w:tcPr>
            <w:tcW w:w="810" w:type="dxa"/>
          </w:tcPr>
          <w:p w14:paraId="7BBBE5E1" w14:textId="40D662BA"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41" w:author="Microsoft Office User" w:date="2025-01-28T16:29:00Z">
                  <w:rPr>
                    <w:lang w:val="fr-SN"/>
                  </w:rPr>
                </w:rPrChange>
              </w:rPr>
            </w:pPr>
            <w:r w:rsidRPr="0057718E">
              <w:t>0.98</w:t>
            </w:r>
          </w:p>
        </w:tc>
        <w:tc>
          <w:tcPr>
            <w:tcW w:w="810" w:type="dxa"/>
          </w:tcPr>
          <w:p w14:paraId="726EEABC" w14:textId="34781CB7"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42" w:author="Microsoft Office User" w:date="2025-01-28T16:29:00Z">
                  <w:rPr>
                    <w:lang w:val="fr-SN"/>
                  </w:rPr>
                </w:rPrChange>
              </w:rPr>
            </w:pPr>
            <w:r w:rsidRPr="0057718E">
              <w:t>0.93</w:t>
            </w:r>
          </w:p>
        </w:tc>
        <w:tc>
          <w:tcPr>
            <w:tcW w:w="720" w:type="dxa"/>
          </w:tcPr>
          <w:p w14:paraId="24303432" w14:textId="57480E33"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43" w:author="Microsoft Office User" w:date="2025-01-28T16:29:00Z">
                  <w:rPr>
                    <w:lang w:val="fr-SN"/>
                  </w:rPr>
                </w:rPrChange>
              </w:rPr>
            </w:pPr>
            <w:r w:rsidRPr="0057718E">
              <w:t>0.86</w:t>
            </w:r>
          </w:p>
        </w:tc>
        <w:tc>
          <w:tcPr>
            <w:tcW w:w="720" w:type="dxa"/>
          </w:tcPr>
          <w:p w14:paraId="684F2C6A" w14:textId="39D4D86C"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44" w:author="Microsoft Office User" w:date="2025-01-28T16:29:00Z">
                  <w:rPr>
                    <w:lang w:val="fr-SN"/>
                  </w:rPr>
                </w:rPrChange>
              </w:rPr>
            </w:pPr>
            <w:r w:rsidRPr="0057718E">
              <w:t>0.91</w:t>
            </w:r>
          </w:p>
        </w:tc>
        <w:tc>
          <w:tcPr>
            <w:tcW w:w="720" w:type="dxa"/>
          </w:tcPr>
          <w:p w14:paraId="4067DEEF" w14:textId="12A9C1FC"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45" w:author="Microsoft Office User" w:date="2025-01-28T16:29:00Z">
                  <w:rPr>
                    <w:lang w:val="fr-SN"/>
                  </w:rPr>
                </w:rPrChange>
              </w:rPr>
            </w:pPr>
            <w:r w:rsidRPr="0057718E">
              <w:t>0.88</w:t>
            </w:r>
          </w:p>
        </w:tc>
        <w:tc>
          <w:tcPr>
            <w:tcW w:w="1075" w:type="dxa"/>
          </w:tcPr>
          <w:p w14:paraId="6BE05D66" w14:textId="77777777"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46" w:author="Microsoft Office User" w:date="2025-01-28T16:29:00Z">
                  <w:rPr>
                    <w:lang w:val="fr-SN"/>
                  </w:rPr>
                </w:rPrChange>
              </w:rPr>
            </w:pPr>
            <w:r w:rsidRPr="0057718E">
              <w:rPr>
                <w:rPrChange w:id="4647" w:author="Microsoft Office User" w:date="2025-01-28T16:29:00Z">
                  <w:rPr>
                    <w:lang w:val="fr-SN"/>
                  </w:rPr>
                </w:rPrChange>
              </w:rPr>
              <w:t>200</w:t>
            </w:r>
          </w:p>
        </w:tc>
      </w:tr>
      <w:tr w:rsidR="005220F2" w:rsidRPr="0057718E" w14:paraId="7A80A71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19B5C3" w14:textId="77777777" w:rsidR="005220F2" w:rsidRPr="0057718E" w:rsidRDefault="005220F2" w:rsidP="005220F2">
            <w:pPr>
              <w:rPr>
                <w:rPrChange w:id="4648" w:author="Microsoft Office User" w:date="2025-01-28T16:29:00Z">
                  <w:rPr>
                    <w:lang w:val="fr-SN"/>
                  </w:rPr>
                </w:rPrChange>
              </w:rPr>
            </w:pPr>
            <w:r w:rsidRPr="0057718E">
              <w:rPr>
                <w:rPrChange w:id="4649" w:author="Microsoft Office User" w:date="2025-01-28T16:29:00Z">
                  <w:rPr>
                    <w:lang w:val="fr-SN"/>
                  </w:rPr>
                </w:rPrChange>
              </w:rPr>
              <w:t>Aide</w:t>
            </w:r>
          </w:p>
        </w:tc>
        <w:tc>
          <w:tcPr>
            <w:tcW w:w="720" w:type="dxa"/>
          </w:tcPr>
          <w:p w14:paraId="555EE164" w14:textId="6C70B2B1"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50" w:author="Microsoft Office User" w:date="2025-01-28T16:29:00Z">
                  <w:rPr>
                    <w:lang w:val="fr-SN"/>
                  </w:rPr>
                </w:rPrChange>
              </w:rPr>
            </w:pPr>
            <w:r w:rsidRPr="0057718E">
              <w:t>0.97</w:t>
            </w:r>
          </w:p>
        </w:tc>
        <w:tc>
          <w:tcPr>
            <w:tcW w:w="810" w:type="dxa"/>
          </w:tcPr>
          <w:p w14:paraId="33F99438" w14:textId="4FC2906D"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51" w:author="Microsoft Office User" w:date="2025-01-28T16:29:00Z">
                  <w:rPr>
                    <w:lang w:val="fr-SN"/>
                  </w:rPr>
                </w:rPrChange>
              </w:rPr>
            </w:pPr>
            <w:r w:rsidRPr="0057718E">
              <w:t>0.99</w:t>
            </w:r>
          </w:p>
        </w:tc>
        <w:tc>
          <w:tcPr>
            <w:tcW w:w="720" w:type="dxa"/>
          </w:tcPr>
          <w:p w14:paraId="08B7E87C" w14:textId="1174EF99"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52" w:author="Microsoft Office User" w:date="2025-01-28T16:29:00Z">
                  <w:rPr>
                    <w:lang w:val="fr-SN"/>
                  </w:rPr>
                </w:rPrChange>
              </w:rPr>
            </w:pPr>
            <w:r w:rsidRPr="0057718E">
              <w:t>0.97</w:t>
            </w:r>
          </w:p>
        </w:tc>
        <w:tc>
          <w:tcPr>
            <w:tcW w:w="720" w:type="dxa"/>
          </w:tcPr>
          <w:p w14:paraId="125EA31C" w14:textId="213F9233"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53" w:author="Microsoft Office User" w:date="2025-01-28T16:29:00Z">
                  <w:rPr>
                    <w:lang w:val="fr-SN"/>
                  </w:rPr>
                </w:rPrChange>
              </w:rPr>
            </w:pPr>
            <w:r w:rsidRPr="0057718E">
              <w:t>0.96</w:t>
            </w:r>
          </w:p>
        </w:tc>
        <w:tc>
          <w:tcPr>
            <w:tcW w:w="810" w:type="dxa"/>
          </w:tcPr>
          <w:p w14:paraId="53A41647" w14:textId="7B964073"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54" w:author="Microsoft Office User" w:date="2025-01-28T16:29:00Z">
                  <w:rPr>
                    <w:lang w:val="fr-SN"/>
                  </w:rPr>
                </w:rPrChange>
              </w:rPr>
            </w:pPr>
            <w:r w:rsidRPr="0057718E">
              <w:t>0.98</w:t>
            </w:r>
          </w:p>
        </w:tc>
        <w:tc>
          <w:tcPr>
            <w:tcW w:w="810" w:type="dxa"/>
          </w:tcPr>
          <w:p w14:paraId="58F788F8" w14:textId="7EF275C3"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55" w:author="Microsoft Office User" w:date="2025-01-28T16:29:00Z">
                  <w:rPr>
                    <w:lang w:val="fr-SN"/>
                  </w:rPr>
                </w:rPrChange>
              </w:rPr>
            </w:pPr>
            <w:r w:rsidRPr="0057718E">
              <w:t>0.97</w:t>
            </w:r>
          </w:p>
        </w:tc>
        <w:tc>
          <w:tcPr>
            <w:tcW w:w="720" w:type="dxa"/>
          </w:tcPr>
          <w:p w14:paraId="2B4E7081" w14:textId="0255B078"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56" w:author="Microsoft Office User" w:date="2025-01-28T16:29:00Z">
                  <w:rPr>
                    <w:lang w:val="fr-SN"/>
                  </w:rPr>
                </w:rPrChange>
              </w:rPr>
            </w:pPr>
            <w:r w:rsidRPr="0057718E">
              <w:t>0.97</w:t>
            </w:r>
          </w:p>
        </w:tc>
        <w:tc>
          <w:tcPr>
            <w:tcW w:w="720" w:type="dxa"/>
          </w:tcPr>
          <w:p w14:paraId="7B3ED99B" w14:textId="357F8B31"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57" w:author="Microsoft Office User" w:date="2025-01-28T16:29:00Z">
                  <w:rPr>
                    <w:lang w:val="fr-SN"/>
                  </w:rPr>
                </w:rPrChange>
              </w:rPr>
            </w:pPr>
            <w:r w:rsidRPr="0057718E">
              <w:t>0.98</w:t>
            </w:r>
          </w:p>
        </w:tc>
        <w:tc>
          <w:tcPr>
            <w:tcW w:w="720" w:type="dxa"/>
          </w:tcPr>
          <w:p w14:paraId="352EF9DC" w14:textId="1583AB07"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58" w:author="Microsoft Office User" w:date="2025-01-28T16:29:00Z">
                  <w:rPr>
                    <w:lang w:val="fr-SN"/>
                  </w:rPr>
                </w:rPrChange>
              </w:rPr>
            </w:pPr>
            <w:r w:rsidRPr="0057718E">
              <w:t>0.97</w:t>
            </w:r>
          </w:p>
        </w:tc>
        <w:tc>
          <w:tcPr>
            <w:tcW w:w="1075" w:type="dxa"/>
          </w:tcPr>
          <w:p w14:paraId="66342BC9" w14:textId="77777777"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59" w:author="Microsoft Office User" w:date="2025-01-28T16:29:00Z">
                  <w:rPr>
                    <w:lang w:val="fr-SN"/>
                  </w:rPr>
                </w:rPrChange>
              </w:rPr>
            </w:pPr>
            <w:r w:rsidRPr="0057718E">
              <w:rPr>
                <w:rPrChange w:id="4660" w:author="Microsoft Office User" w:date="2025-01-28T16:29:00Z">
                  <w:rPr>
                    <w:lang w:val="fr-SN"/>
                  </w:rPr>
                </w:rPrChange>
              </w:rPr>
              <w:t>200</w:t>
            </w:r>
          </w:p>
        </w:tc>
      </w:tr>
      <w:tr w:rsidR="005220F2" w:rsidRPr="0057718E" w14:paraId="0BE66B0C"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4962A57" w14:textId="77777777" w:rsidR="005220F2" w:rsidRPr="0057718E" w:rsidRDefault="005220F2" w:rsidP="005220F2">
            <w:pPr>
              <w:rPr>
                <w:rPrChange w:id="4661" w:author="Microsoft Office User" w:date="2025-01-28T16:29:00Z">
                  <w:rPr>
                    <w:lang w:val="fr-SN"/>
                  </w:rPr>
                </w:rPrChange>
              </w:rPr>
            </w:pPr>
            <w:r w:rsidRPr="0057718E">
              <w:rPr>
                <w:rPrChange w:id="4662" w:author="Microsoft Office User" w:date="2025-01-28T16:29:00Z">
                  <w:rPr>
                    <w:lang w:val="fr-SN"/>
                  </w:rPr>
                </w:rPrChange>
              </w:rPr>
              <w:t>Prédiction</w:t>
            </w:r>
          </w:p>
        </w:tc>
        <w:tc>
          <w:tcPr>
            <w:tcW w:w="720" w:type="dxa"/>
          </w:tcPr>
          <w:p w14:paraId="7FE32C7C" w14:textId="3A841441"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63" w:author="Microsoft Office User" w:date="2025-01-28T16:29:00Z">
                  <w:rPr>
                    <w:lang w:val="fr-SN"/>
                  </w:rPr>
                </w:rPrChange>
              </w:rPr>
            </w:pPr>
            <w:r w:rsidRPr="0057718E">
              <w:t>0.99</w:t>
            </w:r>
          </w:p>
        </w:tc>
        <w:tc>
          <w:tcPr>
            <w:tcW w:w="810" w:type="dxa"/>
          </w:tcPr>
          <w:p w14:paraId="492E8BEE" w14:textId="762B82F5"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64" w:author="Microsoft Office User" w:date="2025-01-28T16:29:00Z">
                  <w:rPr>
                    <w:lang w:val="fr-SN"/>
                  </w:rPr>
                </w:rPrChange>
              </w:rPr>
            </w:pPr>
            <w:r w:rsidRPr="0057718E">
              <w:t>0.99</w:t>
            </w:r>
          </w:p>
        </w:tc>
        <w:tc>
          <w:tcPr>
            <w:tcW w:w="720" w:type="dxa"/>
          </w:tcPr>
          <w:p w14:paraId="19BAFF1B" w14:textId="4E188451"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65" w:author="Microsoft Office User" w:date="2025-01-28T16:29:00Z">
                  <w:rPr>
                    <w:lang w:val="fr-SN"/>
                  </w:rPr>
                </w:rPrChange>
              </w:rPr>
            </w:pPr>
            <w:r w:rsidRPr="0057718E">
              <w:t>0.98</w:t>
            </w:r>
          </w:p>
        </w:tc>
        <w:tc>
          <w:tcPr>
            <w:tcW w:w="720" w:type="dxa"/>
          </w:tcPr>
          <w:p w14:paraId="35D979E3" w14:textId="1ED8611B"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66" w:author="Microsoft Office User" w:date="2025-01-28T16:29:00Z">
                  <w:rPr>
                    <w:lang w:val="fr-SN"/>
                  </w:rPr>
                </w:rPrChange>
              </w:rPr>
            </w:pPr>
            <w:r w:rsidRPr="0057718E">
              <w:t>0.94</w:t>
            </w:r>
          </w:p>
        </w:tc>
        <w:tc>
          <w:tcPr>
            <w:tcW w:w="810" w:type="dxa"/>
          </w:tcPr>
          <w:p w14:paraId="7325D373" w14:textId="4E337589"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67" w:author="Microsoft Office User" w:date="2025-01-28T16:29:00Z">
                  <w:rPr>
                    <w:lang w:val="fr-SN"/>
                  </w:rPr>
                </w:rPrChange>
              </w:rPr>
            </w:pPr>
            <w:r w:rsidRPr="0057718E">
              <w:t>0.98</w:t>
            </w:r>
          </w:p>
        </w:tc>
        <w:tc>
          <w:tcPr>
            <w:tcW w:w="810" w:type="dxa"/>
          </w:tcPr>
          <w:p w14:paraId="0D2DE8C1" w14:textId="369CBF83"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68" w:author="Microsoft Office User" w:date="2025-01-28T16:29:00Z">
                  <w:rPr>
                    <w:lang w:val="fr-SN"/>
                  </w:rPr>
                </w:rPrChange>
              </w:rPr>
            </w:pPr>
            <w:r w:rsidRPr="0057718E">
              <w:t>0.95</w:t>
            </w:r>
          </w:p>
        </w:tc>
        <w:tc>
          <w:tcPr>
            <w:tcW w:w="720" w:type="dxa"/>
          </w:tcPr>
          <w:p w14:paraId="3546DEE6" w14:textId="2C5F9B53"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69" w:author="Microsoft Office User" w:date="2025-01-28T16:29:00Z">
                  <w:rPr>
                    <w:lang w:val="fr-SN"/>
                  </w:rPr>
                </w:rPrChange>
              </w:rPr>
            </w:pPr>
            <w:r w:rsidRPr="0057718E">
              <w:t>0.96</w:t>
            </w:r>
          </w:p>
        </w:tc>
        <w:tc>
          <w:tcPr>
            <w:tcW w:w="720" w:type="dxa"/>
          </w:tcPr>
          <w:p w14:paraId="7AE1EC87" w14:textId="790B961D"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70" w:author="Microsoft Office User" w:date="2025-01-28T16:29:00Z">
                  <w:rPr>
                    <w:lang w:val="fr-SN"/>
                  </w:rPr>
                </w:rPrChange>
              </w:rPr>
            </w:pPr>
            <w:r w:rsidRPr="0057718E">
              <w:t>0.99</w:t>
            </w:r>
          </w:p>
        </w:tc>
        <w:tc>
          <w:tcPr>
            <w:tcW w:w="720" w:type="dxa"/>
          </w:tcPr>
          <w:p w14:paraId="483BE21E" w14:textId="7744F425"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71" w:author="Microsoft Office User" w:date="2025-01-28T16:29:00Z">
                  <w:rPr>
                    <w:lang w:val="fr-SN"/>
                  </w:rPr>
                </w:rPrChange>
              </w:rPr>
            </w:pPr>
            <w:r w:rsidRPr="0057718E">
              <w:t>0.96</w:t>
            </w:r>
          </w:p>
        </w:tc>
        <w:tc>
          <w:tcPr>
            <w:tcW w:w="1075" w:type="dxa"/>
          </w:tcPr>
          <w:p w14:paraId="3C5E621B" w14:textId="77777777"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72" w:author="Microsoft Office User" w:date="2025-01-28T16:29:00Z">
                  <w:rPr>
                    <w:lang w:val="fr-SN"/>
                  </w:rPr>
                </w:rPrChange>
              </w:rPr>
            </w:pPr>
            <w:r w:rsidRPr="0057718E">
              <w:rPr>
                <w:rPrChange w:id="4673" w:author="Microsoft Office User" w:date="2025-01-28T16:29:00Z">
                  <w:rPr>
                    <w:lang w:val="fr-SN"/>
                  </w:rPr>
                </w:rPrChange>
              </w:rPr>
              <w:t>200</w:t>
            </w:r>
          </w:p>
        </w:tc>
      </w:tr>
      <w:tr w:rsidR="005220F2" w:rsidRPr="0057718E" w14:paraId="0F374A0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1A5588B" w14:textId="77777777" w:rsidR="005220F2" w:rsidRPr="0057718E" w:rsidRDefault="005220F2" w:rsidP="005220F2">
            <w:pPr>
              <w:rPr>
                <w:rPrChange w:id="4674" w:author="Microsoft Office User" w:date="2025-01-28T16:29:00Z">
                  <w:rPr>
                    <w:lang w:val="fr-SN"/>
                  </w:rPr>
                </w:rPrChange>
              </w:rPr>
            </w:pPr>
            <w:r w:rsidRPr="0057718E">
              <w:rPr>
                <w:rPrChange w:id="4675" w:author="Microsoft Office User" w:date="2025-01-28T16:29:00Z">
                  <w:rPr>
                    <w:lang w:val="fr-SN"/>
                  </w:rPr>
                </w:rPrChange>
              </w:rPr>
              <w:t>Valeur</w:t>
            </w:r>
          </w:p>
        </w:tc>
        <w:tc>
          <w:tcPr>
            <w:tcW w:w="720" w:type="dxa"/>
          </w:tcPr>
          <w:p w14:paraId="5F429447" w14:textId="7809E770"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76" w:author="Microsoft Office User" w:date="2025-01-28T16:29:00Z">
                  <w:rPr>
                    <w:lang w:val="fr-SN"/>
                  </w:rPr>
                </w:rPrChange>
              </w:rPr>
            </w:pPr>
            <w:r w:rsidRPr="0057718E">
              <w:t>0.96</w:t>
            </w:r>
          </w:p>
        </w:tc>
        <w:tc>
          <w:tcPr>
            <w:tcW w:w="810" w:type="dxa"/>
          </w:tcPr>
          <w:p w14:paraId="183F4216" w14:textId="7E4BD747"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77" w:author="Microsoft Office User" w:date="2025-01-28T16:29:00Z">
                  <w:rPr>
                    <w:lang w:val="fr-SN"/>
                  </w:rPr>
                </w:rPrChange>
              </w:rPr>
            </w:pPr>
            <w:r w:rsidRPr="0057718E">
              <w:t>1.00</w:t>
            </w:r>
          </w:p>
        </w:tc>
        <w:tc>
          <w:tcPr>
            <w:tcW w:w="720" w:type="dxa"/>
          </w:tcPr>
          <w:p w14:paraId="4DD6F4BF" w14:textId="1D98F90F"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78" w:author="Microsoft Office User" w:date="2025-01-28T16:29:00Z">
                  <w:rPr>
                    <w:lang w:val="fr-SN"/>
                  </w:rPr>
                </w:rPrChange>
              </w:rPr>
            </w:pPr>
            <w:r w:rsidRPr="0057718E">
              <w:t>0.99</w:t>
            </w:r>
          </w:p>
        </w:tc>
        <w:tc>
          <w:tcPr>
            <w:tcW w:w="720" w:type="dxa"/>
          </w:tcPr>
          <w:p w14:paraId="4A782A6A" w14:textId="6E121396"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79" w:author="Microsoft Office User" w:date="2025-01-28T16:29:00Z">
                  <w:rPr>
                    <w:lang w:val="fr-SN"/>
                  </w:rPr>
                </w:rPrChange>
              </w:rPr>
            </w:pPr>
            <w:r w:rsidRPr="0057718E">
              <w:t>0.98</w:t>
            </w:r>
          </w:p>
        </w:tc>
        <w:tc>
          <w:tcPr>
            <w:tcW w:w="810" w:type="dxa"/>
          </w:tcPr>
          <w:p w14:paraId="7EFFF4FA" w14:textId="2730E90E"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80" w:author="Microsoft Office User" w:date="2025-01-28T16:29:00Z">
                  <w:rPr>
                    <w:lang w:val="fr-SN"/>
                  </w:rPr>
                </w:rPrChange>
              </w:rPr>
            </w:pPr>
            <w:r w:rsidRPr="0057718E">
              <w:t>1.00</w:t>
            </w:r>
          </w:p>
        </w:tc>
        <w:tc>
          <w:tcPr>
            <w:tcW w:w="810" w:type="dxa"/>
          </w:tcPr>
          <w:p w14:paraId="3C661E2C" w14:textId="366BE03A"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81" w:author="Microsoft Office User" w:date="2025-01-28T16:29:00Z">
                  <w:rPr>
                    <w:lang w:val="fr-SN"/>
                  </w:rPr>
                </w:rPrChange>
              </w:rPr>
            </w:pPr>
            <w:r w:rsidRPr="0057718E">
              <w:t>0.99</w:t>
            </w:r>
          </w:p>
        </w:tc>
        <w:tc>
          <w:tcPr>
            <w:tcW w:w="720" w:type="dxa"/>
          </w:tcPr>
          <w:p w14:paraId="34A0417F" w14:textId="6AD68DAD"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82" w:author="Microsoft Office User" w:date="2025-01-28T16:29:00Z">
                  <w:rPr>
                    <w:lang w:val="fr-SN"/>
                  </w:rPr>
                </w:rPrChange>
              </w:rPr>
            </w:pPr>
            <w:r w:rsidRPr="0057718E">
              <w:t>0.97</w:t>
            </w:r>
          </w:p>
        </w:tc>
        <w:tc>
          <w:tcPr>
            <w:tcW w:w="720" w:type="dxa"/>
          </w:tcPr>
          <w:p w14:paraId="02FD71DE" w14:textId="4C8AC308"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83" w:author="Microsoft Office User" w:date="2025-01-28T16:29:00Z">
                  <w:rPr>
                    <w:lang w:val="fr-SN"/>
                  </w:rPr>
                </w:rPrChange>
              </w:rPr>
            </w:pPr>
            <w:r w:rsidRPr="0057718E">
              <w:t>1.00</w:t>
            </w:r>
          </w:p>
        </w:tc>
        <w:tc>
          <w:tcPr>
            <w:tcW w:w="720" w:type="dxa"/>
          </w:tcPr>
          <w:p w14:paraId="50060520" w14:textId="2B573005"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84" w:author="Microsoft Office User" w:date="2025-01-28T16:29:00Z">
                  <w:rPr>
                    <w:lang w:val="fr-SN"/>
                  </w:rPr>
                </w:rPrChange>
              </w:rPr>
            </w:pPr>
            <w:r w:rsidRPr="0057718E">
              <w:t>0.99</w:t>
            </w:r>
          </w:p>
        </w:tc>
        <w:tc>
          <w:tcPr>
            <w:tcW w:w="1075" w:type="dxa"/>
          </w:tcPr>
          <w:p w14:paraId="11FF6E4D" w14:textId="77777777"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685" w:author="Microsoft Office User" w:date="2025-01-28T16:29:00Z">
                  <w:rPr>
                    <w:lang w:val="fr-SN"/>
                  </w:rPr>
                </w:rPrChange>
              </w:rPr>
            </w:pPr>
            <w:r w:rsidRPr="0057718E">
              <w:rPr>
                <w:rPrChange w:id="4686" w:author="Microsoft Office User" w:date="2025-01-28T16:29:00Z">
                  <w:rPr>
                    <w:lang w:val="fr-SN"/>
                  </w:rPr>
                </w:rPrChange>
              </w:rPr>
              <w:t>200</w:t>
            </w:r>
          </w:p>
        </w:tc>
      </w:tr>
      <w:tr w:rsidR="005220F2" w:rsidRPr="0057718E" w14:paraId="4FF7155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71ECD85" w14:textId="77777777" w:rsidR="005220F2" w:rsidRPr="0057718E" w:rsidRDefault="005220F2" w:rsidP="005220F2">
            <w:pPr>
              <w:rPr>
                <w:rPrChange w:id="4687" w:author="Microsoft Office User" w:date="2025-01-28T16:29:00Z">
                  <w:rPr>
                    <w:lang w:val="fr-SN"/>
                  </w:rPr>
                </w:rPrChange>
              </w:rPr>
            </w:pPr>
            <w:r w:rsidRPr="0057718E">
              <w:rPr>
                <w:rPrChange w:id="4688" w:author="Microsoft Office User" w:date="2025-01-28T16:29:00Z">
                  <w:rPr>
                    <w:lang w:val="fr-SN"/>
                  </w:rPr>
                </w:rPrChange>
              </w:rPr>
              <w:t>Mis à jour</w:t>
            </w:r>
          </w:p>
        </w:tc>
        <w:tc>
          <w:tcPr>
            <w:tcW w:w="720" w:type="dxa"/>
          </w:tcPr>
          <w:p w14:paraId="53BF5A41" w14:textId="2F00AE1F"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89" w:author="Microsoft Office User" w:date="2025-01-28T16:29:00Z">
                  <w:rPr>
                    <w:lang w:val="fr-SN"/>
                  </w:rPr>
                </w:rPrChange>
              </w:rPr>
            </w:pPr>
            <w:r w:rsidRPr="0057718E">
              <w:t>0.96</w:t>
            </w:r>
          </w:p>
        </w:tc>
        <w:tc>
          <w:tcPr>
            <w:tcW w:w="810" w:type="dxa"/>
          </w:tcPr>
          <w:p w14:paraId="6EF661E0" w14:textId="3E8EBCBF"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90" w:author="Microsoft Office User" w:date="2025-01-28T16:29:00Z">
                  <w:rPr>
                    <w:lang w:val="fr-SN"/>
                  </w:rPr>
                </w:rPrChange>
              </w:rPr>
            </w:pPr>
            <w:r w:rsidRPr="0057718E">
              <w:t>0.99</w:t>
            </w:r>
          </w:p>
        </w:tc>
        <w:tc>
          <w:tcPr>
            <w:tcW w:w="720" w:type="dxa"/>
          </w:tcPr>
          <w:p w14:paraId="7D15CEA6" w14:textId="109781EE"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91" w:author="Microsoft Office User" w:date="2025-01-28T16:29:00Z">
                  <w:rPr>
                    <w:lang w:val="fr-SN"/>
                  </w:rPr>
                </w:rPrChange>
              </w:rPr>
            </w:pPr>
            <w:r w:rsidRPr="0057718E">
              <w:t>0.97</w:t>
            </w:r>
          </w:p>
        </w:tc>
        <w:tc>
          <w:tcPr>
            <w:tcW w:w="720" w:type="dxa"/>
          </w:tcPr>
          <w:p w14:paraId="48A5B54F" w14:textId="468645F9"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92" w:author="Microsoft Office User" w:date="2025-01-28T16:29:00Z">
                  <w:rPr>
                    <w:lang w:val="fr-SN"/>
                  </w:rPr>
                </w:rPrChange>
              </w:rPr>
            </w:pPr>
            <w:r w:rsidRPr="0057718E">
              <w:t>0.98</w:t>
            </w:r>
          </w:p>
        </w:tc>
        <w:tc>
          <w:tcPr>
            <w:tcW w:w="810" w:type="dxa"/>
          </w:tcPr>
          <w:p w14:paraId="18296D0C" w14:textId="1A698139"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93" w:author="Microsoft Office User" w:date="2025-01-28T16:29:00Z">
                  <w:rPr>
                    <w:lang w:val="fr-SN"/>
                  </w:rPr>
                </w:rPrChange>
              </w:rPr>
            </w:pPr>
            <w:r w:rsidRPr="0057718E">
              <w:t>0.99</w:t>
            </w:r>
          </w:p>
        </w:tc>
        <w:tc>
          <w:tcPr>
            <w:tcW w:w="810" w:type="dxa"/>
          </w:tcPr>
          <w:p w14:paraId="08491491" w14:textId="6385F087"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94" w:author="Microsoft Office User" w:date="2025-01-28T16:29:00Z">
                  <w:rPr>
                    <w:lang w:val="fr-SN"/>
                  </w:rPr>
                </w:rPrChange>
              </w:rPr>
            </w:pPr>
            <w:r w:rsidRPr="0057718E">
              <w:t>1.00</w:t>
            </w:r>
          </w:p>
        </w:tc>
        <w:tc>
          <w:tcPr>
            <w:tcW w:w="720" w:type="dxa"/>
          </w:tcPr>
          <w:p w14:paraId="76A6C2C8" w14:textId="4406247A"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95" w:author="Microsoft Office User" w:date="2025-01-28T16:29:00Z">
                  <w:rPr>
                    <w:lang w:val="fr-SN"/>
                  </w:rPr>
                </w:rPrChange>
              </w:rPr>
            </w:pPr>
            <w:r w:rsidRPr="0057718E">
              <w:t>0.97</w:t>
            </w:r>
          </w:p>
        </w:tc>
        <w:tc>
          <w:tcPr>
            <w:tcW w:w="720" w:type="dxa"/>
          </w:tcPr>
          <w:p w14:paraId="768B7720" w14:textId="0268E459"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96" w:author="Microsoft Office User" w:date="2025-01-28T16:29:00Z">
                  <w:rPr>
                    <w:lang w:val="fr-SN"/>
                  </w:rPr>
                </w:rPrChange>
              </w:rPr>
            </w:pPr>
            <w:r w:rsidRPr="0057718E">
              <w:t>0.99</w:t>
            </w:r>
          </w:p>
        </w:tc>
        <w:tc>
          <w:tcPr>
            <w:tcW w:w="720" w:type="dxa"/>
          </w:tcPr>
          <w:p w14:paraId="5F660C38" w14:textId="4AD9FDF7"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97" w:author="Microsoft Office User" w:date="2025-01-28T16:29:00Z">
                  <w:rPr>
                    <w:lang w:val="fr-SN"/>
                  </w:rPr>
                </w:rPrChange>
              </w:rPr>
            </w:pPr>
            <w:r w:rsidRPr="0057718E">
              <w:t>0.99</w:t>
            </w:r>
          </w:p>
        </w:tc>
        <w:tc>
          <w:tcPr>
            <w:tcW w:w="1075" w:type="dxa"/>
          </w:tcPr>
          <w:p w14:paraId="68EFBB73" w14:textId="77777777"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698" w:author="Microsoft Office User" w:date="2025-01-28T16:29:00Z">
                  <w:rPr>
                    <w:lang w:val="fr-SN"/>
                  </w:rPr>
                </w:rPrChange>
              </w:rPr>
            </w:pPr>
            <w:r w:rsidRPr="0057718E">
              <w:rPr>
                <w:rPrChange w:id="4699" w:author="Microsoft Office User" w:date="2025-01-28T16:29:00Z">
                  <w:rPr>
                    <w:lang w:val="fr-SN"/>
                  </w:rPr>
                </w:rPrChange>
              </w:rPr>
              <w:t>200</w:t>
            </w:r>
          </w:p>
        </w:tc>
      </w:tr>
      <w:tr w:rsidR="005220F2" w:rsidRPr="0057718E" w14:paraId="4DE9437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F9F63B" w14:textId="77777777" w:rsidR="005220F2" w:rsidRPr="0057718E" w:rsidRDefault="005220F2" w:rsidP="005220F2">
            <w:pPr>
              <w:rPr>
                <w:rPrChange w:id="4700" w:author="Microsoft Office User" w:date="2025-01-28T16:29:00Z">
                  <w:rPr>
                    <w:lang w:val="fr-SN"/>
                  </w:rPr>
                </w:rPrChange>
              </w:rPr>
            </w:pPr>
            <w:r w:rsidRPr="0057718E">
              <w:rPr>
                <w:rPrChange w:id="4701" w:author="Microsoft Office User" w:date="2025-01-28T16:29:00Z">
                  <w:rPr>
                    <w:lang w:val="fr-SN"/>
                  </w:rPr>
                </w:rPrChange>
              </w:rPr>
              <w:t>Calculer</w:t>
            </w:r>
          </w:p>
        </w:tc>
        <w:tc>
          <w:tcPr>
            <w:tcW w:w="720" w:type="dxa"/>
          </w:tcPr>
          <w:p w14:paraId="1468108D" w14:textId="4824AD9C"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02" w:author="Microsoft Office User" w:date="2025-01-28T16:29:00Z">
                  <w:rPr>
                    <w:lang w:val="fr-SN"/>
                  </w:rPr>
                </w:rPrChange>
              </w:rPr>
            </w:pPr>
            <w:r w:rsidRPr="0057718E">
              <w:t>1.00</w:t>
            </w:r>
          </w:p>
        </w:tc>
        <w:tc>
          <w:tcPr>
            <w:tcW w:w="810" w:type="dxa"/>
          </w:tcPr>
          <w:p w14:paraId="774F9FE6" w14:textId="04EBD244"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03" w:author="Microsoft Office User" w:date="2025-01-28T16:29:00Z">
                  <w:rPr>
                    <w:lang w:val="fr-SN"/>
                  </w:rPr>
                </w:rPrChange>
              </w:rPr>
            </w:pPr>
            <w:r w:rsidRPr="0057718E">
              <w:t>1.00</w:t>
            </w:r>
          </w:p>
        </w:tc>
        <w:tc>
          <w:tcPr>
            <w:tcW w:w="720" w:type="dxa"/>
          </w:tcPr>
          <w:p w14:paraId="44B640FA" w14:textId="1F6033E5"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04" w:author="Microsoft Office User" w:date="2025-01-28T16:29:00Z">
                  <w:rPr>
                    <w:lang w:val="fr-SN"/>
                  </w:rPr>
                </w:rPrChange>
              </w:rPr>
            </w:pPr>
            <w:r w:rsidRPr="0057718E">
              <w:t>1.00</w:t>
            </w:r>
          </w:p>
        </w:tc>
        <w:tc>
          <w:tcPr>
            <w:tcW w:w="720" w:type="dxa"/>
          </w:tcPr>
          <w:p w14:paraId="1EE78B91" w14:textId="28372B43"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05" w:author="Microsoft Office User" w:date="2025-01-28T16:29:00Z">
                  <w:rPr>
                    <w:lang w:val="fr-SN"/>
                  </w:rPr>
                </w:rPrChange>
              </w:rPr>
            </w:pPr>
            <w:r w:rsidRPr="0057718E">
              <w:t>1.00</w:t>
            </w:r>
          </w:p>
        </w:tc>
        <w:tc>
          <w:tcPr>
            <w:tcW w:w="810" w:type="dxa"/>
          </w:tcPr>
          <w:p w14:paraId="33E1FDDD" w14:textId="5C8F37F4"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06" w:author="Microsoft Office User" w:date="2025-01-28T16:29:00Z">
                  <w:rPr>
                    <w:lang w:val="fr-SN"/>
                  </w:rPr>
                </w:rPrChange>
              </w:rPr>
            </w:pPr>
            <w:r w:rsidRPr="0057718E">
              <w:t>1.00</w:t>
            </w:r>
          </w:p>
        </w:tc>
        <w:tc>
          <w:tcPr>
            <w:tcW w:w="810" w:type="dxa"/>
          </w:tcPr>
          <w:p w14:paraId="7FD4C5FF" w14:textId="2469549E"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07" w:author="Microsoft Office User" w:date="2025-01-28T16:29:00Z">
                  <w:rPr>
                    <w:lang w:val="fr-SN"/>
                  </w:rPr>
                </w:rPrChange>
              </w:rPr>
            </w:pPr>
            <w:r w:rsidRPr="0057718E">
              <w:t>1.00</w:t>
            </w:r>
          </w:p>
        </w:tc>
        <w:tc>
          <w:tcPr>
            <w:tcW w:w="720" w:type="dxa"/>
          </w:tcPr>
          <w:p w14:paraId="20BCC91D" w14:textId="3AB23543"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08" w:author="Microsoft Office User" w:date="2025-01-28T16:29:00Z">
                  <w:rPr>
                    <w:lang w:val="fr-SN"/>
                  </w:rPr>
                </w:rPrChange>
              </w:rPr>
            </w:pPr>
            <w:r w:rsidRPr="0057718E">
              <w:t>1.00</w:t>
            </w:r>
          </w:p>
        </w:tc>
        <w:tc>
          <w:tcPr>
            <w:tcW w:w="720" w:type="dxa"/>
          </w:tcPr>
          <w:p w14:paraId="057C3295" w14:textId="0D0CE707"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09" w:author="Microsoft Office User" w:date="2025-01-28T16:29:00Z">
                  <w:rPr>
                    <w:lang w:val="fr-SN"/>
                  </w:rPr>
                </w:rPrChange>
              </w:rPr>
            </w:pPr>
            <w:r w:rsidRPr="0057718E">
              <w:t>1.00</w:t>
            </w:r>
          </w:p>
        </w:tc>
        <w:tc>
          <w:tcPr>
            <w:tcW w:w="720" w:type="dxa"/>
          </w:tcPr>
          <w:p w14:paraId="08AD37D4" w14:textId="27F0D7E1"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10" w:author="Microsoft Office User" w:date="2025-01-28T16:29:00Z">
                  <w:rPr>
                    <w:lang w:val="fr-SN"/>
                  </w:rPr>
                </w:rPrChange>
              </w:rPr>
            </w:pPr>
            <w:r w:rsidRPr="0057718E">
              <w:t>1.00</w:t>
            </w:r>
          </w:p>
        </w:tc>
        <w:tc>
          <w:tcPr>
            <w:tcW w:w="1075" w:type="dxa"/>
          </w:tcPr>
          <w:p w14:paraId="78436E3E" w14:textId="77777777"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11" w:author="Microsoft Office User" w:date="2025-01-28T16:29:00Z">
                  <w:rPr>
                    <w:lang w:val="fr-SN"/>
                  </w:rPr>
                </w:rPrChange>
              </w:rPr>
            </w:pPr>
            <w:r w:rsidRPr="0057718E">
              <w:rPr>
                <w:rPrChange w:id="4712" w:author="Microsoft Office User" w:date="2025-01-28T16:29:00Z">
                  <w:rPr>
                    <w:lang w:val="fr-SN"/>
                  </w:rPr>
                </w:rPrChange>
              </w:rPr>
              <w:t>200</w:t>
            </w:r>
          </w:p>
        </w:tc>
      </w:tr>
      <w:tr w:rsidR="005220F2" w:rsidRPr="0057718E" w14:paraId="08106E68"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8CF4C76" w14:textId="77777777" w:rsidR="005220F2" w:rsidRPr="0057718E" w:rsidRDefault="005220F2" w:rsidP="005220F2">
            <w:pPr>
              <w:rPr>
                <w:rPrChange w:id="4713" w:author="Microsoft Office User" w:date="2025-01-28T16:29:00Z">
                  <w:rPr>
                    <w:lang w:val="fr-SN"/>
                  </w:rPr>
                </w:rPrChange>
              </w:rPr>
            </w:pPr>
            <w:r w:rsidRPr="0057718E">
              <w:rPr>
                <w:rPrChange w:id="4714" w:author="Microsoft Office User" w:date="2025-01-28T16:29:00Z">
                  <w:rPr>
                    <w:lang w:val="fr-SN"/>
                  </w:rPr>
                </w:rPrChange>
              </w:rPr>
              <w:t>Définition</w:t>
            </w:r>
          </w:p>
        </w:tc>
        <w:tc>
          <w:tcPr>
            <w:tcW w:w="720" w:type="dxa"/>
          </w:tcPr>
          <w:p w14:paraId="13B4FEDF" w14:textId="4225050D"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715" w:author="Microsoft Office User" w:date="2025-01-28T16:29:00Z">
                  <w:rPr>
                    <w:lang w:val="fr-SN"/>
                  </w:rPr>
                </w:rPrChange>
              </w:rPr>
            </w:pPr>
            <w:r w:rsidRPr="0057718E">
              <w:t>0.99</w:t>
            </w:r>
          </w:p>
        </w:tc>
        <w:tc>
          <w:tcPr>
            <w:tcW w:w="810" w:type="dxa"/>
          </w:tcPr>
          <w:p w14:paraId="21A266BD" w14:textId="65EE3D3D"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716" w:author="Microsoft Office User" w:date="2025-01-28T16:29:00Z">
                  <w:rPr>
                    <w:lang w:val="fr-SN"/>
                  </w:rPr>
                </w:rPrChange>
              </w:rPr>
            </w:pPr>
            <w:r w:rsidRPr="0057718E">
              <w:t>1.00</w:t>
            </w:r>
          </w:p>
        </w:tc>
        <w:tc>
          <w:tcPr>
            <w:tcW w:w="720" w:type="dxa"/>
          </w:tcPr>
          <w:p w14:paraId="6E4C1D33" w14:textId="48B3A704"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717" w:author="Microsoft Office User" w:date="2025-01-28T16:29:00Z">
                  <w:rPr>
                    <w:lang w:val="fr-SN"/>
                  </w:rPr>
                </w:rPrChange>
              </w:rPr>
            </w:pPr>
            <w:r w:rsidRPr="0057718E">
              <w:t>0.98</w:t>
            </w:r>
          </w:p>
        </w:tc>
        <w:tc>
          <w:tcPr>
            <w:tcW w:w="720" w:type="dxa"/>
          </w:tcPr>
          <w:p w14:paraId="790924BC" w14:textId="67837FF4"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718" w:author="Microsoft Office User" w:date="2025-01-28T16:29:00Z">
                  <w:rPr>
                    <w:lang w:val="fr-SN"/>
                  </w:rPr>
                </w:rPrChange>
              </w:rPr>
            </w:pPr>
            <w:r w:rsidRPr="0057718E">
              <w:t>0.84</w:t>
            </w:r>
          </w:p>
        </w:tc>
        <w:tc>
          <w:tcPr>
            <w:tcW w:w="810" w:type="dxa"/>
          </w:tcPr>
          <w:p w14:paraId="6ED34032" w14:textId="7D627A15"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719" w:author="Microsoft Office User" w:date="2025-01-28T16:29:00Z">
                  <w:rPr>
                    <w:lang w:val="fr-SN"/>
                  </w:rPr>
                </w:rPrChange>
              </w:rPr>
            </w:pPr>
            <w:r w:rsidRPr="0057718E">
              <w:t>0.86</w:t>
            </w:r>
          </w:p>
        </w:tc>
        <w:tc>
          <w:tcPr>
            <w:tcW w:w="810" w:type="dxa"/>
          </w:tcPr>
          <w:p w14:paraId="3952C0C4" w14:textId="77E0089D"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720" w:author="Microsoft Office User" w:date="2025-01-28T16:29:00Z">
                  <w:rPr>
                    <w:lang w:val="fr-SN"/>
                  </w:rPr>
                </w:rPrChange>
              </w:rPr>
            </w:pPr>
            <w:r w:rsidRPr="0057718E">
              <w:t>0.86</w:t>
            </w:r>
          </w:p>
        </w:tc>
        <w:tc>
          <w:tcPr>
            <w:tcW w:w="720" w:type="dxa"/>
          </w:tcPr>
          <w:p w14:paraId="36B9E9C2" w14:textId="61B2161E"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721" w:author="Microsoft Office User" w:date="2025-01-28T16:29:00Z">
                  <w:rPr>
                    <w:lang w:val="fr-SN"/>
                  </w:rPr>
                </w:rPrChange>
              </w:rPr>
            </w:pPr>
            <w:r w:rsidRPr="0057718E">
              <w:t>0.91</w:t>
            </w:r>
          </w:p>
        </w:tc>
        <w:tc>
          <w:tcPr>
            <w:tcW w:w="720" w:type="dxa"/>
          </w:tcPr>
          <w:p w14:paraId="1549870E" w14:textId="4307AFF7"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722" w:author="Microsoft Office User" w:date="2025-01-28T16:29:00Z">
                  <w:rPr>
                    <w:lang w:val="fr-SN"/>
                  </w:rPr>
                </w:rPrChange>
              </w:rPr>
            </w:pPr>
            <w:r w:rsidRPr="0057718E">
              <w:t>0.93</w:t>
            </w:r>
          </w:p>
        </w:tc>
        <w:tc>
          <w:tcPr>
            <w:tcW w:w="720" w:type="dxa"/>
          </w:tcPr>
          <w:p w14:paraId="40CED3D1" w14:textId="5D96A2D6"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723" w:author="Microsoft Office User" w:date="2025-01-28T16:29:00Z">
                  <w:rPr>
                    <w:lang w:val="fr-SN"/>
                  </w:rPr>
                </w:rPrChange>
              </w:rPr>
            </w:pPr>
            <w:r w:rsidRPr="0057718E">
              <w:t>0.92</w:t>
            </w:r>
          </w:p>
        </w:tc>
        <w:tc>
          <w:tcPr>
            <w:tcW w:w="1075" w:type="dxa"/>
          </w:tcPr>
          <w:p w14:paraId="59A0C773" w14:textId="77777777" w:rsidR="005220F2" w:rsidRPr="0057718E" w:rsidRDefault="005220F2" w:rsidP="005220F2">
            <w:pPr>
              <w:cnfStyle w:val="000000000000" w:firstRow="0" w:lastRow="0" w:firstColumn="0" w:lastColumn="0" w:oddVBand="0" w:evenVBand="0" w:oddHBand="0" w:evenHBand="0" w:firstRowFirstColumn="0" w:firstRowLastColumn="0" w:lastRowFirstColumn="0" w:lastRowLastColumn="0"/>
              <w:rPr>
                <w:rPrChange w:id="4724" w:author="Microsoft Office User" w:date="2025-01-28T16:29:00Z">
                  <w:rPr>
                    <w:lang w:val="fr-SN"/>
                  </w:rPr>
                </w:rPrChange>
              </w:rPr>
            </w:pPr>
            <w:r w:rsidRPr="0057718E">
              <w:rPr>
                <w:rPrChange w:id="4725" w:author="Microsoft Office User" w:date="2025-01-28T16:29:00Z">
                  <w:rPr>
                    <w:lang w:val="fr-SN"/>
                  </w:rPr>
                </w:rPrChange>
              </w:rPr>
              <w:t>200</w:t>
            </w:r>
          </w:p>
        </w:tc>
      </w:tr>
      <w:tr w:rsidR="005220F2" w:rsidRPr="0057718E" w14:paraId="00A5476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9684745" w14:textId="77777777" w:rsidR="005220F2" w:rsidRPr="0057718E" w:rsidRDefault="005220F2" w:rsidP="005220F2">
            <w:pPr>
              <w:rPr>
                <w:rPrChange w:id="4726" w:author="Microsoft Office User" w:date="2025-01-28T16:29:00Z">
                  <w:rPr>
                    <w:lang w:val="fr-SN"/>
                  </w:rPr>
                </w:rPrChange>
              </w:rPr>
            </w:pPr>
            <w:r w:rsidRPr="0057718E">
              <w:rPr>
                <w:rPrChange w:id="4727" w:author="Microsoft Office User" w:date="2025-01-28T16:29:00Z">
                  <w:rPr>
                    <w:lang w:val="fr-SN"/>
                  </w:rPr>
                </w:rPrChange>
              </w:rPr>
              <w:t>Quitter</w:t>
            </w:r>
          </w:p>
        </w:tc>
        <w:tc>
          <w:tcPr>
            <w:tcW w:w="720" w:type="dxa"/>
          </w:tcPr>
          <w:p w14:paraId="30832AD0" w14:textId="213F9339"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28" w:author="Microsoft Office User" w:date="2025-01-28T16:29:00Z">
                  <w:rPr>
                    <w:lang w:val="fr-SN"/>
                  </w:rPr>
                </w:rPrChange>
              </w:rPr>
            </w:pPr>
            <w:r w:rsidRPr="0057718E">
              <w:t>0.97</w:t>
            </w:r>
          </w:p>
        </w:tc>
        <w:tc>
          <w:tcPr>
            <w:tcW w:w="810" w:type="dxa"/>
          </w:tcPr>
          <w:p w14:paraId="330E3412" w14:textId="7FB03262"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29" w:author="Microsoft Office User" w:date="2025-01-28T16:29:00Z">
                  <w:rPr>
                    <w:lang w:val="fr-SN"/>
                  </w:rPr>
                </w:rPrChange>
              </w:rPr>
            </w:pPr>
            <w:r w:rsidRPr="0057718E">
              <w:t>0.99</w:t>
            </w:r>
          </w:p>
        </w:tc>
        <w:tc>
          <w:tcPr>
            <w:tcW w:w="720" w:type="dxa"/>
          </w:tcPr>
          <w:p w14:paraId="42F06D75" w14:textId="2F1B2197"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30" w:author="Microsoft Office User" w:date="2025-01-28T16:29:00Z">
                  <w:rPr>
                    <w:lang w:val="fr-SN"/>
                  </w:rPr>
                </w:rPrChange>
              </w:rPr>
            </w:pPr>
            <w:r w:rsidRPr="0057718E">
              <w:t>0.99</w:t>
            </w:r>
          </w:p>
        </w:tc>
        <w:tc>
          <w:tcPr>
            <w:tcW w:w="720" w:type="dxa"/>
          </w:tcPr>
          <w:p w14:paraId="1CA3EFF5" w14:textId="3AD0B2F2"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31" w:author="Microsoft Office User" w:date="2025-01-28T16:29:00Z">
                  <w:rPr>
                    <w:lang w:val="fr-SN"/>
                  </w:rPr>
                </w:rPrChange>
              </w:rPr>
            </w:pPr>
            <w:r w:rsidRPr="0057718E">
              <w:t>1.00</w:t>
            </w:r>
          </w:p>
        </w:tc>
        <w:tc>
          <w:tcPr>
            <w:tcW w:w="810" w:type="dxa"/>
          </w:tcPr>
          <w:p w14:paraId="5839444C" w14:textId="45F26DCA"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32" w:author="Microsoft Office User" w:date="2025-01-28T16:29:00Z">
                  <w:rPr>
                    <w:lang w:val="fr-SN"/>
                  </w:rPr>
                </w:rPrChange>
              </w:rPr>
            </w:pPr>
            <w:r w:rsidRPr="0057718E">
              <w:t>1.00</w:t>
            </w:r>
          </w:p>
        </w:tc>
        <w:tc>
          <w:tcPr>
            <w:tcW w:w="810" w:type="dxa"/>
          </w:tcPr>
          <w:p w14:paraId="27FDFD97" w14:textId="68B7595B"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33" w:author="Microsoft Office User" w:date="2025-01-28T16:29:00Z">
                  <w:rPr>
                    <w:lang w:val="fr-SN"/>
                  </w:rPr>
                </w:rPrChange>
              </w:rPr>
            </w:pPr>
            <w:r w:rsidRPr="0057718E">
              <w:t>1.00</w:t>
            </w:r>
          </w:p>
        </w:tc>
        <w:tc>
          <w:tcPr>
            <w:tcW w:w="720" w:type="dxa"/>
          </w:tcPr>
          <w:p w14:paraId="55F6457F" w14:textId="08076162"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34" w:author="Microsoft Office User" w:date="2025-01-28T16:29:00Z">
                  <w:rPr>
                    <w:lang w:val="fr-SN"/>
                  </w:rPr>
                </w:rPrChange>
              </w:rPr>
            </w:pPr>
            <w:r w:rsidRPr="0057718E">
              <w:t>0.99</w:t>
            </w:r>
          </w:p>
        </w:tc>
        <w:tc>
          <w:tcPr>
            <w:tcW w:w="720" w:type="dxa"/>
          </w:tcPr>
          <w:p w14:paraId="63D50974" w14:textId="18F67EF3"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35" w:author="Microsoft Office User" w:date="2025-01-28T16:29:00Z">
                  <w:rPr>
                    <w:lang w:val="fr-SN"/>
                  </w:rPr>
                </w:rPrChange>
              </w:rPr>
            </w:pPr>
            <w:r w:rsidRPr="0057718E">
              <w:t>1.00</w:t>
            </w:r>
          </w:p>
        </w:tc>
        <w:tc>
          <w:tcPr>
            <w:tcW w:w="720" w:type="dxa"/>
          </w:tcPr>
          <w:p w14:paraId="7ED88BB1" w14:textId="76F1CC3F"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36" w:author="Microsoft Office User" w:date="2025-01-28T16:29:00Z">
                  <w:rPr>
                    <w:lang w:val="fr-SN"/>
                  </w:rPr>
                </w:rPrChange>
              </w:rPr>
            </w:pPr>
            <w:r w:rsidRPr="0057718E">
              <w:t>0.99</w:t>
            </w:r>
          </w:p>
        </w:tc>
        <w:tc>
          <w:tcPr>
            <w:tcW w:w="1075" w:type="dxa"/>
          </w:tcPr>
          <w:p w14:paraId="5473FC5C" w14:textId="77777777" w:rsidR="005220F2" w:rsidRPr="0057718E" w:rsidRDefault="005220F2" w:rsidP="005220F2">
            <w:pPr>
              <w:cnfStyle w:val="000000100000" w:firstRow="0" w:lastRow="0" w:firstColumn="0" w:lastColumn="0" w:oddVBand="0" w:evenVBand="0" w:oddHBand="1" w:evenHBand="0" w:firstRowFirstColumn="0" w:firstRowLastColumn="0" w:lastRowFirstColumn="0" w:lastRowLastColumn="0"/>
              <w:rPr>
                <w:rPrChange w:id="4737" w:author="Microsoft Office User" w:date="2025-01-28T16:29:00Z">
                  <w:rPr>
                    <w:lang w:val="fr-SN"/>
                  </w:rPr>
                </w:rPrChange>
              </w:rPr>
            </w:pPr>
            <w:r w:rsidRPr="0057718E">
              <w:rPr>
                <w:rPrChange w:id="4738" w:author="Microsoft Office User" w:date="2025-01-28T16:29:00Z">
                  <w:rPr>
                    <w:lang w:val="fr-SN"/>
                  </w:rPr>
                </w:rPrChange>
              </w:rPr>
              <w:t>200</w:t>
            </w:r>
          </w:p>
        </w:tc>
      </w:tr>
      <w:tr w:rsidR="00703313" w:rsidRPr="0057718E" w14:paraId="11F95047"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5FB0855E" w14:textId="77777777" w:rsidR="00703313" w:rsidRPr="0057718E" w:rsidRDefault="00703313" w:rsidP="008D63AC">
            <w:pPr>
              <w:rPr>
                <w:rPrChange w:id="4739" w:author="Microsoft Office User" w:date="2025-01-28T16:29:00Z">
                  <w:rPr>
                    <w:lang w:val="fr-SN"/>
                  </w:rPr>
                </w:rPrChange>
              </w:rPr>
            </w:pPr>
          </w:p>
        </w:tc>
      </w:tr>
      <w:tr w:rsidR="00B93167" w:rsidRPr="0057718E" w14:paraId="1D6AF39A" w14:textId="77777777" w:rsidTr="00591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4896CAA" w14:textId="77777777" w:rsidR="00B93167" w:rsidRPr="0057718E" w:rsidRDefault="00B93167" w:rsidP="008D63AC">
            <w:pPr>
              <w:rPr>
                <w:i/>
                <w:iCs/>
                <w:rPrChange w:id="4740" w:author="Microsoft Office User" w:date="2025-01-28T16:29:00Z">
                  <w:rPr>
                    <w:i/>
                    <w:iCs/>
                    <w:lang w:val="fr-SN"/>
                  </w:rPr>
                </w:rPrChange>
              </w:rPr>
            </w:pPr>
            <w:proofErr w:type="spellStart"/>
            <w:r w:rsidRPr="0057718E">
              <w:rPr>
                <w:i/>
                <w:iCs/>
                <w:rPrChange w:id="4741" w:author="Microsoft Office User" w:date="2025-01-28T16:29:00Z">
                  <w:rPr>
                    <w:i/>
                    <w:iCs/>
                    <w:lang w:val="fr-SN"/>
                  </w:rPr>
                </w:rPrChange>
              </w:rPr>
              <w:t>Accuracy</w:t>
            </w:r>
            <w:proofErr w:type="spellEnd"/>
          </w:p>
        </w:tc>
        <w:tc>
          <w:tcPr>
            <w:tcW w:w="4590" w:type="dxa"/>
            <w:gridSpan w:val="6"/>
          </w:tcPr>
          <w:p w14:paraId="471A8A6D" w14:textId="77777777" w:rsidR="00B93167" w:rsidRPr="0057718E" w:rsidRDefault="00B93167" w:rsidP="008D63AC">
            <w:pPr>
              <w:cnfStyle w:val="000000100000" w:firstRow="0" w:lastRow="0" w:firstColumn="0" w:lastColumn="0" w:oddVBand="0" w:evenVBand="0" w:oddHBand="1" w:evenHBand="0" w:firstRowFirstColumn="0" w:firstRowLastColumn="0" w:lastRowFirstColumn="0" w:lastRowLastColumn="0"/>
              <w:rPr>
                <w:rPrChange w:id="4742" w:author="Microsoft Office User" w:date="2025-01-28T16:29:00Z">
                  <w:rPr>
                    <w:lang w:val="fr-SN"/>
                  </w:rPr>
                </w:rPrChange>
              </w:rPr>
            </w:pPr>
          </w:p>
        </w:tc>
        <w:tc>
          <w:tcPr>
            <w:tcW w:w="720" w:type="dxa"/>
          </w:tcPr>
          <w:p w14:paraId="0B6F9523" w14:textId="77777777" w:rsidR="00B93167" w:rsidRPr="0057718E" w:rsidRDefault="00B93167" w:rsidP="008D63AC">
            <w:pPr>
              <w:cnfStyle w:val="000000100000" w:firstRow="0" w:lastRow="0" w:firstColumn="0" w:lastColumn="0" w:oddVBand="0" w:evenVBand="0" w:oddHBand="1" w:evenHBand="0" w:firstRowFirstColumn="0" w:firstRowLastColumn="0" w:lastRowFirstColumn="0" w:lastRowLastColumn="0"/>
              <w:rPr>
                <w:rPrChange w:id="4743" w:author="Microsoft Office User" w:date="2025-01-28T16:29:00Z">
                  <w:rPr>
                    <w:lang w:val="fr-SN"/>
                  </w:rPr>
                </w:rPrChange>
              </w:rPr>
            </w:pPr>
            <w:r w:rsidRPr="0057718E">
              <w:rPr>
                <w:rPrChange w:id="4744" w:author="Microsoft Office User" w:date="2025-01-28T16:29:00Z">
                  <w:rPr>
                    <w:lang w:val="fr-SN"/>
                  </w:rPr>
                </w:rPrChange>
              </w:rPr>
              <w:t>0.95</w:t>
            </w:r>
          </w:p>
        </w:tc>
        <w:tc>
          <w:tcPr>
            <w:tcW w:w="720" w:type="dxa"/>
          </w:tcPr>
          <w:p w14:paraId="52B904F4" w14:textId="2CE07AAD" w:rsidR="00B93167" w:rsidRPr="0057718E" w:rsidRDefault="00B93167" w:rsidP="008D63AC">
            <w:pPr>
              <w:cnfStyle w:val="000000100000" w:firstRow="0" w:lastRow="0" w:firstColumn="0" w:lastColumn="0" w:oddVBand="0" w:evenVBand="0" w:oddHBand="1" w:evenHBand="0" w:firstRowFirstColumn="0" w:firstRowLastColumn="0" w:lastRowFirstColumn="0" w:lastRowLastColumn="0"/>
              <w:rPr>
                <w:rPrChange w:id="4745" w:author="Microsoft Office User" w:date="2025-01-28T16:29:00Z">
                  <w:rPr>
                    <w:lang w:val="fr-SN"/>
                  </w:rPr>
                </w:rPrChange>
              </w:rPr>
            </w:pPr>
            <w:r w:rsidRPr="0057718E">
              <w:rPr>
                <w:rPrChange w:id="4746" w:author="Microsoft Office User" w:date="2025-01-28T16:29:00Z">
                  <w:rPr>
                    <w:lang w:val="fr-SN"/>
                  </w:rPr>
                </w:rPrChange>
              </w:rPr>
              <w:t>0.97</w:t>
            </w:r>
          </w:p>
        </w:tc>
        <w:tc>
          <w:tcPr>
            <w:tcW w:w="720" w:type="dxa"/>
          </w:tcPr>
          <w:p w14:paraId="603D5B2D" w14:textId="022533BA" w:rsidR="00B93167" w:rsidRPr="0057718E" w:rsidRDefault="00061A61" w:rsidP="008D63AC">
            <w:pPr>
              <w:cnfStyle w:val="000000100000" w:firstRow="0" w:lastRow="0" w:firstColumn="0" w:lastColumn="0" w:oddVBand="0" w:evenVBand="0" w:oddHBand="1" w:evenHBand="0" w:firstRowFirstColumn="0" w:firstRowLastColumn="0" w:lastRowFirstColumn="0" w:lastRowLastColumn="0"/>
              <w:rPr>
                <w:rPrChange w:id="4747" w:author="Microsoft Office User" w:date="2025-01-28T16:29:00Z">
                  <w:rPr>
                    <w:lang w:val="fr-SN"/>
                  </w:rPr>
                </w:rPrChange>
              </w:rPr>
            </w:pPr>
            <w:r w:rsidRPr="0057718E">
              <w:rPr>
                <w:rPrChange w:id="4748" w:author="Microsoft Office User" w:date="2025-01-28T16:29:00Z">
                  <w:rPr>
                    <w:lang w:val="fr-SN"/>
                  </w:rPr>
                </w:rPrChange>
              </w:rPr>
              <w:t>0.96</w:t>
            </w:r>
          </w:p>
        </w:tc>
        <w:tc>
          <w:tcPr>
            <w:tcW w:w="1075" w:type="dxa"/>
          </w:tcPr>
          <w:p w14:paraId="2CDFB68C" w14:textId="77777777" w:rsidR="00B93167" w:rsidRPr="0057718E" w:rsidRDefault="00B93167" w:rsidP="00EA439E">
            <w:pPr>
              <w:keepNext/>
              <w:cnfStyle w:val="000000100000" w:firstRow="0" w:lastRow="0" w:firstColumn="0" w:lastColumn="0" w:oddVBand="0" w:evenVBand="0" w:oddHBand="1" w:evenHBand="0" w:firstRowFirstColumn="0" w:firstRowLastColumn="0" w:lastRowFirstColumn="0" w:lastRowLastColumn="0"/>
              <w:rPr>
                <w:rPrChange w:id="4749" w:author="Microsoft Office User" w:date="2025-01-28T16:29:00Z">
                  <w:rPr>
                    <w:lang w:val="fr-SN"/>
                  </w:rPr>
                </w:rPrChange>
              </w:rPr>
            </w:pPr>
            <w:r w:rsidRPr="0057718E">
              <w:rPr>
                <w:rPrChange w:id="4750" w:author="Microsoft Office User" w:date="2025-01-28T16:29:00Z">
                  <w:rPr>
                    <w:lang w:val="fr-SN"/>
                  </w:rPr>
                </w:rPrChange>
              </w:rPr>
              <w:t>1800</w:t>
            </w:r>
          </w:p>
        </w:tc>
      </w:tr>
    </w:tbl>
    <w:p w14:paraId="743CE9E5" w14:textId="33AEC43C" w:rsidR="00E41C98" w:rsidRPr="0057718E" w:rsidRDefault="00EA439E" w:rsidP="00EA439E">
      <w:pPr>
        <w:pStyle w:val="Lgende"/>
        <w:jc w:val="center"/>
        <w:rPr>
          <w:rPrChange w:id="4751" w:author="Microsoft Office User" w:date="2025-01-28T16:29:00Z">
            <w:rPr>
              <w:lang w:val="fr-SN"/>
            </w:rPr>
          </w:rPrChange>
        </w:rPr>
      </w:pPr>
      <w:bookmarkStart w:id="4752" w:name="_Toc188724016"/>
      <w:r w:rsidRPr="0057718E">
        <w:rPr>
          <w:rPrChange w:id="4753" w:author="Microsoft Office User" w:date="2025-01-28T16:29:00Z">
            <w:rPr>
              <w:lang w:val="fr-SN"/>
            </w:rPr>
          </w:rPrChange>
        </w:rPr>
        <w:t xml:space="preserve">Tableau </w:t>
      </w:r>
      <w:r w:rsidRPr="0057718E">
        <w:rPr>
          <w:rPrChange w:id="4754" w:author="Microsoft Office User" w:date="2025-01-28T16:29:00Z">
            <w:rPr>
              <w:lang w:val="fr-SN"/>
            </w:rPr>
          </w:rPrChange>
        </w:rPr>
        <w:fldChar w:fldCharType="begin"/>
      </w:r>
      <w:r w:rsidRPr="0057718E">
        <w:rPr>
          <w:rPrChange w:id="4755" w:author="Microsoft Office User" w:date="2025-01-28T16:29:00Z">
            <w:rPr>
              <w:lang w:val="fr-SN"/>
            </w:rPr>
          </w:rPrChange>
        </w:rPr>
        <w:instrText xml:space="preserve"> SEQ Tableau \* ARABIC </w:instrText>
      </w:r>
      <w:r w:rsidRPr="0057718E">
        <w:rPr>
          <w:rPrChange w:id="4756" w:author="Microsoft Office User" w:date="2025-01-28T16:29:00Z">
            <w:rPr>
              <w:lang w:val="fr-SN"/>
            </w:rPr>
          </w:rPrChange>
        </w:rPr>
        <w:fldChar w:fldCharType="separate"/>
      </w:r>
      <w:r w:rsidR="0016411D" w:rsidRPr="0057718E">
        <w:rPr>
          <w:rPrChange w:id="4757" w:author="Microsoft Office User" w:date="2025-01-28T16:29:00Z">
            <w:rPr>
              <w:noProof/>
              <w:lang w:val="fr-SN"/>
            </w:rPr>
          </w:rPrChange>
        </w:rPr>
        <w:t>13</w:t>
      </w:r>
      <w:r w:rsidRPr="0057718E">
        <w:rPr>
          <w:rPrChange w:id="4758" w:author="Microsoft Office User" w:date="2025-01-28T16:29:00Z">
            <w:rPr>
              <w:lang w:val="fr-SN"/>
            </w:rPr>
          </w:rPrChange>
        </w:rPr>
        <w:fldChar w:fldCharType="end"/>
      </w:r>
      <w:r w:rsidRPr="0057718E">
        <w:rPr>
          <w:rPrChange w:id="4759" w:author="Microsoft Office User" w:date="2025-01-28T16:29:00Z">
            <w:rPr>
              <w:lang w:val="fr-SN"/>
            </w:rPr>
          </w:rPrChange>
        </w:rPr>
        <w:t xml:space="preserve"> ; Résultat </w:t>
      </w:r>
      <w:proofErr w:type="spellStart"/>
      <w:r w:rsidRPr="0057718E">
        <w:rPr>
          <w:rPrChange w:id="4760" w:author="Microsoft Office User" w:date="2025-01-28T16:29:00Z">
            <w:rPr>
              <w:lang w:val="fr-SN"/>
            </w:rPr>
          </w:rPrChange>
        </w:rPr>
        <w:t>naive</w:t>
      </w:r>
      <w:proofErr w:type="spellEnd"/>
      <w:r w:rsidRPr="0057718E">
        <w:rPr>
          <w:rPrChange w:id="4761" w:author="Microsoft Office User" w:date="2025-01-28T16:29:00Z">
            <w:rPr>
              <w:lang w:val="fr-SN"/>
            </w:rPr>
          </w:rPrChange>
        </w:rPr>
        <w:t xml:space="preserve"> bayes</w:t>
      </w:r>
      <w:bookmarkEnd w:id="4752"/>
    </w:p>
    <w:p w14:paraId="4753141C" w14:textId="76E39B6A" w:rsidR="00E41C98" w:rsidRPr="0057718E" w:rsidRDefault="00E41C98" w:rsidP="00B9476C">
      <w:pPr>
        <w:pStyle w:val="Paragraphedeliste"/>
        <w:numPr>
          <w:ilvl w:val="1"/>
          <w:numId w:val="21"/>
        </w:numPr>
        <w:rPr>
          <w:rPrChange w:id="4762" w:author="Microsoft Office User" w:date="2025-01-28T16:29:00Z">
            <w:rPr>
              <w:lang w:val="fr-SN"/>
            </w:rPr>
          </w:rPrChange>
        </w:rPr>
      </w:pPr>
      <w:r w:rsidRPr="0057718E">
        <w:rPr>
          <w:i/>
          <w:iCs/>
          <w:rPrChange w:id="4763" w:author="Microsoft Office User" w:date="2025-01-28T16:29:00Z">
            <w:rPr>
              <w:i/>
              <w:iCs/>
              <w:lang w:val="fr-SN"/>
            </w:rPr>
          </w:rPrChange>
        </w:rPr>
        <w:t>Gradient boost</w:t>
      </w:r>
    </w:p>
    <w:tbl>
      <w:tblPr>
        <w:tblStyle w:val="Tableausimp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7718E" w14:paraId="02A12822"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F73E762" w14:textId="77777777" w:rsidR="00703313" w:rsidRPr="0057718E" w:rsidRDefault="00703313" w:rsidP="008D63AC">
            <w:pPr>
              <w:rPr>
                <w:rPrChange w:id="4764" w:author="Microsoft Office User" w:date="2025-01-28T16:29:00Z">
                  <w:rPr>
                    <w:lang w:val="fr-SN"/>
                  </w:rPr>
                </w:rPrChange>
              </w:rPr>
            </w:pPr>
            <w:proofErr w:type="spellStart"/>
            <w:r w:rsidRPr="0057718E">
              <w:rPr>
                <w:rPrChange w:id="4765" w:author="Microsoft Office User" w:date="2025-01-28T16:29:00Z">
                  <w:rPr>
                    <w:lang w:val="fr-SN"/>
                  </w:rPr>
                </w:rPrChange>
              </w:rPr>
              <w:t>Intents</w:t>
            </w:r>
            <w:proofErr w:type="spellEnd"/>
          </w:p>
        </w:tc>
        <w:tc>
          <w:tcPr>
            <w:tcW w:w="2250" w:type="dxa"/>
            <w:gridSpan w:val="3"/>
          </w:tcPr>
          <w:p w14:paraId="1C809A35"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766" w:author="Microsoft Office User" w:date="2025-01-28T16:29:00Z">
                  <w:rPr>
                    <w:lang w:val="fr-SN"/>
                  </w:rPr>
                </w:rPrChange>
              </w:rPr>
            </w:pPr>
            <w:r w:rsidRPr="0057718E">
              <w:rPr>
                <w:rPrChange w:id="4767" w:author="Microsoft Office User" w:date="2025-01-28T16:29:00Z">
                  <w:rPr>
                    <w:lang w:val="fr-SN"/>
                  </w:rPr>
                </w:rPrChange>
              </w:rPr>
              <w:t>Précision</w:t>
            </w:r>
          </w:p>
        </w:tc>
        <w:tc>
          <w:tcPr>
            <w:tcW w:w="2340" w:type="dxa"/>
            <w:gridSpan w:val="3"/>
          </w:tcPr>
          <w:p w14:paraId="0CA8A39F"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i/>
                <w:iCs/>
                <w:rPrChange w:id="4768" w:author="Microsoft Office User" w:date="2025-01-28T16:29:00Z">
                  <w:rPr>
                    <w:i/>
                    <w:iCs/>
                    <w:lang w:val="fr-SN"/>
                  </w:rPr>
                </w:rPrChange>
              </w:rPr>
            </w:pPr>
            <w:proofErr w:type="spellStart"/>
            <w:r w:rsidRPr="0057718E">
              <w:rPr>
                <w:i/>
                <w:iCs/>
                <w:rPrChange w:id="4769" w:author="Microsoft Office User" w:date="2025-01-28T16:29:00Z">
                  <w:rPr>
                    <w:i/>
                    <w:iCs/>
                    <w:lang w:val="fr-SN"/>
                  </w:rPr>
                </w:rPrChange>
              </w:rPr>
              <w:t>Recall</w:t>
            </w:r>
            <w:proofErr w:type="spellEnd"/>
          </w:p>
        </w:tc>
        <w:tc>
          <w:tcPr>
            <w:tcW w:w="2160" w:type="dxa"/>
            <w:gridSpan w:val="3"/>
          </w:tcPr>
          <w:p w14:paraId="3C99BF5D"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770" w:author="Microsoft Office User" w:date="2025-01-28T16:29:00Z">
                  <w:rPr>
                    <w:lang w:val="fr-SN"/>
                  </w:rPr>
                </w:rPrChange>
              </w:rPr>
            </w:pPr>
            <w:r w:rsidRPr="0057718E">
              <w:rPr>
                <w:rPrChange w:id="4771" w:author="Microsoft Office User" w:date="2025-01-28T16:29:00Z">
                  <w:rPr>
                    <w:lang w:val="fr-SN"/>
                  </w:rPr>
                </w:rPrChange>
              </w:rPr>
              <w:t>F1-score</w:t>
            </w:r>
          </w:p>
        </w:tc>
        <w:tc>
          <w:tcPr>
            <w:tcW w:w="1075" w:type="dxa"/>
          </w:tcPr>
          <w:p w14:paraId="714F19E4"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772" w:author="Microsoft Office User" w:date="2025-01-28T16:29:00Z">
                  <w:rPr>
                    <w:lang w:val="fr-SN"/>
                  </w:rPr>
                </w:rPrChange>
              </w:rPr>
            </w:pPr>
            <w:r w:rsidRPr="0057718E">
              <w:rPr>
                <w:rPrChange w:id="4773" w:author="Microsoft Office User" w:date="2025-01-28T16:29:00Z">
                  <w:rPr>
                    <w:lang w:val="fr-SN"/>
                  </w:rPr>
                </w:rPrChange>
              </w:rPr>
              <w:t>Support</w:t>
            </w:r>
          </w:p>
        </w:tc>
      </w:tr>
      <w:tr w:rsidR="00703313" w:rsidRPr="0057718E" w14:paraId="7BDFCBB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8D4DD4" w14:textId="77777777" w:rsidR="00703313" w:rsidRPr="0057718E" w:rsidRDefault="00703313" w:rsidP="008D63AC">
            <w:pPr>
              <w:rPr>
                <w:rPrChange w:id="4774" w:author="Microsoft Office User" w:date="2025-01-28T16:29:00Z">
                  <w:rPr>
                    <w:lang w:val="fr-SN"/>
                  </w:rPr>
                </w:rPrChange>
              </w:rPr>
            </w:pPr>
            <w:r w:rsidRPr="0057718E">
              <w:rPr>
                <w:rPrChange w:id="4775" w:author="Microsoft Office User" w:date="2025-01-28T16:29:00Z">
                  <w:rPr>
                    <w:lang w:val="fr-SN"/>
                  </w:rPr>
                </w:rPrChange>
              </w:rPr>
              <w:t>Banalité</w:t>
            </w:r>
          </w:p>
        </w:tc>
        <w:tc>
          <w:tcPr>
            <w:tcW w:w="720" w:type="dxa"/>
          </w:tcPr>
          <w:p w14:paraId="76EFC808"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776" w:author="Microsoft Office User" w:date="2025-01-28T16:29:00Z">
                  <w:rPr>
                    <w:lang w:val="fr-SN"/>
                  </w:rPr>
                </w:rPrChange>
              </w:rPr>
            </w:pPr>
            <w:r w:rsidRPr="0057718E">
              <w:rPr>
                <w:rPrChange w:id="4777" w:author="Microsoft Office User" w:date="2025-01-28T16:29:00Z">
                  <w:rPr>
                    <w:lang w:val="fr-SN"/>
                  </w:rPr>
                </w:rPrChange>
              </w:rPr>
              <w:t>Bow</w:t>
            </w:r>
          </w:p>
        </w:tc>
        <w:tc>
          <w:tcPr>
            <w:tcW w:w="810" w:type="dxa"/>
          </w:tcPr>
          <w:p w14:paraId="67D9E226"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778" w:author="Microsoft Office User" w:date="2025-01-28T16:29:00Z">
                  <w:rPr>
                    <w:lang w:val="fr-SN"/>
                  </w:rPr>
                </w:rPrChange>
              </w:rPr>
            </w:pPr>
            <w:r w:rsidRPr="0057718E">
              <w:rPr>
                <w:rPrChange w:id="4779" w:author="Microsoft Office User" w:date="2025-01-28T16:29:00Z">
                  <w:rPr>
                    <w:lang w:val="fr-SN"/>
                  </w:rPr>
                </w:rPrChange>
              </w:rPr>
              <w:t>Bon</w:t>
            </w:r>
          </w:p>
        </w:tc>
        <w:tc>
          <w:tcPr>
            <w:tcW w:w="720" w:type="dxa"/>
          </w:tcPr>
          <w:p w14:paraId="2CC5C6C3"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780" w:author="Microsoft Office User" w:date="2025-01-28T16:29:00Z">
                  <w:rPr>
                    <w:lang w:val="fr-SN"/>
                  </w:rPr>
                </w:rPrChange>
              </w:rPr>
            </w:pPr>
            <w:r w:rsidRPr="0057718E">
              <w:rPr>
                <w:rPrChange w:id="4781" w:author="Microsoft Office User" w:date="2025-01-28T16:29:00Z">
                  <w:rPr>
                    <w:lang w:val="fr-SN"/>
                  </w:rPr>
                </w:rPrChange>
              </w:rPr>
              <w:t>Tf-</w:t>
            </w:r>
          </w:p>
        </w:tc>
        <w:tc>
          <w:tcPr>
            <w:tcW w:w="720" w:type="dxa"/>
          </w:tcPr>
          <w:p w14:paraId="3A670374"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782" w:author="Microsoft Office User" w:date="2025-01-28T16:29:00Z">
                  <w:rPr>
                    <w:lang w:val="fr-SN"/>
                  </w:rPr>
                </w:rPrChange>
              </w:rPr>
            </w:pPr>
            <w:r w:rsidRPr="0057718E">
              <w:rPr>
                <w:rPrChange w:id="4783" w:author="Microsoft Office User" w:date="2025-01-28T16:29:00Z">
                  <w:rPr>
                    <w:lang w:val="fr-SN"/>
                  </w:rPr>
                </w:rPrChange>
              </w:rPr>
              <w:t>Bow</w:t>
            </w:r>
          </w:p>
        </w:tc>
        <w:tc>
          <w:tcPr>
            <w:tcW w:w="810" w:type="dxa"/>
          </w:tcPr>
          <w:p w14:paraId="1CFC401A"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784" w:author="Microsoft Office User" w:date="2025-01-28T16:29:00Z">
                  <w:rPr>
                    <w:lang w:val="fr-SN"/>
                  </w:rPr>
                </w:rPrChange>
              </w:rPr>
            </w:pPr>
            <w:r w:rsidRPr="0057718E">
              <w:rPr>
                <w:rPrChange w:id="4785" w:author="Microsoft Office User" w:date="2025-01-28T16:29:00Z">
                  <w:rPr>
                    <w:lang w:val="fr-SN"/>
                  </w:rPr>
                </w:rPrChange>
              </w:rPr>
              <w:t>Bon</w:t>
            </w:r>
          </w:p>
        </w:tc>
        <w:tc>
          <w:tcPr>
            <w:tcW w:w="810" w:type="dxa"/>
          </w:tcPr>
          <w:p w14:paraId="1433D973"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786" w:author="Microsoft Office User" w:date="2025-01-28T16:29:00Z">
                  <w:rPr>
                    <w:lang w:val="fr-SN"/>
                  </w:rPr>
                </w:rPrChange>
              </w:rPr>
            </w:pPr>
            <w:r w:rsidRPr="0057718E">
              <w:rPr>
                <w:rPrChange w:id="4787" w:author="Microsoft Office User" w:date="2025-01-28T16:29:00Z">
                  <w:rPr>
                    <w:lang w:val="fr-SN"/>
                  </w:rPr>
                </w:rPrChange>
              </w:rPr>
              <w:t>Tf-</w:t>
            </w:r>
          </w:p>
        </w:tc>
        <w:tc>
          <w:tcPr>
            <w:tcW w:w="720" w:type="dxa"/>
          </w:tcPr>
          <w:p w14:paraId="2429C681"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788" w:author="Microsoft Office User" w:date="2025-01-28T16:29:00Z">
                  <w:rPr>
                    <w:lang w:val="fr-SN"/>
                  </w:rPr>
                </w:rPrChange>
              </w:rPr>
            </w:pPr>
            <w:r w:rsidRPr="0057718E">
              <w:rPr>
                <w:rPrChange w:id="4789" w:author="Microsoft Office User" w:date="2025-01-28T16:29:00Z">
                  <w:rPr>
                    <w:lang w:val="fr-SN"/>
                  </w:rPr>
                </w:rPrChange>
              </w:rPr>
              <w:t>Bow</w:t>
            </w:r>
          </w:p>
        </w:tc>
        <w:tc>
          <w:tcPr>
            <w:tcW w:w="720" w:type="dxa"/>
          </w:tcPr>
          <w:p w14:paraId="71B0FF67"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790" w:author="Microsoft Office User" w:date="2025-01-28T16:29:00Z">
                  <w:rPr>
                    <w:lang w:val="fr-SN"/>
                  </w:rPr>
                </w:rPrChange>
              </w:rPr>
            </w:pPr>
            <w:r w:rsidRPr="0057718E">
              <w:rPr>
                <w:rPrChange w:id="4791" w:author="Microsoft Office User" w:date="2025-01-28T16:29:00Z">
                  <w:rPr>
                    <w:lang w:val="fr-SN"/>
                  </w:rPr>
                </w:rPrChange>
              </w:rPr>
              <w:t>Bon</w:t>
            </w:r>
          </w:p>
        </w:tc>
        <w:tc>
          <w:tcPr>
            <w:tcW w:w="720" w:type="dxa"/>
          </w:tcPr>
          <w:p w14:paraId="2E4309A1"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792" w:author="Microsoft Office User" w:date="2025-01-28T16:29:00Z">
                  <w:rPr>
                    <w:lang w:val="fr-SN"/>
                  </w:rPr>
                </w:rPrChange>
              </w:rPr>
            </w:pPr>
            <w:r w:rsidRPr="0057718E">
              <w:rPr>
                <w:rPrChange w:id="4793" w:author="Microsoft Office User" w:date="2025-01-28T16:29:00Z">
                  <w:rPr>
                    <w:lang w:val="fr-SN"/>
                  </w:rPr>
                </w:rPrChange>
              </w:rPr>
              <w:t>Tf-</w:t>
            </w:r>
          </w:p>
        </w:tc>
        <w:tc>
          <w:tcPr>
            <w:tcW w:w="1075" w:type="dxa"/>
          </w:tcPr>
          <w:p w14:paraId="5CD53F07"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794" w:author="Microsoft Office User" w:date="2025-01-28T16:29:00Z">
                  <w:rPr>
                    <w:lang w:val="fr-SN"/>
                  </w:rPr>
                </w:rPrChange>
              </w:rPr>
            </w:pPr>
            <w:r w:rsidRPr="0057718E">
              <w:rPr>
                <w:rPrChange w:id="4795" w:author="Microsoft Office User" w:date="2025-01-28T16:29:00Z">
                  <w:rPr>
                    <w:lang w:val="fr-SN"/>
                  </w:rPr>
                </w:rPrChange>
              </w:rPr>
              <w:t>200</w:t>
            </w:r>
          </w:p>
        </w:tc>
      </w:tr>
      <w:tr w:rsidR="000C439D" w:rsidRPr="0057718E" w14:paraId="06122695"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396A243" w14:textId="77777777" w:rsidR="000C439D" w:rsidRPr="0057718E" w:rsidRDefault="000C439D" w:rsidP="000C439D">
            <w:pPr>
              <w:rPr>
                <w:rPrChange w:id="4796" w:author="Microsoft Office User" w:date="2025-01-28T16:29:00Z">
                  <w:rPr>
                    <w:lang w:val="fr-SN"/>
                  </w:rPr>
                </w:rPrChange>
              </w:rPr>
            </w:pPr>
            <w:r w:rsidRPr="0057718E">
              <w:rPr>
                <w:rPrChange w:id="4797" w:author="Microsoft Office User" w:date="2025-01-28T16:29:00Z">
                  <w:rPr>
                    <w:lang w:val="fr-SN"/>
                  </w:rPr>
                </w:rPrChange>
              </w:rPr>
              <w:t>Remercier</w:t>
            </w:r>
          </w:p>
        </w:tc>
        <w:tc>
          <w:tcPr>
            <w:tcW w:w="720" w:type="dxa"/>
          </w:tcPr>
          <w:p w14:paraId="54DBD781" w14:textId="4470CF6C"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798" w:author="Microsoft Office User" w:date="2025-01-28T16:29:00Z">
                  <w:rPr>
                    <w:lang w:val="fr-SN"/>
                  </w:rPr>
                </w:rPrChange>
              </w:rPr>
            </w:pPr>
            <w:r w:rsidRPr="0057718E">
              <w:t>0.97</w:t>
            </w:r>
          </w:p>
        </w:tc>
        <w:tc>
          <w:tcPr>
            <w:tcW w:w="810" w:type="dxa"/>
          </w:tcPr>
          <w:p w14:paraId="10E750AD" w14:textId="3133BB5D"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799" w:author="Microsoft Office User" w:date="2025-01-28T16:29:00Z">
                  <w:rPr>
                    <w:lang w:val="fr-SN"/>
                  </w:rPr>
                </w:rPrChange>
              </w:rPr>
            </w:pPr>
            <w:r w:rsidRPr="0057718E">
              <w:t>0.98</w:t>
            </w:r>
          </w:p>
        </w:tc>
        <w:tc>
          <w:tcPr>
            <w:tcW w:w="720" w:type="dxa"/>
          </w:tcPr>
          <w:p w14:paraId="150EA40A" w14:textId="133776C4"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00" w:author="Microsoft Office User" w:date="2025-01-28T16:29:00Z">
                  <w:rPr>
                    <w:lang w:val="fr-SN"/>
                  </w:rPr>
                </w:rPrChange>
              </w:rPr>
            </w:pPr>
            <w:r w:rsidRPr="0057718E">
              <w:t>0.99</w:t>
            </w:r>
          </w:p>
        </w:tc>
        <w:tc>
          <w:tcPr>
            <w:tcW w:w="720" w:type="dxa"/>
          </w:tcPr>
          <w:p w14:paraId="6DB7C708" w14:textId="71DA18BE"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01" w:author="Microsoft Office User" w:date="2025-01-28T16:29:00Z">
                  <w:rPr>
                    <w:lang w:val="fr-SN"/>
                  </w:rPr>
                </w:rPrChange>
              </w:rPr>
            </w:pPr>
            <w:r w:rsidRPr="0057718E">
              <w:t>0.98</w:t>
            </w:r>
          </w:p>
        </w:tc>
        <w:tc>
          <w:tcPr>
            <w:tcW w:w="810" w:type="dxa"/>
          </w:tcPr>
          <w:p w14:paraId="3E5B6EF9" w14:textId="29A7E724"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02" w:author="Microsoft Office User" w:date="2025-01-28T16:29:00Z">
                  <w:rPr>
                    <w:lang w:val="fr-SN"/>
                  </w:rPr>
                </w:rPrChange>
              </w:rPr>
            </w:pPr>
            <w:r w:rsidRPr="0057718E">
              <w:t>0.98</w:t>
            </w:r>
          </w:p>
        </w:tc>
        <w:tc>
          <w:tcPr>
            <w:tcW w:w="810" w:type="dxa"/>
          </w:tcPr>
          <w:p w14:paraId="54BD240B" w14:textId="7EC87EF8"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03" w:author="Microsoft Office User" w:date="2025-01-28T16:29:00Z">
                  <w:rPr>
                    <w:lang w:val="fr-SN"/>
                  </w:rPr>
                </w:rPrChange>
              </w:rPr>
            </w:pPr>
            <w:r w:rsidRPr="0057718E">
              <w:t>0.99</w:t>
            </w:r>
          </w:p>
        </w:tc>
        <w:tc>
          <w:tcPr>
            <w:tcW w:w="720" w:type="dxa"/>
          </w:tcPr>
          <w:p w14:paraId="771C8ED0" w14:textId="78484009"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04" w:author="Microsoft Office User" w:date="2025-01-28T16:29:00Z">
                  <w:rPr>
                    <w:lang w:val="fr-SN"/>
                  </w:rPr>
                </w:rPrChange>
              </w:rPr>
            </w:pPr>
            <w:r w:rsidRPr="0057718E">
              <w:t>0.97</w:t>
            </w:r>
          </w:p>
        </w:tc>
        <w:tc>
          <w:tcPr>
            <w:tcW w:w="720" w:type="dxa"/>
          </w:tcPr>
          <w:p w14:paraId="1D9FB315" w14:textId="42D0D66C"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05" w:author="Microsoft Office User" w:date="2025-01-28T16:29:00Z">
                  <w:rPr>
                    <w:lang w:val="fr-SN"/>
                  </w:rPr>
                </w:rPrChange>
              </w:rPr>
            </w:pPr>
            <w:r w:rsidRPr="0057718E">
              <w:t>0.98</w:t>
            </w:r>
          </w:p>
        </w:tc>
        <w:tc>
          <w:tcPr>
            <w:tcW w:w="720" w:type="dxa"/>
          </w:tcPr>
          <w:p w14:paraId="12A5E74D" w14:textId="4E663002"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06" w:author="Microsoft Office User" w:date="2025-01-28T16:29:00Z">
                  <w:rPr>
                    <w:lang w:val="fr-SN"/>
                  </w:rPr>
                </w:rPrChange>
              </w:rPr>
            </w:pPr>
            <w:r w:rsidRPr="0057718E">
              <w:t>0.99</w:t>
            </w:r>
          </w:p>
        </w:tc>
        <w:tc>
          <w:tcPr>
            <w:tcW w:w="1075" w:type="dxa"/>
          </w:tcPr>
          <w:p w14:paraId="01A73112" w14:textId="77777777"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07" w:author="Microsoft Office User" w:date="2025-01-28T16:29:00Z">
                  <w:rPr>
                    <w:lang w:val="fr-SN"/>
                  </w:rPr>
                </w:rPrChange>
              </w:rPr>
            </w:pPr>
            <w:r w:rsidRPr="0057718E">
              <w:rPr>
                <w:rPrChange w:id="4808" w:author="Microsoft Office User" w:date="2025-01-28T16:29:00Z">
                  <w:rPr>
                    <w:lang w:val="fr-SN"/>
                  </w:rPr>
                </w:rPrChange>
              </w:rPr>
              <w:t>200</w:t>
            </w:r>
          </w:p>
        </w:tc>
      </w:tr>
      <w:tr w:rsidR="000C439D" w:rsidRPr="0057718E" w14:paraId="0624AB9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5EC799" w14:textId="77777777" w:rsidR="000C439D" w:rsidRPr="0057718E" w:rsidRDefault="000C439D" w:rsidP="000C439D">
            <w:pPr>
              <w:rPr>
                <w:rPrChange w:id="4809" w:author="Microsoft Office User" w:date="2025-01-28T16:29:00Z">
                  <w:rPr>
                    <w:lang w:val="fr-SN"/>
                  </w:rPr>
                </w:rPrChange>
              </w:rPr>
            </w:pPr>
            <w:r w:rsidRPr="0057718E">
              <w:rPr>
                <w:rPrChange w:id="4810" w:author="Microsoft Office User" w:date="2025-01-28T16:29:00Z">
                  <w:rPr>
                    <w:lang w:val="fr-SN"/>
                  </w:rPr>
                </w:rPrChange>
              </w:rPr>
              <w:t>Aide</w:t>
            </w:r>
          </w:p>
        </w:tc>
        <w:tc>
          <w:tcPr>
            <w:tcW w:w="720" w:type="dxa"/>
          </w:tcPr>
          <w:p w14:paraId="2C1BF0AA" w14:textId="36D23EEC"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11" w:author="Microsoft Office User" w:date="2025-01-28T16:29:00Z">
                  <w:rPr>
                    <w:lang w:val="fr-SN"/>
                  </w:rPr>
                </w:rPrChange>
              </w:rPr>
            </w:pPr>
            <w:r w:rsidRPr="0057718E">
              <w:t>0.98</w:t>
            </w:r>
          </w:p>
        </w:tc>
        <w:tc>
          <w:tcPr>
            <w:tcW w:w="810" w:type="dxa"/>
          </w:tcPr>
          <w:p w14:paraId="46EC672D" w14:textId="28A7A78B"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12" w:author="Microsoft Office User" w:date="2025-01-28T16:29:00Z">
                  <w:rPr>
                    <w:lang w:val="fr-SN"/>
                  </w:rPr>
                </w:rPrChange>
              </w:rPr>
            </w:pPr>
            <w:r w:rsidRPr="0057718E">
              <w:t>0.97</w:t>
            </w:r>
          </w:p>
        </w:tc>
        <w:tc>
          <w:tcPr>
            <w:tcW w:w="720" w:type="dxa"/>
          </w:tcPr>
          <w:p w14:paraId="763F0CD0" w14:textId="51D3ECC8"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13" w:author="Microsoft Office User" w:date="2025-01-28T16:29:00Z">
                  <w:rPr>
                    <w:lang w:val="fr-SN"/>
                  </w:rPr>
                </w:rPrChange>
              </w:rPr>
            </w:pPr>
            <w:r w:rsidRPr="0057718E">
              <w:t>1.00</w:t>
            </w:r>
          </w:p>
        </w:tc>
        <w:tc>
          <w:tcPr>
            <w:tcW w:w="720" w:type="dxa"/>
          </w:tcPr>
          <w:p w14:paraId="6BDB7973" w14:textId="56F41BB8"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14" w:author="Microsoft Office User" w:date="2025-01-28T16:29:00Z">
                  <w:rPr>
                    <w:lang w:val="fr-SN"/>
                  </w:rPr>
                </w:rPrChange>
              </w:rPr>
            </w:pPr>
            <w:r w:rsidRPr="0057718E">
              <w:t>0.98</w:t>
            </w:r>
          </w:p>
        </w:tc>
        <w:tc>
          <w:tcPr>
            <w:tcW w:w="810" w:type="dxa"/>
          </w:tcPr>
          <w:p w14:paraId="5DCF3493" w14:textId="295B1504"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15" w:author="Microsoft Office User" w:date="2025-01-28T16:29:00Z">
                  <w:rPr>
                    <w:lang w:val="fr-SN"/>
                  </w:rPr>
                </w:rPrChange>
              </w:rPr>
            </w:pPr>
            <w:r w:rsidRPr="0057718E">
              <w:t>0.99</w:t>
            </w:r>
          </w:p>
        </w:tc>
        <w:tc>
          <w:tcPr>
            <w:tcW w:w="810" w:type="dxa"/>
          </w:tcPr>
          <w:p w14:paraId="7120D8B8" w14:textId="6CBBDB9D"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16" w:author="Microsoft Office User" w:date="2025-01-28T16:29:00Z">
                  <w:rPr>
                    <w:lang w:val="fr-SN"/>
                  </w:rPr>
                </w:rPrChange>
              </w:rPr>
            </w:pPr>
            <w:r w:rsidRPr="0057718E">
              <w:t>0.99</w:t>
            </w:r>
          </w:p>
        </w:tc>
        <w:tc>
          <w:tcPr>
            <w:tcW w:w="720" w:type="dxa"/>
          </w:tcPr>
          <w:p w14:paraId="14270B93" w14:textId="06CD8C83"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17" w:author="Microsoft Office User" w:date="2025-01-28T16:29:00Z">
                  <w:rPr>
                    <w:lang w:val="fr-SN"/>
                  </w:rPr>
                </w:rPrChange>
              </w:rPr>
            </w:pPr>
            <w:r w:rsidRPr="0057718E">
              <w:t>0.98</w:t>
            </w:r>
          </w:p>
        </w:tc>
        <w:tc>
          <w:tcPr>
            <w:tcW w:w="720" w:type="dxa"/>
          </w:tcPr>
          <w:p w14:paraId="38F3BC47" w14:textId="60BECD71"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18" w:author="Microsoft Office User" w:date="2025-01-28T16:29:00Z">
                  <w:rPr>
                    <w:lang w:val="fr-SN"/>
                  </w:rPr>
                </w:rPrChange>
              </w:rPr>
            </w:pPr>
            <w:r w:rsidRPr="0057718E">
              <w:t>0.98</w:t>
            </w:r>
          </w:p>
        </w:tc>
        <w:tc>
          <w:tcPr>
            <w:tcW w:w="720" w:type="dxa"/>
          </w:tcPr>
          <w:p w14:paraId="798ABA45" w14:textId="414C92BF"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19" w:author="Microsoft Office User" w:date="2025-01-28T16:29:00Z">
                  <w:rPr>
                    <w:lang w:val="fr-SN"/>
                  </w:rPr>
                </w:rPrChange>
              </w:rPr>
            </w:pPr>
            <w:r w:rsidRPr="0057718E">
              <w:t>0.99</w:t>
            </w:r>
          </w:p>
        </w:tc>
        <w:tc>
          <w:tcPr>
            <w:tcW w:w="1075" w:type="dxa"/>
          </w:tcPr>
          <w:p w14:paraId="5A18D809" w14:textId="77777777"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20" w:author="Microsoft Office User" w:date="2025-01-28T16:29:00Z">
                  <w:rPr>
                    <w:lang w:val="fr-SN"/>
                  </w:rPr>
                </w:rPrChange>
              </w:rPr>
            </w:pPr>
            <w:r w:rsidRPr="0057718E">
              <w:rPr>
                <w:rPrChange w:id="4821" w:author="Microsoft Office User" w:date="2025-01-28T16:29:00Z">
                  <w:rPr>
                    <w:lang w:val="fr-SN"/>
                  </w:rPr>
                </w:rPrChange>
              </w:rPr>
              <w:t>200</w:t>
            </w:r>
          </w:p>
        </w:tc>
      </w:tr>
      <w:tr w:rsidR="000C439D" w:rsidRPr="0057718E" w14:paraId="01E599C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7D66211" w14:textId="77777777" w:rsidR="000C439D" w:rsidRPr="0057718E" w:rsidRDefault="000C439D" w:rsidP="000C439D">
            <w:pPr>
              <w:rPr>
                <w:rPrChange w:id="4822" w:author="Microsoft Office User" w:date="2025-01-28T16:29:00Z">
                  <w:rPr>
                    <w:lang w:val="fr-SN"/>
                  </w:rPr>
                </w:rPrChange>
              </w:rPr>
            </w:pPr>
            <w:r w:rsidRPr="0057718E">
              <w:rPr>
                <w:rPrChange w:id="4823" w:author="Microsoft Office User" w:date="2025-01-28T16:29:00Z">
                  <w:rPr>
                    <w:lang w:val="fr-SN"/>
                  </w:rPr>
                </w:rPrChange>
              </w:rPr>
              <w:t>Prédiction</w:t>
            </w:r>
          </w:p>
        </w:tc>
        <w:tc>
          <w:tcPr>
            <w:tcW w:w="720" w:type="dxa"/>
          </w:tcPr>
          <w:p w14:paraId="067D0D35" w14:textId="3AC4B1A9"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24" w:author="Microsoft Office User" w:date="2025-01-28T16:29:00Z">
                  <w:rPr>
                    <w:lang w:val="fr-SN"/>
                  </w:rPr>
                </w:rPrChange>
              </w:rPr>
            </w:pPr>
            <w:r w:rsidRPr="0057718E">
              <w:t>0.99</w:t>
            </w:r>
          </w:p>
        </w:tc>
        <w:tc>
          <w:tcPr>
            <w:tcW w:w="810" w:type="dxa"/>
          </w:tcPr>
          <w:p w14:paraId="0670545E" w14:textId="42D34149"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25" w:author="Microsoft Office User" w:date="2025-01-28T16:29:00Z">
                  <w:rPr>
                    <w:lang w:val="fr-SN"/>
                  </w:rPr>
                </w:rPrChange>
              </w:rPr>
            </w:pPr>
            <w:r w:rsidRPr="0057718E">
              <w:t>1.00</w:t>
            </w:r>
          </w:p>
        </w:tc>
        <w:tc>
          <w:tcPr>
            <w:tcW w:w="720" w:type="dxa"/>
          </w:tcPr>
          <w:p w14:paraId="1E6150C6" w14:textId="4A2F9B9C"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26" w:author="Microsoft Office User" w:date="2025-01-28T16:29:00Z">
                  <w:rPr>
                    <w:lang w:val="fr-SN"/>
                  </w:rPr>
                </w:rPrChange>
              </w:rPr>
            </w:pPr>
            <w:r w:rsidRPr="0057718E">
              <w:t>0.99</w:t>
            </w:r>
          </w:p>
        </w:tc>
        <w:tc>
          <w:tcPr>
            <w:tcW w:w="720" w:type="dxa"/>
          </w:tcPr>
          <w:p w14:paraId="16647F5E" w14:textId="6DD854DB"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27" w:author="Microsoft Office User" w:date="2025-01-28T16:29:00Z">
                  <w:rPr>
                    <w:lang w:val="fr-SN"/>
                  </w:rPr>
                </w:rPrChange>
              </w:rPr>
            </w:pPr>
            <w:r w:rsidRPr="0057718E">
              <w:t>0.97</w:t>
            </w:r>
          </w:p>
        </w:tc>
        <w:tc>
          <w:tcPr>
            <w:tcW w:w="810" w:type="dxa"/>
          </w:tcPr>
          <w:p w14:paraId="2876FEE9" w14:textId="2641F220"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28" w:author="Microsoft Office User" w:date="2025-01-28T16:29:00Z">
                  <w:rPr>
                    <w:lang w:val="fr-SN"/>
                  </w:rPr>
                </w:rPrChange>
              </w:rPr>
            </w:pPr>
            <w:r w:rsidRPr="0057718E">
              <w:t>1.00</w:t>
            </w:r>
          </w:p>
        </w:tc>
        <w:tc>
          <w:tcPr>
            <w:tcW w:w="810" w:type="dxa"/>
          </w:tcPr>
          <w:p w14:paraId="781DE83D" w14:textId="7DE5090C"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29" w:author="Microsoft Office User" w:date="2025-01-28T16:29:00Z">
                  <w:rPr>
                    <w:lang w:val="fr-SN"/>
                  </w:rPr>
                </w:rPrChange>
              </w:rPr>
            </w:pPr>
            <w:r w:rsidRPr="0057718E">
              <w:t>1.00</w:t>
            </w:r>
          </w:p>
        </w:tc>
        <w:tc>
          <w:tcPr>
            <w:tcW w:w="720" w:type="dxa"/>
          </w:tcPr>
          <w:p w14:paraId="2E6363D2" w14:textId="16943F28"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30" w:author="Microsoft Office User" w:date="2025-01-28T16:29:00Z">
                  <w:rPr>
                    <w:lang w:val="fr-SN"/>
                  </w:rPr>
                </w:rPrChange>
              </w:rPr>
            </w:pPr>
            <w:r w:rsidRPr="0057718E">
              <w:t>0.98</w:t>
            </w:r>
          </w:p>
        </w:tc>
        <w:tc>
          <w:tcPr>
            <w:tcW w:w="720" w:type="dxa"/>
          </w:tcPr>
          <w:p w14:paraId="35F94C47" w14:textId="12DC4A96"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31" w:author="Microsoft Office User" w:date="2025-01-28T16:29:00Z">
                  <w:rPr>
                    <w:lang w:val="fr-SN"/>
                  </w:rPr>
                </w:rPrChange>
              </w:rPr>
            </w:pPr>
            <w:r w:rsidRPr="0057718E">
              <w:t>1.00</w:t>
            </w:r>
          </w:p>
        </w:tc>
        <w:tc>
          <w:tcPr>
            <w:tcW w:w="720" w:type="dxa"/>
          </w:tcPr>
          <w:p w14:paraId="37F0033B" w14:textId="31A670F2"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32" w:author="Microsoft Office User" w:date="2025-01-28T16:29:00Z">
                  <w:rPr>
                    <w:lang w:val="fr-SN"/>
                  </w:rPr>
                </w:rPrChange>
              </w:rPr>
            </w:pPr>
            <w:r w:rsidRPr="0057718E">
              <w:t>1.00</w:t>
            </w:r>
          </w:p>
        </w:tc>
        <w:tc>
          <w:tcPr>
            <w:tcW w:w="1075" w:type="dxa"/>
          </w:tcPr>
          <w:p w14:paraId="0DB8B432" w14:textId="77777777"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33" w:author="Microsoft Office User" w:date="2025-01-28T16:29:00Z">
                  <w:rPr>
                    <w:lang w:val="fr-SN"/>
                  </w:rPr>
                </w:rPrChange>
              </w:rPr>
            </w:pPr>
            <w:r w:rsidRPr="0057718E">
              <w:rPr>
                <w:rPrChange w:id="4834" w:author="Microsoft Office User" w:date="2025-01-28T16:29:00Z">
                  <w:rPr>
                    <w:lang w:val="fr-SN"/>
                  </w:rPr>
                </w:rPrChange>
              </w:rPr>
              <w:t>200</w:t>
            </w:r>
          </w:p>
        </w:tc>
      </w:tr>
      <w:tr w:rsidR="000C439D" w:rsidRPr="0057718E" w14:paraId="2687A65A"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489F23" w14:textId="77777777" w:rsidR="000C439D" w:rsidRPr="0057718E" w:rsidRDefault="000C439D" w:rsidP="000C439D">
            <w:pPr>
              <w:rPr>
                <w:rPrChange w:id="4835" w:author="Microsoft Office User" w:date="2025-01-28T16:29:00Z">
                  <w:rPr>
                    <w:lang w:val="fr-SN"/>
                  </w:rPr>
                </w:rPrChange>
              </w:rPr>
            </w:pPr>
            <w:r w:rsidRPr="0057718E">
              <w:rPr>
                <w:rPrChange w:id="4836" w:author="Microsoft Office User" w:date="2025-01-28T16:29:00Z">
                  <w:rPr>
                    <w:lang w:val="fr-SN"/>
                  </w:rPr>
                </w:rPrChange>
              </w:rPr>
              <w:t>Valeur</w:t>
            </w:r>
          </w:p>
        </w:tc>
        <w:tc>
          <w:tcPr>
            <w:tcW w:w="720" w:type="dxa"/>
          </w:tcPr>
          <w:p w14:paraId="5D0DDEA0" w14:textId="26E076A4"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37" w:author="Microsoft Office User" w:date="2025-01-28T16:29:00Z">
                  <w:rPr>
                    <w:lang w:val="fr-SN"/>
                  </w:rPr>
                </w:rPrChange>
              </w:rPr>
            </w:pPr>
            <w:r w:rsidRPr="0057718E">
              <w:t>1.00</w:t>
            </w:r>
          </w:p>
        </w:tc>
        <w:tc>
          <w:tcPr>
            <w:tcW w:w="810" w:type="dxa"/>
          </w:tcPr>
          <w:p w14:paraId="782299F5" w14:textId="3D7C536E"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38" w:author="Microsoft Office User" w:date="2025-01-28T16:29:00Z">
                  <w:rPr>
                    <w:lang w:val="fr-SN"/>
                  </w:rPr>
                </w:rPrChange>
              </w:rPr>
            </w:pPr>
            <w:r w:rsidRPr="0057718E">
              <w:t>1.00</w:t>
            </w:r>
          </w:p>
        </w:tc>
        <w:tc>
          <w:tcPr>
            <w:tcW w:w="720" w:type="dxa"/>
          </w:tcPr>
          <w:p w14:paraId="6279332E" w14:textId="1F71792E"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39" w:author="Microsoft Office User" w:date="2025-01-28T16:29:00Z">
                  <w:rPr>
                    <w:lang w:val="fr-SN"/>
                  </w:rPr>
                </w:rPrChange>
              </w:rPr>
            </w:pPr>
            <w:r w:rsidRPr="0057718E">
              <w:t>1.00</w:t>
            </w:r>
          </w:p>
        </w:tc>
        <w:tc>
          <w:tcPr>
            <w:tcW w:w="720" w:type="dxa"/>
          </w:tcPr>
          <w:p w14:paraId="5EAD4A32" w14:textId="1F3C4ECB"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40" w:author="Microsoft Office User" w:date="2025-01-28T16:29:00Z">
                  <w:rPr>
                    <w:lang w:val="fr-SN"/>
                  </w:rPr>
                </w:rPrChange>
              </w:rPr>
            </w:pPr>
            <w:r w:rsidRPr="0057718E">
              <w:t>1.00</w:t>
            </w:r>
          </w:p>
        </w:tc>
        <w:tc>
          <w:tcPr>
            <w:tcW w:w="810" w:type="dxa"/>
          </w:tcPr>
          <w:p w14:paraId="39043BE1" w14:textId="4AF28DE4"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41" w:author="Microsoft Office User" w:date="2025-01-28T16:29:00Z">
                  <w:rPr>
                    <w:lang w:val="fr-SN"/>
                  </w:rPr>
                </w:rPrChange>
              </w:rPr>
            </w:pPr>
            <w:r w:rsidRPr="0057718E">
              <w:t>0.99</w:t>
            </w:r>
          </w:p>
        </w:tc>
        <w:tc>
          <w:tcPr>
            <w:tcW w:w="810" w:type="dxa"/>
          </w:tcPr>
          <w:p w14:paraId="7279E6CD" w14:textId="56990AAB"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42" w:author="Microsoft Office User" w:date="2025-01-28T16:29:00Z">
                  <w:rPr>
                    <w:lang w:val="fr-SN"/>
                  </w:rPr>
                </w:rPrChange>
              </w:rPr>
            </w:pPr>
            <w:r w:rsidRPr="0057718E">
              <w:t>1.00</w:t>
            </w:r>
          </w:p>
        </w:tc>
        <w:tc>
          <w:tcPr>
            <w:tcW w:w="720" w:type="dxa"/>
          </w:tcPr>
          <w:p w14:paraId="49982BED" w14:textId="50479289"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43" w:author="Microsoft Office User" w:date="2025-01-28T16:29:00Z">
                  <w:rPr>
                    <w:lang w:val="fr-SN"/>
                  </w:rPr>
                </w:rPrChange>
              </w:rPr>
            </w:pPr>
            <w:r w:rsidRPr="0057718E">
              <w:t>1.00</w:t>
            </w:r>
          </w:p>
        </w:tc>
        <w:tc>
          <w:tcPr>
            <w:tcW w:w="720" w:type="dxa"/>
          </w:tcPr>
          <w:p w14:paraId="6DD9FAD6" w14:textId="28260A80"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44" w:author="Microsoft Office User" w:date="2025-01-28T16:29:00Z">
                  <w:rPr>
                    <w:lang w:val="fr-SN"/>
                  </w:rPr>
                </w:rPrChange>
              </w:rPr>
            </w:pPr>
            <w:r w:rsidRPr="0057718E">
              <w:t>1.00</w:t>
            </w:r>
          </w:p>
        </w:tc>
        <w:tc>
          <w:tcPr>
            <w:tcW w:w="720" w:type="dxa"/>
          </w:tcPr>
          <w:p w14:paraId="5E78D87B" w14:textId="5947B94C"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45" w:author="Microsoft Office User" w:date="2025-01-28T16:29:00Z">
                  <w:rPr>
                    <w:lang w:val="fr-SN"/>
                  </w:rPr>
                </w:rPrChange>
              </w:rPr>
            </w:pPr>
            <w:r w:rsidRPr="0057718E">
              <w:t>1.00</w:t>
            </w:r>
          </w:p>
        </w:tc>
        <w:tc>
          <w:tcPr>
            <w:tcW w:w="1075" w:type="dxa"/>
          </w:tcPr>
          <w:p w14:paraId="5D15C085" w14:textId="77777777"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46" w:author="Microsoft Office User" w:date="2025-01-28T16:29:00Z">
                  <w:rPr>
                    <w:lang w:val="fr-SN"/>
                  </w:rPr>
                </w:rPrChange>
              </w:rPr>
            </w:pPr>
            <w:r w:rsidRPr="0057718E">
              <w:rPr>
                <w:rPrChange w:id="4847" w:author="Microsoft Office User" w:date="2025-01-28T16:29:00Z">
                  <w:rPr>
                    <w:lang w:val="fr-SN"/>
                  </w:rPr>
                </w:rPrChange>
              </w:rPr>
              <w:t>200</w:t>
            </w:r>
          </w:p>
        </w:tc>
      </w:tr>
      <w:tr w:rsidR="000C439D" w:rsidRPr="0057718E" w14:paraId="3C36F5D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D05A416" w14:textId="77777777" w:rsidR="000C439D" w:rsidRPr="0057718E" w:rsidRDefault="000C439D" w:rsidP="000C439D">
            <w:pPr>
              <w:rPr>
                <w:rPrChange w:id="4848" w:author="Microsoft Office User" w:date="2025-01-28T16:29:00Z">
                  <w:rPr>
                    <w:lang w:val="fr-SN"/>
                  </w:rPr>
                </w:rPrChange>
              </w:rPr>
            </w:pPr>
            <w:r w:rsidRPr="0057718E">
              <w:rPr>
                <w:rPrChange w:id="4849" w:author="Microsoft Office User" w:date="2025-01-28T16:29:00Z">
                  <w:rPr>
                    <w:lang w:val="fr-SN"/>
                  </w:rPr>
                </w:rPrChange>
              </w:rPr>
              <w:t>Mis à jour</w:t>
            </w:r>
          </w:p>
        </w:tc>
        <w:tc>
          <w:tcPr>
            <w:tcW w:w="720" w:type="dxa"/>
          </w:tcPr>
          <w:p w14:paraId="1C74AE38" w14:textId="0C3427AE"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50" w:author="Microsoft Office User" w:date="2025-01-28T16:29:00Z">
                  <w:rPr>
                    <w:lang w:val="fr-SN"/>
                  </w:rPr>
                </w:rPrChange>
              </w:rPr>
            </w:pPr>
            <w:r w:rsidRPr="0057718E">
              <w:t>1.00</w:t>
            </w:r>
          </w:p>
        </w:tc>
        <w:tc>
          <w:tcPr>
            <w:tcW w:w="810" w:type="dxa"/>
          </w:tcPr>
          <w:p w14:paraId="434C6619" w14:textId="6599687E"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51" w:author="Microsoft Office User" w:date="2025-01-28T16:29:00Z">
                  <w:rPr>
                    <w:lang w:val="fr-SN"/>
                  </w:rPr>
                </w:rPrChange>
              </w:rPr>
            </w:pPr>
            <w:r w:rsidRPr="0057718E">
              <w:t>0.99</w:t>
            </w:r>
          </w:p>
        </w:tc>
        <w:tc>
          <w:tcPr>
            <w:tcW w:w="720" w:type="dxa"/>
          </w:tcPr>
          <w:p w14:paraId="64F5990F" w14:textId="5F429474"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52" w:author="Microsoft Office User" w:date="2025-01-28T16:29:00Z">
                  <w:rPr>
                    <w:lang w:val="fr-SN"/>
                  </w:rPr>
                </w:rPrChange>
              </w:rPr>
            </w:pPr>
            <w:r w:rsidRPr="0057718E">
              <w:t>1.00</w:t>
            </w:r>
          </w:p>
        </w:tc>
        <w:tc>
          <w:tcPr>
            <w:tcW w:w="720" w:type="dxa"/>
          </w:tcPr>
          <w:p w14:paraId="3CFDB555" w14:textId="67A797B0"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53" w:author="Microsoft Office User" w:date="2025-01-28T16:29:00Z">
                  <w:rPr>
                    <w:lang w:val="fr-SN"/>
                  </w:rPr>
                </w:rPrChange>
              </w:rPr>
            </w:pPr>
            <w:r w:rsidRPr="0057718E">
              <w:t>0.99</w:t>
            </w:r>
          </w:p>
        </w:tc>
        <w:tc>
          <w:tcPr>
            <w:tcW w:w="810" w:type="dxa"/>
          </w:tcPr>
          <w:p w14:paraId="6C225265" w14:textId="563A3C9E"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54" w:author="Microsoft Office User" w:date="2025-01-28T16:29:00Z">
                  <w:rPr>
                    <w:lang w:val="fr-SN"/>
                  </w:rPr>
                </w:rPrChange>
              </w:rPr>
            </w:pPr>
            <w:r w:rsidRPr="0057718E">
              <w:t>0.99</w:t>
            </w:r>
          </w:p>
        </w:tc>
        <w:tc>
          <w:tcPr>
            <w:tcW w:w="810" w:type="dxa"/>
          </w:tcPr>
          <w:p w14:paraId="7BBFE8B2" w14:textId="483B1EF5"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55" w:author="Microsoft Office User" w:date="2025-01-28T16:29:00Z">
                  <w:rPr>
                    <w:lang w:val="fr-SN"/>
                  </w:rPr>
                </w:rPrChange>
              </w:rPr>
            </w:pPr>
            <w:r w:rsidRPr="0057718E">
              <w:t>1.00</w:t>
            </w:r>
          </w:p>
        </w:tc>
        <w:tc>
          <w:tcPr>
            <w:tcW w:w="720" w:type="dxa"/>
          </w:tcPr>
          <w:p w14:paraId="0C4EE62F" w14:textId="64CD63AA"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56" w:author="Microsoft Office User" w:date="2025-01-28T16:29:00Z">
                  <w:rPr>
                    <w:lang w:val="fr-SN"/>
                  </w:rPr>
                </w:rPrChange>
              </w:rPr>
            </w:pPr>
            <w:r w:rsidRPr="0057718E">
              <w:t>1.00</w:t>
            </w:r>
          </w:p>
        </w:tc>
        <w:tc>
          <w:tcPr>
            <w:tcW w:w="720" w:type="dxa"/>
          </w:tcPr>
          <w:p w14:paraId="49E153BE" w14:textId="566D9835"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57" w:author="Microsoft Office User" w:date="2025-01-28T16:29:00Z">
                  <w:rPr>
                    <w:lang w:val="fr-SN"/>
                  </w:rPr>
                </w:rPrChange>
              </w:rPr>
            </w:pPr>
            <w:r w:rsidRPr="0057718E">
              <w:t>0.99</w:t>
            </w:r>
          </w:p>
        </w:tc>
        <w:tc>
          <w:tcPr>
            <w:tcW w:w="720" w:type="dxa"/>
          </w:tcPr>
          <w:p w14:paraId="6456827A" w14:textId="2F9C7A18"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58" w:author="Microsoft Office User" w:date="2025-01-28T16:29:00Z">
                  <w:rPr>
                    <w:lang w:val="fr-SN"/>
                  </w:rPr>
                </w:rPrChange>
              </w:rPr>
            </w:pPr>
            <w:r w:rsidRPr="0057718E">
              <w:t>1.00</w:t>
            </w:r>
          </w:p>
        </w:tc>
        <w:tc>
          <w:tcPr>
            <w:tcW w:w="1075" w:type="dxa"/>
          </w:tcPr>
          <w:p w14:paraId="65D87615" w14:textId="77777777"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59" w:author="Microsoft Office User" w:date="2025-01-28T16:29:00Z">
                  <w:rPr>
                    <w:lang w:val="fr-SN"/>
                  </w:rPr>
                </w:rPrChange>
              </w:rPr>
            </w:pPr>
            <w:r w:rsidRPr="0057718E">
              <w:rPr>
                <w:rPrChange w:id="4860" w:author="Microsoft Office User" w:date="2025-01-28T16:29:00Z">
                  <w:rPr>
                    <w:lang w:val="fr-SN"/>
                  </w:rPr>
                </w:rPrChange>
              </w:rPr>
              <w:t>200</w:t>
            </w:r>
          </w:p>
        </w:tc>
      </w:tr>
      <w:tr w:rsidR="000C439D" w:rsidRPr="0057718E" w14:paraId="251E7B2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814C3D" w14:textId="77777777" w:rsidR="000C439D" w:rsidRPr="0057718E" w:rsidRDefault="000C439D" w:rsidP="000C439D">
            <w:pPr>
              <w:rPr>
                <w:rPrChange w:id="4861" w:author="Microsoft Office User" w:date="2025-01-28T16:29:00Z">
                  <w:rPr>
                    <w:lang w:val="fr-SN"/>
                  </w:rPr>
                </w:rPrChange>
              </w:rPr>
            </w:pPr>
            <w:r w:rsidRPr="0057718E">
              <w:rPr>
                <w:rPrChange w:id="4862" w:author="Microsoft Office User" w:date="2025-01-28T16:29:00Z">
                  <w:rPr>
                    <w:lang w:val="fr-SN"/>
                  </w:rPr>
                </w:rPrChange>
              </w:rPr>
              <w:t>Calculer</w:t>
            </w:r>
          </w:p>
        </w:tc>
        <w:tc>
          <w:tcPr>
            <w:tcW w:w="720" w:type="dxa"/>
          </w:tcPr>
          <w:p w14:paraId="3256768F" w14:textId="47E2F73B"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63" w:author="Microsoft Office User" w:date="2025-01-28T16:29:00Z">
                  <w:rPr>
                    <w:lang w:val="fr-SN"/>
                  </w:rPr>
                </w:rPrChange>
              </w:rPr>
            </w:pPr>
            <w:r w:rsidRPr="0057718E">
              <w:t>1.00</w:t>
            </w:r>
          </w:p>
        </w:tc>
        <w:tc>
          <w:tcPr>
            <w:tcW w:w="810" w:type="dxa"/>
          </w:tcPr>
          <w:p w14:paraId="3A0F20D8" w14:textId="494A9931"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64" w:author="Microsoft Office User" w:date="2025-01-28T16:29:00Z">
                  <w:rPr>
                    <w:lang w:val="fr-SN"/>
                  </w:rPr>
                </w:rPrChange>
              </w:rPr>
            </w:pPr>
            <w:r w:rsidRPr="0057718E">
              <w:t>1.00</w:t>
            </w:r>
          </w:p>
        </w:tc>
        <w:tc>
          <w:tcPr>
            <w:tcW w:w="720" w:type="dxa"/>
          </w:tcPr>
          <w:p w14:paraId="716BD096" w14:textId="18460F91"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65" w:author="Microsoft Office User" w:date="2025-01-28T16:29:00Z">
                  <w:rPr>
                    <w:lang w:val="fr-SN"/>
                  </w:rPr>
                </w:rPrChange>
              </w:rPr>
            </w:pPr>
            <w:r w:rsidRPr="0057718E">
              <w:t>1.00</w:t>
            </w:r>
          </w:p>
        </w:tc>
        <w:tc>
          <w:tcPr>
            <w:tcW w:w="720" w:type="dxa"/>
          </w:tcPr>
          <w:p w14:paraId="502E0DB1" w14:textId="237321E4"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66" w:author="Microsoft Office User" w:date="2025-01-28T16:29:00Z">
                  <w:rPr>
                    <w:lang w:val="fr-SN"/>
                  </w:rPr>
                </w:rPrChange>
              </w:rPr>
            </w:pPr>
            <w:r w:rsidRPr="0057718E">
              <w:t>1.00</w:t>
            </w:r>
          </w:p>
        </w:tc>
        <w:tc>
          <w:tcPr>
            <w:tcW w:w="810" w:type="dxa"/>
          </w:tcPr>
          <w:p w14:paraId="11D01B3E" w14:textId="13345C9B"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67" w:author="Microsoft Office User" w:date="2025-01-28T16:29:00Z">
                  <w:rPr>
                    <w:lang w:val="fr-SN"/>
                  </w:rPr>
                </w:rPrChange>
              </w:rPr>
            </w:pPr>
            <w:r w:rsidRPr="0057718E">
              <w:t>1.00</w:t>
            </w:r>
          </w:p>
        </w:tc>
        <w:tc>
          <w:tcPr>
            <w:tcW w:w="810" w:type="dxa"/>
          </w:tcPr>
          <w:p w14:paraId="77B1C820" w14:textId="1F1F78DE"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68" w:author="Microsoft Office User" w:date="2025-01-28T16:29:00Z">
                  <w:rPr>
                    <w:lang w:val="fr-SN"/>
                  </w:rPr>
                </w:rPrChange>
              </w:rPr>
            </w:pPr>
            <w:r w:rsidRPr="0057718E">
              <w:t>1.00</w:t>
            </w:r>
          </w:p>
        </w:tc>
        <w:tc>
          <w:tcPr>
            <w:tcW w:w="720" w:type="dxa"/>
          </w:tcPr>
          <w:p w14:paraId="7A577313" w14:textId="36755F0E"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69" w:author="Microsoft Office User" w:date="2025-01-28T16:29:00Z">
                  <w:rPr>
                    <w:lang w:val="fr-SN"/>
                  </w:rPr>
                </w:rPrChange>
              </w:rPr>
            </w:pPr>
            <w:r w:rsidRPr="0057718E">
              <w:t>1.00</w:t>
            </w:r>
          </w:p>
        </w:tc>
        <w:tc>
          <w:tcPr>
            <w:tcW w:w="720" w:type="dxa"/>
          </w:tcPr>
          <w:p w14:paraId="07E69F0F" w14:textId="4574FC93"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70" w:author="Microsoft Office User" w:date="2025-01-28T16:29:00Z">
                  <w:rPr>
                    <w:lang w:val="fr-SN"/>
                  </w:rPr>
                </w:rPrChange>
              </w:rPr>
            </w:pPr>
            <w:r w:rsidRPr="0057718E">
              <w:t>1.00</w:t>
            </w:r>
          </w:p>
        </w:tc>
        <w:tc>
          <w:tcPr>
            <w:tcW w:w="720" w:type="dxa"/>
          </w:tcPr>
          <w:p w14:paraId="3570BF5E" w14:textId="2104AA43"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71" w:author="Microsoft Office User" w:date="2025-01-28T16:29:00Z">
                  <w:rPr>
                    <w:lang w:val="fr-SN"/>
                  </w:rPr>
                </w:rPrChange>
              </w:rPr>
            </w:pPr>
            <w:r w:rsidRPr="0057718E">
              <w:t>1.00</w:t>
            </w:r>
          </w:p>
        </w:tc>
        <w:tc>
          <w:tcPr>
            <w:tcW w:w="1075" w:type="dxa"/>
          </w:tcPr>
          <w:p w14:paraId="416A467A" w14:textId="77777777"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72" w:author="Microsoft Office User" w:date="2025-01-28T16:29:00Z">
                  <w:rPr>
                    <w:lang w:val="fr-SN"/>
                  </w:rPr>
                </w:rPrChange>
              </w:rPr>
            </w:pPr>
            <w:r w:rsidRPr="0057718E">
              <w:rPr>
                <w:rPrChange w:id="4873" w:author="Microsoft Office User" w:date="2025-01-28T16:29:00Z">
                  <w:rPr>
                    <w:lang w:val="fr-SN"/>
                  </w:rPr>
                </w:rPrChange>
              </w:rPr>
              <w:t>200</w:t>
            </w:r>
          </w:p>
        </w:tc>
      </w:tr>
      <w:tr w:rsidR="000C439D" w:rsidRPr="0057718E" w14:paraId="5D08CF4C"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D686AC8" w14:textId="77777777" w:rsidR="000C439D" w:rsidRPr="0057718E" w:rsidRDefault="000C439D" w:rsidP="000C439D">
            <w:pPr>
              <w:rPr>
                <w:rPrChange w:id="4874" w:author="Microsoft Office User" w:date="2025-01-28T16:29:00Z">
                  <w:rPr>
                    <w:lang w:val="fr-SN"/>
                  </w:rPr>
                </w:rPrChange>
              </w:rPr>
            </w:pPr>
            <w:r w:rsidRPr="0057718E">
              <w:rPr>
                <w:rPrChange w:id="4875" w:author="Microsoft Office User" w:date="2025-01-28T16:29:00Z">
                  <w:rPr>
                    <w:lang w:val="fr-SN"/>
                  </w:rPr>
                </w:rPrChange>
              </w:rPr>
              <w:t>Définition</w:t>
            </w:r>
          </w:p>
        </w:tc>
        <w:tc>
          <w:tcPr>
            <w:tcW w:w="720" w:type="dxa"/>
          </w:tcPr>
          <w:p w14:paraId="49D530AE" w14:textId="69337509"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76" w:author="Microsoft Office User" w:date="2025-01-28T16:29:00Z">
                  <w:rPr>
                    <w:lang w:val="fr-SN"/>
                  </w:rPr>
                </w:rPrChange>
              </w:rPr>
            </w:pPr>
            <w:r w:rsidRPr="0057718E">
              <w:t>1.00</w:t>
            </w:r>
          </w:p>
        </w:tc>
        <w:tc>
          <w:tcPr>
            <w:tcW w:w="810" w:type="dxa"/>
          </w:tcPr>
          <w:p w14:paraId="12B95BA1" w14:textId="4DE3CA76"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77" w:author="Microsoft Office User" w:date="2025-01-28T16:29:00Z">
                  <w:rPr>
                    <w:lang w:val="fr-SN"/>
                  </w:rPr>
                </w:rPrChange>
              </w:rPr>
            </w:pPr>
            <w:r w:rsidRPr="0057718E">
              <w:t>0.99</w:t>
            </w:r>
          </w:p>
        </w:tc>
        <w:tc>
          <w:tcPr>
            <w:tcW w:w="720" w:type="dxa"/>
          </w:tcPr>
          <w:p w14:paraId="6BFCEFD9" w14:textId="52CFF6F4"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78" w:author="Microsoft Office User" w:date="2025-01-28T16:29:00Z">
                  <w:rPr>
                    <w:lang w:val="fr-SN"/>
                  </w:rPr>
                </w:rPrChange>
              </w:rPr>
            </w:pPr>
            <w:r w:rsidRPr="0057718E">
              <w:t>1.00</w:t>
            </w:r>
          </w:p>
        </w:tc>
        <w:tc>
          <w:tcPr>
            <w:tcW w:w="720" w:type="dxa"/>
          </w:tcPr>
          <w:p w14:paraId="618A5928" w14:textId="12E7F156"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79" w:author="Microsoft Office User" w:date="2025-01-28T16:29:00Z">
                  <w:rPr>
                    <w:lang w:val="fr-SN"/>
                  </w:rPr>
                </w:rPrChange>
              </w:rPr>
            </w:pPr>
            <w:r w:rsidRPr="0057718E">
              <w:t>0.84</w:t>
            </w:r>
          </w:p>
        </w:tc>
        <w:tc>
          <w:tcPr>
            <w:tcW w:w="810" w:type="dxa"/>
          </w:tcPr>
          <w:p w14:paraId="138B4128" w14:textId="5AD16CAA"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80" w:author="Microsoft Office User" w:date="2025-01-28T16:29:00Z">
                  <w:rPr>
                    <w:lang w:val="fr-SN"/>
                  </w:rPr>
                </w:rPrChange>
              </w:rPr>
            </w:pPr>
            <w:r w:rsidRPr="0057718E">
              <w:t>1.00</w:t>
            </w:r>
          </w:p>
        </w:tc>
        <w:tc>
          <w:tcPr>
            <w:tcW w:w="810" w:type="dxa"/>
          </w:tcPr>
          <w:p w14:paraId="604F450A" w14:textId="156CAAA7"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81" w:author="Microsoft Office User" w:date="2025-01-28T16:29:00Z">
                  <w:rPr>
                    <w:lang w:val="fr-SN"/>
                  </w:rPr>
                </w:rPrChange>
              </w:rPr>
            </w:pPr>
            <w:r w:rsidRPr="0057718E">
              <w:t>0.86</w:t>
            </w:r>
          </w:p>
        </w:tc>
        <w:tc>
          <w:tcPr>
            <w:tcW w:w="720" w:type="dxa"/>
          </w:tcPr>
          <w:p w14:paraId="5C188299" w14:textId="4FCC5DF3"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82" w:author="Microsoft Office User" w:date="2025-01-28T16:29:00Z">
                  <w:rPr>
                    <w:lang w:val="fr-SN"/>
                  </w:rPr>
                </w:rPrChange>
              </w:rPr>
            </w:pPr>
            <w:r w:rsidRPr="0057718E">
              <w:t>0.91</w:t>
            </w:r>
          </w:p>
        </w:tc>
        <w:tc>
          <w:tcPr>
            <w:tcW w:w="720" w:type="dxa"/>
          </w:tcPr>
          <w:p w14:paraId="33570BFD" w14:textId="340A6CA5"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83" w:author="Microsoft Office User" w:date="2025-01-28T16:29:00Z">
                  <w:rPr>
                    <w:lang w:val="fr-SN"/>
                  </w:rPr>
                </w:rPrChange>
              </w:rPr>
            </w:pPr>
            <w:r w:rsidRPr="0057718E">
              <w:t>1.00</w:t>
            </w:r>
          </w:p>
        </w:tc>
        <w:tc>
          <w:tcPr>
            <w:tcW w:w="720" w:type="dxa"/>
          </w:tcPr>
          <w:p w14:paraId="2D73ABAC" w14:textId="4B048104"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84" w:author="Microsoft Office User" w:date="2025-01-28T16:29:00Z">
                  <w:rPr>
                    <w:lang w:val="fr-SN"/>
                  </w:rPr>
                </w:rPrChange>
              </w:rPr>
            </w:pPr>
            <w:r w:rsidRPr="0057718E">
              <w:t>0.93</w:t>
            </w:r>
          </w:p>
        </w:tc>
        <w:tc>
          <w:tcPr>
            <w:tcW w:w="1075" w:type="dxa"/>
          </w:tcPr>
          <w:p w14:paraId="498DB941" w14:textId="77777777" w:rsidR="000C439D" w:rsidRPr="0057718E" w:rsidRDefault="000C439D" w:rsidP="000C439D">
            <w:pPr>
              <w:cnfStyle w:val="000000000000" w:firstRow="0" w:lastRow="0" w:firstColumn="0" w:lastColumn="0" w:oddVBand="0" w:evenVBand="0" w:oddHBand="0" w:evenHBand="0" w:firstRowFirstColumn="0" w:firstRowLastColumn="0" w:lastRowFirstColumn="0" w:lastRowLastColumn="0"/>
              <w:rPr>
                <w:rPrChange w:id="4885" w:author="Microsoft Office User" w:date="2025-01-28T16:29:00Z">
                  <w:rPr>
                    <w:lang w:val="fr-SN"/>
                  </w:rPr>
                </w:rPrChange>
              </w:rPr>
            </w:pPr>
            <w:r w:rsidRPr="0057718E">
              <w:rPr>
                <w:rPrChange w:id="4886" w:author="Microsoft Office User" w:date="2025-01-28T16:29:00Z">
                  <w:rPr>
                    <w:lang w:val="fr-SN"/>
                  </w:rPr>
                </w:rPrChange>
              </w:rPr>
              <w:t>200</w:t>
            </w:r>
          </w:p>
        </w:tc>
      </w:tr>
      <w:tr w:rsidR="000C439D" w:rsidRPr="0057718E" w14:paraId="39207AE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6058AE6" w14:textId="77777777" w:rsidR="000C439D" w:rsidRPr="0057718E" w:rsidRDefault="000C439D" w:rsidP="000C439D">
            <w:pPr>
              <w:rPr>
                <w:rPrChange w:id="4887" w:author="Microsoft Office User" w:date="2025-01-28T16:29:00Z">
                  <w:rPr>
                    <w:lang w:val="fr-SN"/>
                  </w:rPr>
                </w:rPrChange>
              </w:rPr>
            </w:pPr>
            <w:r w:rsidRPr="0057718E">
              <w:rPr>
                <w:rPrChange w:id="4888" w:author="Microsoft Office User" w:date="2025-01-28T16:29:00Z">
                  <w:rPr>
                    <w:lang w:val="fr-SN"/>
                  </w:rPr>
                </w:rPrChange>
              </w:rPr>
              <w:t>Quitter</w:t>
            </w:r>
          </w:p>
        </w:tc>
        <w:tc>
          <w:tcPr>
            <w:tcW w:w="720" w:type="dxa"/>
          </w:tcPr>
          <w:p w14:paraId="0DAE6FCD" w14:textId="761DDBF8"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89" w:author="Microsoft Office User" w:date="2025-01-28T16:29:00Z">
                  <w:rPr>
                    <w:lang w:val="fr-SN"/>
                  </w:rPr>
                </w:rPrChange>
              </w:rPr>
            </w:pPr>
            <w:r w:rsidRPr="0057718E">
              <w:t>1.00</w:t>
            </w:r>
          </w:p>
        </w:tc>
        <w:tc>
          <w:tcPr>
            <w:tcW w:w="810" w:type="dxa"/>
          </w:tcPr>
          <w:p w14:paraId="7803C191" w14:textId="36DAECA8"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90" w:author="Microsoft Office User" w:date="2025-01-28T16:29:00Z">
                  <w:rPr>
                    <w:lang w:val="fr-SN"/>
                  </w:rPr>
                </w:rPrChange>
              </w:rPr>
            </w:pPr>
            <w:r w:rsidRPr="0057718E">
              <w:t>1.00</w:t>
            </w:r>
          </w:p>
        </w:tc>
        <w:tc>
          <w:tcPr>
            <w:tcW w:w="720" w:type="dxa"/>
          </w:tcPr>
          <w:p w14:paraId="4325DD6C" w14:textId="0F41E136"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91" w:author="Microsoft Office User" w:date="2025-01-28T16:29:00Z">
                  <w:rPr>
                    <w:lang w:val="fr-SN"/>
                  </w:rPr>
                </w:rPrChange>
              </w:rPr>
            </w:pPr>
            <w:r w:rsidRPr="0057718E">
              <w:t>1.00</w:t>
            </w:r>
          </w:p>
        </w:tc>
        <w:tc>
          <w:tcPr>
            <w:tcW w:w="720" w:type="dxa"/>
          </w:tcPr>
          <w:p w14:paraId="1EAC5AEB" w14:textId="67222AFC"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92" w:author="Microsoft Office User" w:date="2025-01-28T16:29:00Z">
                  <w:rPr>
                    <w:lang w:val="fr-SN"/>
                  </w:rPr>
                </w:rPrChange>
              </w:rPr>
            </w:pPr>
            <w:r w:rsidRPr="0057718E">
              <w:t>1.00</w:t>
            </w:r>
          </w:p>
        </w:tc>
        <w:tc>
          <w:tcPr>
            <w:tcW w:w="810" w:type="dxa"/>
          </w:tcPr>
          <w:p w14:paraId="5528A550" w14:textId="2F42A51A"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93" w:author="Microsoft Office User" w:date="2025-01-28T16:29:00Z">
                  <w:rPr>
                    <w:lang w:val="fr-SN"/>
                  </w:rPr>
                </w:rPrChange>
              </w:rPr>
            </w:pPr>
            <w:r w:rsidRPr="0057718E">
              <w:t>1.00</w:t>
            </w:r>
          </w:p>
        </w:tc>
        <w:tc>
          <w:tcPr>
            <w:tcW w:w="810" w:type="dxa"/>
          </w:tcPr>
          <w:p w14:paraId="135AD3E5" w14:textId="04DB7F85"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94" w:author="Microsoft Office User" w:date="2025-01-28T16:29:00Z">
                  <w:rPr>
                    <w:lang w:val="fr-SN"/>
                  </w:rPr>
                </w:rPrChange>
              </w:rPr>
            </w:pPr>
            <w:r w:rsidRPr="0057718E">
              <w:t>1.00</w:t>
            </w:r>
          </w:p>
        </w:tc>
        <w:tc>
          <w:tcPr>
            <w:tcW w:w="720" w:type="dxa"/>
          </w:tcPr>
          <w:p w14:paraId="1E7FA5E6" w14:textId="6E3D0027"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95" w:author="Microsoft Office User" w:date="2025-01-28T16:29:00Z">
                  <w:rPr>
                    <w:lang w:val="fr-SN"/>
                  </w:rPr>
                </w:rPrChange>
              </w:rPr>
            </w:pPr>
            <w:r w:rsidRPr="0057718E">
              <w:t>1.00</w:t>
            </w:r>
          </w:p>
        </w:tc>
        <w:tc>
          <w:tcPr>
            <w:tcW w:w="720" w:type="dxa"/>
          </w:tcPr>
          <w:p w14:paraId="220C3AC1" w14:textId="0EF6B63C"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96" w:author="Microsoft Office User" w:date="2025-01-28T16:29:00Z">
                  <w:rPr>
                    <w:lang w:val="fr-SN"/>
                  </w:rPr>
                </w:rPrChange>
              </w:rPr>
            </w:pPr>
            <w:r w:rsidRPr="0057718E">
              <w:t>1.00</w:t>
            </w:r>
          </w:p>
        </w:tc>
        <w:tc>
          <w:tcPr>
            <w:tcW w:w="720" w:type="dxa"/>
          </w:tcPr>
          <w:p w14:paraId="4A36BB8E" w14:textId="06D64488"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97" w:author="Microsoft Office User" w:date="2025-01-28T16:29:00Z">
                  <w:rPr>
                    <w:lang w:val="fr-SN"/>
                  </w:rPr>
                </w:rPrChange>
              </w:rPr>
            </w:pPr>
            <w:r w:rsidRPr="0057718E">
              <w:t>1.00</w:t>
            </w:r>
          </w:p>
        </w:tc>
        <w:tc>
          <w:tcPr>
            <w:tcW w:w="1075" w:type="dxa"/>
          </w:tcPr>
          <w:p w14:paraId="30C60E54" w14:textId="77777777" w:rsidR="000C439D" w:rsidRPr="0057718E" w:rsidRDefault="000C439D" w:rsidP="000C439D">
            <w:pPr>
              <w:cnfStyle w:val="000000100000" w:firstRow="0" w:lastRow="0" w:firstColumn="0" w:lastColumn="0" w:oddVBand="0" w:evenVBand="0" w:oddHBand="1" w:evenHBand="0" w:firstRowFirstColumn="0" w:firstRowLastColumn="0" w:lastRowFirstColumn="0" w:lastRowLastColumn="0"/>
              <w:rPr>
                <w:rPrChange w:id="4898" w:author="Microsoft Office User" w:date="2025-01-28T16:29:00Z">
                  <w:rPr>
                    <w:lang w:val="fr-SN"/>
                  </w:rPr>
                </w:rPrChange>
              </w:rPr>
            </w:pPr>
            <w:r w:rsidRPr="0057718E">
              <w:rPr>
                <w:rPrChange w:id="4899" w:author="Microsoft Office User" w:date="2025-01-28T16:29:00Z">
                  <w:rPr>
                    <w:lang w:val="fr-SN"/>
                  </w:rPr>
                </w:rPrChange>
              </w:rPr>
              <w:t>200</w:t>
            </w:r>
          </w:p>
        </w:tc>
      </w:tr>
      <w:tr w:rsidR="00703313" w:rsidRPr="0057718E" w14:paraId="505EF00D"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2E175685" w14:textId="77777777" w:rsidR="00703313" w:rsidRPr="0057718E" w:rsidRDefault="00703313" w:rsidP="008D63AC">
            <w:pPr>
              <w:rPr>
                <w:rPrChange w:id="4900" w:author="Microsoft Office User" w:date="2025-01-28T16:29:00Z">
                  <w:rPr>
                    <w:lang w:val="fr-SN"/>
                  </w:rPr>
                </w:rPrChange>
              </w:rPr>
            </w:pPr>
          </w:p>
        </w:tc>
      </w:tr>
      <w:tr w:rsidR="00A16414" w:rsidRPr="0057718E" w14:paraId="7732EEA2" w14:textId="77777777" w:rsidTr="005156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52C045A" w14:textId="77777777" w:rsidR="00A16414" w:rsidRPr="0057718E" w:rsidRDefault="00A16414" w:rsidP="008D63AC">
            <w:pPr>
              <w:rPr>
                <w:i/>
                <w:iCs/>
                <w:rPrChange w:id="4901" w:author="Microsoft Office User" w:date="2025-01-28T16:29:00Z">
                  <w:rPr>
                    <w:i/>
                    <w:iCs/>
                    <w:lang w:val="fr-SN"/>
                  </w:rPr>
                </w:rPrChange>
              </w:rPr>
            </w:pPr>
            <w:proofErr w:type="spellStart"/>
            <w:r w:rsidRPr="0057718E">
              <w:rPr>
                <w:i/>
                <w:iCs/>
                <w:rPrChange w:id="4902" w:author="Microsoft Office User" w:date="2025-01-28T16:29:00Z">
                  <w:rPr>
                    <w:i/>
                    <w:iCs/>
                    <w:lang w:val="fr-SN"/>
                  </w:rPr>
                </w:rPrChange>
              </w:rPr>
              <w:t>Accuracy</w:t>
            </w:r>
            <w:proofErr w:type="spellEnd"/>
          </w:p>
        </w:tc>
        <w:tc>
          <w:tcPr>
            <w:tcW w:w="4590" w:type="dxa"/>
            <w:gridSpan w:val="6"/>
          </w:tcPr>
          <w:p w14:paraId="64AFE488" w14:textId="77777777" w:rsidR="00A16414" w:rsidRPr="0057718E" w:rsidRDefault="00A16414" w:rsidP="008D63AC">
            <w:pPr>
              <w:cnfStyle w:val="000000100000" w:firstRow="0" w:lastRow="0" w:firstColumn="0" w:lastColumn="0" w:oddVBand="0" w:evenVBand="0" w:oddHBand="1" w:evenHBand="0" w:firstRowFirstColumn="0" w:firstRowLastColumn="0" w:lastRowFirstColumn="0" w:lastRowLastColumn="0"/>
              <w:rPr>
                <w:rPrChange w:id="4903" w:author="Microsoft Office User" w:date="2025-01-28T16:29:00Z">
                  <w:rPr>
                    <w:lang w:val="fr-SN"/>
                  </w:rPr>
                </w:rPrChange>
              </w:rPr>
            </w:pPr>
          </w:p>
        </w:tc>
        <w:tc>
          <w:tcPr>
            <w:tcW w:w="720" w:type="dxa"/>
          </w:tcPr>
          <w:p w14:paraId="5480FADD" w14:textId="77777777" w:rsidR="00A16414" w:rsidRPr="0057718E" w:rsidRDefault="00A16414" w:rsidP="008D63AC">
            <w:pPr>
              <w:cnfStyle w:val="000000100000" w:firstRow="0" w:lastRow="0" w:firstColumn="0" w:lastColumn="0" w:oddVBand="0" w:evenVBand="0" w:oddHBand="1" w:evenHBand="0" w:firstRowFirstColumn="0" w:firstRowLastColumn="0" w:lastRowFirstColumn="0" w:lastRowLastColumn="0"/>
              <w:rPr>
                <w:rPrChange w:id="4904" w:author="Microsoft Office User" w:date="2025-01-28T16:29:00Z">
                  <w:rPr>
                    <w:lang w:val="fr-SN"/>
                  </w:rPr>
                </w:rPrChange>
              </w:rPr>
            </w:pPr>
            <w:r w:rsidRPr="0057718E">
              <w:rPr>
                <w:rPrChange w:id="4905" w:author="Microsoft Office User" w:date="2025-01-28T16:29:00Z">
                  <w:rPr>
                    <w:lang w:val="fr-SN"/>
                  </w:rPr>
                </w:rPrChange>
              </w:rPr>
              <w:t>0.97</w:t>
            </w:r>
          </w:p>
        </w:tc>
        <w:tc>
          <w:tcPr>
            <w:tcW w:w="720" w:type="dxa"/>
          </w:tcPr>
          <w:p w14:paraId="7324C3C1" w14:textId="6940FA8F" w:rsidR="00A16414" w:rsidRPr="0057718E" w:rsidRDefault="00B93167" w:rsidP="008D63AC">
            <w:pPr>
              <w:cnfStyle w:val="000000100000" w:firstRow="0" w:lastRow="0" w:firstColumn="0" w:lastColumn="0" w:oddVBand="0" w:evenVBand="0" w:oddHBand="1" w:evenHBand="0" w:firstRowFirstColumn="0" w:firstRowLastColumn="0" w:lastRowFirstColumn="0" w:lastRowLastColumn="0"/>
              <w:rPr>
                <w:rPrChange w:id="4906" w:author="Microsoft Office User" w:date="2025-01-28T16:29:00Z">
                  <w:rPr>
                    <w:lang w:val="fr-SN"/>
                  </w:rPr>
                </w:rPrChange>
              </w:rPr>
            </w:pPr>
            <w:r w:rsidRPr="0057718E">
              <w:rPr>
                <w:rPrChange w:id="4907" w:author="Microsoft Office User" w:date="2025-01-28T16:29:00Z">
                  <w:rPr>
                    <w:lang w:val="fr-SN"/>
                  </w:rPr>
                </w:rPrChange>
              </w:rPr>
              <w:t>0.99</w:t>
            </w:r>
          </w:p>
        </w:tc>
        <w:tc>
          <w:tcPr>
            <w:tcW w:w="720" w:type="dxa"/>
          </w:tcPr>
          <w:p w14:paraId="4ADF2E91" w14:textId="6E311D0F" w:rsidR="00A16414" w:rsidRPr="0057718E" w:rsidRDefault="00C212BE" w:rsidP="008D63AC">
            <w:pPr>
              <w:cnfStyle w:val="000000100000" w:firstRow="0" w:lastRow="0" w:firstColumn="0" w:lastColumn="0" w:oddVBand="0" w:evenVBand="0" w:oddHBand="1" w:evenHBand="0" w:firstRowFirstColumn="0" w:firstRowLastColumn="0" w:lastRowFirstColumn="0" w:lastRowLastColumn="0"/>
              <w:rPr>
                <w:rPrChange w:id="4908" w:author="Microsoft Office User" w:date="2025-01-28T16:29:00Z">
                  <w:rPr>
                    <w:lang w:val="fr-SN"/>
                  </w:rPr>
                </w:rPrChange>
              </w:rPr>
            </w:pPr>
            <w:r w:rsidRPr="0057718E">
              <w:rPr>
                <w:rPrChange w:id="4909" w:author="Microsoft Office User" w:date="2025-01-28T16:29:00Z">
                  <w:rPr>
                    <w:lang w:val="fr-SN"/>
                  </w:rPr>
                </w:rPrChange>
              </w:rPr>
              <w:t>0.98</w:t>
            </w:r>
          </w:p>
        </w:tc>
        <w:tc>
          <w:tcPr>
            <w:tcW w:w="1075" w:type="dxa"/>
          </w:tcPr>
          <w:p w14:paraId="6F0A3F7F" w14:textId="77777777" w:rsidR="00A16414" w:rsidRPr="0057718E" w:rsidRDefault="00A16414" w:rsidP="006031F9">
            <w:pPr>
              <w:keepNext/>
              <w:cnfStyle w:val="000000100000" w:firstRow="0" w:lastRow="0" w:firstColumn="0" w:lastColumn="0" w:oddVBand="0" w:evenVBand="0" w:oddHBand="1" w:evenHBand="0" w:firstRowFirstColumn="0" w:firstRowLastColumn="0" w:lastRowFirstColumn="0" w:lastRowLastColumn="0"/>
              <w:rPr>
                <w:rPrChange w:id="4910" w:author="Microsoft Office User" w:date="2025-01-28T16:29:00Z">
                  <w:rPr>
                    <w:lang w:val="fr-SN"/>
                  </w:rPr>
                </w:rPrChange>
              </w:rPr>
            </w:pPr>
            <w:r w:rsidRPr="0057718E">
              <w:rPr>
                <w:rPrChange w:id="4911" w:author="Microsoft Office User" w:date="2025-01-28T16:29:00Z">
                  <w:rPr>
                    <w:lang w:val="fr-SN"/>
                  </w:rPr>
                </w:rPrChange>
              </w:rPr>
              <w:t>1800</w:t>
            </w:r>
          </w:p>
        </w:tc>
      </w:tr>
    </w:tbl>
    <w:p w14:paraId="14CE2846" w14:textId="71E205BF" w:rsidR="00E41C98" w:rsidRPr="0057718E" w:rsidRDefault="006031F9" w:rsidP="006031F9">
      <w:pPr>
        <w:pStyle w:val="Lgende"/>
        <w:jc w:val="center"/>
        <w:rPr>
          <w:rPrChange w:id="4912" w:author="Microsoft Office User" w:date="2025-01-28T16:29:00Z">
            <w:rPr>
              <w:lang w:val="fr-SN"/>
            </w:rPr>
          </w:rPrChange>
        </w:rPr>
      </w:pPr>
      <w:bookmarkStart w:id="4913" w:name="_Toc188724017"/>
      <w:r w:rsidRPr="0057718E">
        <w:rPr>
          <w:rPrChange w:id="4914" w:author="Microsoft Office User" w:date="2025-01-28T16:29:00Z">
            <w:rPr>
              <w:lang w:val="fr-SN"/>
            </w:rPr>
          </w:rPrChange>
        </w:rPr>
        <w:t xml:space="preserve">Tableau </w:t>
      </w:r>
      <w:r w:rsidRPr="0057718E">
        <w:rPr>
          <w:rPrChange w:id="4915" w:author="Microsoft Office User" w:date="2025-01-28T16:29:00Z">
            <w:rPr>
              <w:lang w:val="fr-SN"/>
            </w:rPr>
          </w:rPrChange>
        </w:rPr>
        <w:fldChar w:fldCharType="begin"/>
      </w:r>
      <w:r w:rsidRPr="0057718E">
        <w:rPr>
          <w:rPrChange w:id="4916" w:author="Microsoft Office User" w:date="2025-01-28T16:29:00Z">
            <w:rPr>
              <w:lang w:val="fr-SN"/>
            </w:rPr>
          </w:rPrChange>
        </w:rPr>
        <w:instrText xml:space="preserve"> SEQ Tableau \* ARABIC </w:instrText>
      </w:r>
      <w:r w:rsidRPr="0057718E">
        <w:rPr>
          <w:rPrChange w:id="4917" w:author="Microsoft Office User" w:date="2025-01-28T16:29:00Z">
            <w:rPr>
              <w:lang w:val="fr-SN"/>
            </w:rPr>
          </w:rPrChange>
        </w:rPr>
        <w:fldChar w:fldCharType="separate"/>
      </w:r>
      <w:r w:rsidR="0016411D" w:rsidRPr="0057718E">
        <w:rPr>
          <w:rPrChange w:id="4918" w:author="Microsoft Office User" w:date="2025-01-28T16:29:00Z">
            <w:rPr>
              <w:noProof/>
              <w:lang w:val="fr-SN"/>
            </w:rPr>
          </w:rPrChange>
        </w:rPr>
        <w:t>14</w:t>
      </w:r>
      <w:r w:rsidRPr="0057718E">
        <w:rPr>
          <w:rPrChange w:id="4919" w:author="Microsoft Office User" w:date="2025-01-28T16:29:00Z">
            <w:rPr>
              <w:lang w:val="fr-SN"/>
            </w:rPr>
          </w:rPrChange>
        </w:rPr>
        <w:fldChar w:fldCharType="end"/>
      </w:r>
      <w:r w:rsidRPr="0057718E">
        <w:rPr>
          <w:rPrChange w:id="4920" w:author="Microsoft Office User" w:date="2025-01-28T16:29:00Z">
            <w:rPr>
              <w:lang w:val="fr-SN"/>
            </w:rPr>
          </w:rPrChange>
        </w:rPr>
        <w:t xml:space="preserve"> : Résultat gradient boost</w:t>
      </w:r>
      <w:bookmarkEnd w:id="4913"/>
    </w:p>
    <w:p w14:paraId="357C14F6" w14:textId="12EF06C6" w:rsidR="00E41C98" w:rsidRPr="0057718E" w:rsidRDefault="00E41C98" w:rsidP="00B9476C">
      <w:pPr>
        <w:pStyle w:val="Paragraphedeliste"/>
        <w:numPr>
          <w:ilvl w:val="1"/>
          <w:numId w:val="21"/>
        </w:numPr>
        <w:rPr>
          <w:rPrChange w:id="4921" w:author="Microsoft Office User" w:date="2025-01-28T16:29:00Z">
            <w:rPr>
              <w:lang w:val="fr-SN"/>
            </w:rPr>
          </w:rPrChange>
        </w:rPr>
      </w:pPr>
      <w:r w:rsidRPr="0057718E">
        <w:rPr>
          <w:i/>
          <w:iCs/>
          <w:rPrChange w:id="4922" w:author="Microsoft Office User" w:date="2025-01-28T16:29:00Z">
            <w:rPr>
              <w:i/>
              <w:iCs/>
              <w:lang w:val="fr-SN"/>
            </w:rPr>
          </w:rPrChange>
        </w:rPr>
        <w:t>KNN</w:t>
      </w:r>
    </w:p>
    <w:tbl>
      <w:tblPr>
        <w:tblStyle w:val="Tableausimp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rsidRPr="0057718E" w14:paraId="787A0151"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D545B8" w14:textId="77777777" w:rsidR="00703313" w:rsidRPr="0057718E" w:rsidRDefault="00703313" w:rsidP="008D63AC">
            <w:pPr>
              <w:rPr>
                <w:rPrChange w:id="4923" w:author="Microsoft Office User" w:date="2025-01-28T16:29:00Z">
                  <w:rPr>
                    <w:lang w:val="fr-SN"/>
                  </w:rPr>
                </w:rPrChange>
              </w:rPr>
            </w:pPr>
            <w:proofErr w:type="spellStart"/>
            <w:r w:rsidRPr="0057718E">
              <w:rPr>
                <w:rPrChange w:id="4924" w:author="Microsoft Office User" w:date="2025-01-28T16:29:00Z">
                  <w:rPr>
                    <w:lang w:val="fr-SN"/>
                  </w:rPr>
                </w:rPrChange>
              </w:rPr>
              <w:t>Intents</w:t>
            </w:r>
            <w:proofErr w:type="spellEnd"/>
          </w:p>
        </w:tc>
        <w:tc>
          <w:tcPr>
            <w:tcW w:w="2250" w:type="dxa"/>
            <w:gridSpan w:val="3"/>
          </w:tcPr>
          <w:p w14:paraId="32E06AF4"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925" w:author="Microsoft Office User" w:date="2025-01-28T16:29:00Z">
                  <w:rPr>
                    <w:lang w:val="fr-SN"/>
                  </w:rPr>
                </w:rPrChange>
              </w:rPr>
            </w:pPr>
            <w:r w:rsidRPr="0057718E">
              <w:rPr>
                <w:rPrChange w:id="4926" w:author="Microsoft Office User" w:date="2025-01-28T16:29:00Z">
                  <w:rPr>
                    <w:lang w:val="fr-SN"/>
                  </w:rPr>
                </w:rPrChange>
              </w:rPr>
              <w:t>Précision</w:t>
            </w:r>
          </w:p>
        </w:tc>
        <w:tc>
          <w:tcPr>
            <w:tcW w:w="2340" w:type="dxa"/>
            <w:gridSpan w:val="3"/>
          </w:tcPr>
          <w:p w14:paraId="6673D493"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i/>
                <w:iCs/>
                <w:rPrChange w:id="4927" w:author="Microsoft Office User" w:date="2025-01-28T16:29:00Z">
                  <w:rPr>
                    <w:i/>
                    <w:iCs/>
                    <w:lang w:val="fr-SN"/>
                  </w:rPr>
                </w:rPrChange>
              </w:rPr>
            </w:pPr>
            <w:proofErr w:type="spellStart"/>
            <w:r w:rsidRPr="0057718E">
              <w:rPr>
                <w:i/>
                <w:iCs/>
                <w:rPrChange w:id="4928" w:author="Microsoft Office User" w:date="2025-01-28T16:29:00Z">
                  <w:rPr>
                    <w:i/>
                    <w:iCs/>
                    <w:lang w:val="fr-SN"/>
                  </w:rPr>
                </w:rPrChange>
              </w:rPr>
              <w:t>Recall</w:t>
            </w:r>
            <w:proofErr w:type="spellEnd"/>
          </w:p>
        </w:tc>
        <w:tc>
          <w:tcPr>
            <w:tcW w:w="2160" w:type="dxa"/>
            <w:gridSpan w:val="3"/>
          </w:tcPr>
          <w:p w14:paraId="04AF059D"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929" w:author="Microsoft Office User" w:date="2025-01-28T16:29:00Z">
                  <w:rPr>
                    <w:lang w:val="fr-SN"/>
                  </w:rPr>
                </w:rPrChange>
              </w:rPr>
            </w:pPr>
            <w:r w:rsidRPr="0057718E">
              <w:rPr>
                <w:rPrChange w:id="4930" w:author="Microsoft Office User" w:date="2025-01-28T16:29:00Z">
                  <w:rPr>
                    <w:lang w:val="fr-SN"/>
                  </w:rPr>
                </w:rPrChange>
              </w:rPr>
              <w:t>F1-score</w:t>
            </w:r>
          </w:p>
        </w:tc>
        <w:tc>
          <w:tcPr>
            <w:tcW w:w="1075" w:type="dxa"/>
          </w:tcPr>
          <w:p w14:paraId="49771554" w14:textId="77777777" w:rsidR="00703313" w:rsidRPr="0057718E" w:rsidRDefault="00703313" w:rsidP="008D63AC">
            <w:pPr>
              <w:cnfStyle w:val="100000000000" w:firstRow="1" w:lastRow="0" w:firstColumn="0" w:lastColumn="0" w:oddVBand="0" w:evenVBand="0" w:oddHBand="0" w:evenHBand="0" w:firstRowFirstColumn="0" w:firstRowLastColumn="0" w:lastRowFirstColumn="0" w:lastRowLastColumn="0"/>
              <w:rPr>
                <w:rPrChange w:id="4931" w:author="Microsoft Office User" w:date="2025-01-28T16:29:00Z">
                  <w:rPr>
                    <w:lang w:val="fr-SN"/>
                  </w:rPr>
                </w:rPrChange>
              </w:rPr>
            </w:pPr>
            <w:r w:rsidRPr="0057718E">
              <w:rPr>
                <w:rPrChange w:id="4932" w:author="Microsoft Office User" w:date="2025-01-28T16:29:00Z">
                  <w:rPr>
                    <w:lang w:val="fr-SN"/>
                  </w:rPr>
                </w:rPrChange>
              </w:rPr>
              <w:t>Support</w:t>
            </w:r>
          </w:p>
        </w:tc>
      </w:tr>
      <w:tr w:rsidR="00703313" w:rsidRPr="0057718E" w14:paraId="2EFBC1D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917D67" w14:textId="77777777" w:rsidR="00703313" w:rsidRPr="0057718E" w:rsidRDefault="00703313" w:rsidP="008D63AC">
            <w:pPr>
              <w:rPr>
                <w:rPrChange w:id="4933" w:author="Microsoft Office User" w:date="2025-01-28T16:29:00Z">
                  <w:rPr>
                    <w:lang w:val="fr-SN"/>
                  </w:rPr>
                </w:rPrChange>
              </w:rPr>
            </w:pPr>
            <w:r w:rsidRPr="0057718E">
              <w:rPr>
                <w:rPrChange w:id="4934" w:author="Microsoft Office User" w:date="2025-01-28T16:29:00Z">
                  <w:rPr>
                    <w:lang w:val="fr-SN"/>
                  </w:rPr>
                </w:rPrChange>
              </w:rPr>
              <w:t>Banalité</w:t>
            </w:r>
          </w:p>
        </w:tc>
        <w:tc>
          <w:tcPr>
            <w:tcW w:w="720" w:type="dxa"/>
          </w:tcPr>
          <w:p w14:paraId="1784D7B9"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935" w:author="Microsoft Office User" w:date="2025-01-28T16:29:00Z">
                  <w:rPr>
                    <w:lang w:val="fr-SN"/>
                  </w:rPr>
                </w:rPrChange>
              </w:rPr>
            </w:pPr>
            <w:r w:rsidRPr="0057718E">
              <w:rPr>
                <w:rPrChange w:id="4936" w:author="Microsoft Office User" w:date="2025-01-28T16:29:00Z">
                  <w:rPr>
                    <w:lang w:val="fr-SN"/>
                  </w:rPr>
                </w:rPrChange>
              </w:rPr>
              <w:t>Bow</w:t>
            </w:r>
          </w:p>
        </w:tc>
        <w:tc>
          <w:tcPr>
            <w:tcW w:w="810" w:type="dxa"/>
          </w:tcPr>
          <w:p w14:paraId="5E549F0F"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937" w:author="Microsoft Office User" w:date="2025-01-28T16:29:00Z">
                  <w:rPr>
                    <w:lang w:val="fr-SN"/>
                  </w:rPr>
                </w:rPrChange>
              </w:rPr>
            </w:pPr>
            <w:r w:rsidRPr="0057718E">
              <w:rPr>
                <w:rPrChange w:id="4938" w:author="Microsoft Office User" w:date="2025-01-28T16:29:00Z">
                  <w:rPr>
                    <w:lang w:val="fr-SN"/>
                  </w:rPr>
                </w:rPrChange>
              </w:rPr>
              <w:t>Bon</w:t>
            </w:r>
          </w:p>
        </w:tc>
        <w:tc>
          <w:tcPr>
            <w:tcW w:w="720" w:type="dxa"/>
          </w:tcPr>
          <w:p w14:paraId="6F66EDE5"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939" w:author="Microsoft Office User" w:date="2025-01-28T16:29:00Z">
                  <w:rPr>
                    <w:lang w:val="fr-SN"/>
                  </w:rPr>
                </w:rPrChange>
              </w:rPr>
            </w:pPr>
            <w:r w:rsidRPr="0057718E">
              <w:rPr>
                <w:rPrChange w:id="4940" w:author="Microsoft Office User" w:date="2025-01-28T16:29:00Z">
                  <w:rPr>
                    <w:lang w:val="fr-SN"/>
                  </w:rPr>
                </w:rPrChange>
              </w:rPr>
              <w:t>Tf-</w:t>
            </w:r>
          </w:p>
        </w:tc>
        <w:tc>
          <w:tcPr>
            <w:tcW w:w="720" w:type="dxa"/>
          </w:tcPr>
          <w:p w14:paraId="5AC15629"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941" w:author="Microsoft Office User" w:date="2025-01-28T16:29:00Z">
                  <w:rPr>
                    <w:lang w:val="fr-SN"/>
                  </w:rPr>
                </w:rPrChange>
              </w:rPr>
            </w:pPr>
            <w:r w:rsidRPr="0057718E">
              <w:rPr>
                <w:rPrChange w:id="4942" w:author="Microsoft Office User" w:date="2025-01-28T16:29:00Z">
                  <w:rPr>
                    <w:lang w:val="fr-SN"/>
                  </w:rPr>
                </w:rPrChange>
              </w:rPr>
              <w:t>Bow</w:t>
            </w:r>
          </w:p>
        </w:tc>
        <w:tc>
          <w:tcPr>
            <w:tcW w:w="810" w:type="dxa"/>
          </w:tcPr>
          <w:p w14:paraId="4613595B"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943" w:author="Microsoft Office User" w:date="2025-01-28T16:29:00Z">
                  <w:rPr>
                    <w:lang w:val="fr-SN"/>
                  </w:rPr>
                </w:rPrChange>
              </w:rPr>
            </w:pPr>
            <w:r w:rsidRPr="0057718E">
              <w:rPr>
                <w:rPrChange w:id="4944" w:author="Microsoft Office User" w:date="2025-01-28T16:29:00Z">
                  <w:rPr>
                    <w:lang w:val="fr-SN"/>
                  </w:rPr>
                </w:rPrChange>
              </w:rPr>
              <w:t>Bon</w:t>
            </w:r>
          </w:p>
        </w:tc>
        <w:tc>
          <w:tcPr>
            <w:tcW w:w="810" w:type="dxa"/>
          </w:tcPr>
          <w:p w14:paraId="6F57D890"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945" w:author="Microsoft Office User" w:date="2025-01-28T16:29:00Z">
                  <w:rPr>
                    <w:lang w:val="fr-SN"/>
                  </w:rPr>
                </w:rPrChange>
              </w:rPr>
            </w:pPr>
            <w:r w:rsidRPr="0057718E">
              <w:rPr>
                <w:rPrChange w:id="4946" w:author="Microsoft Office User" w:date="2025-01-28T16:29:00Z">
                  <w:rPr>
                    <w:lang w:val="fr-SN"/>
                  </w:rPr>
                </w:rPrChange>
              </w:rPr>
              <w:t>Tf-</w:t>
            </w:r>
          </w:p>
        </w:tc>
        <w:tc>
          <w:tcPr>
            <w:tcW w:w="720" w:type="dxa"/>
          </w:tcPr>
          <w:p w14:paraId="181C0AB8"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947" w:author="Microsoft Office User" w:date="2025-01-28T16:29:00Z">
                  <w:rPr>
                    <w:lang w:val="fr-SN"/>
                  </w:rPr>
                </w:rPrChange>
              </w:rPr>
            </w:pPr>
            <w:r w:rsidRPr="0057718E">
              <w:rPr>
                <w:rPrChange w:id="4948" w:author="Microsoft Office User" w:date="2025-01-28T16:29:00Z">
                  <w:rPr>
                    <w:lang w:val="fr-SN"/>
                  </w:rPr>
                </w:rPrChange>
              </w:rPr>
              <w:t>Bow</w:t>
            </w:r>
          </w:p>
        </w:tc>
        <w:tc>
          <w:tcPr>
            <w:tcW w:w="720" w:type="dxa"/>
          </w:tcPr>
          <w:p w14:paraId="06D3F8CF"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949" w:author="Microsoft Office User" w:date="2025-01-28T16:29:00Z">
                  <w:rPr>
                    <w:lang w:val="fr-SN"/>
                  </w:rPr>
                </w:rPrChange>
              </w:rPr>
            </w:pPr>
            <w:r w:rsidRPr="0057718E">
              <w:rPr>
                <w:rPrChange w:id="4950" w:author="Microsoft Office User" w:date="2025-01-28T16:29:00Z">
                  <w:rPr>
                    <w:lang w:val="fr-SN"/>
                  </w:rPr>
                </w:rPrChange>
              </w:rPr>
              <w:t>Bon</w:t>
            </w:r>
          </w:p>
        </w:tc>
        <w:tc>
          <w:tcPr>
            <w:tcW w:w="720" w:type="dxa"/>
          </w:tcPr>
          <w:p w14:paraId="0CFCC703"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951" w:author="Microsoft Office User" w:date="2025-01-28T16:29:00Z">
                  <w:rPr>
                    <w:lang w:val="fr-SN"/>
                  </w:rPr>
                </w:rPrChange>
              </w:rPr>
            </w:pPr>
            <w:r w:rsidRPr="0057718E">
              <w:rPr>
                <w:rPrChange w:id="4952" w:author="Microsoft Office User" w:date="2025-01-28T16:29:00Z">
                  <w:rPr>
                    <w:lang w:val="fr-SN"/>
                  </w:rPr>
                </w:rPrChange>
              </w:rPr>
              <w:t>Tf-</w:t>
            </w:r>
          </w:p>
        </w:tc>
        <w:tc>
          <w:tcPr>
            <w:tcW w:w="1075" w:type="dxa"/>
          </w:tcPr>
          <w:p w14:paraId="586B7F34" w14:textId="77777777" w:rsidR="00703313" w:rsidRPr="0057718E" w:rsidRDefault="00703313" w:rsidP="008D63AC">
            <w:pPr>
              <w:cnfStyle w:val="000000100000" w:firstRow="0" w:lastRow="0" w:firstColumn="0" w:lastColumn="0" w:oddVBand="0" w:evenVBand="0" w:oddHBand="1" w:evenHBand="0" w:firstRowFirstColumn="0" w:firstRowLastColumn="0" w:lastRowFirstColumn="0" w:lastRowLastColumn="0"/>
              <w:rPr>
                <w:rPrChange w:id="4953" w:author="Microsoft Office User" w:date="2025-01-28T16:29:00Z">
                  <w:rPr>
                    <w:lang w:val="fr-SN"/>
                  </w:rPr>
                </w:rPrChange>
              </w:rPr>
            </w:pPr>
            <w:r w:rsidRPr="0057718E">
              <w:rPr>
                <w:rPrChange w:id="4954" w:author="Microsoft Office User" w:date="2025-01-28T16:29:00Z">
                  <w:rPr>
                    <w:lang w:val="fr-SN"/>
                  </w:rPr>
                </w:rPrChange>
              </w:rPr>
              <w:t>200</w:t>
            </w:r>
          </w:p>
        </w:tc>
      </w:tr>
      <w:tr w:rsidR="00806D2D" w:rsidRPr="0057718E" w14:paraId="60CAEFC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B470CD3" w14:textId="77777777" w:rsidR="00806D2D" w:rsidRPr="0057718E" w:rsidRDefault="00806D2D" w:rsidP="00806D2D">
            <w:pPr>
              <w:rPr>
                <w:rPrChange w:id="4955" w:author="Microsoft Office User" w:date="2025-01-28T16:29:00Z">
                  <w:rPr>
                    <w:lang w:val="fr-SN"/>
                  </w:rPr>
                </w:rPrChange>
              </w:rPr>
            </w:pPr>
            <w:r w:rsidRPr="0057718E">
              <w:rPr>
                <w:rPrChange w:id="4956" w:author="Microsoft Office User" w:date="2025-01-28T16:29:00Z">
                  <w:rPr>
                    <w:lang w:val="fr-SN"/>
                  </w:rPr>
                </w:rPrChange>
              </w:rPr>
              <w:t>Remercier</w:t>
            </w:r>
          </w:p>
        </w:tc>
        <w:tc>
          <w:tcPr>
            <w:tcW w:w="720" w:type="dxa"/>
          </w:tcPr>
          <w:p w14:paraId="3FC3C056" w14:textId="03C91D76"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57" w:author="Microsoft Office User" w:date="2025-01-28T16:29:00Z">
                  <w:rPr>
                    <w:lang w:val="fr-SN"/>
                  </w:rPr>
                </w:rPrChange>
              </w:rPr>
            </w:pPr>
            <w:r w:rsidRPr="0057718E">
              <w:t>1.00</w:t>
            </w:r>
          </w:p>
        </w:tc>
        <w:tc>
          <w:tcPr>
            <w:tcW w:w="810" w:type="dxa"/>
          </w:tcPr>
          <w:p w14:paraId="53B67A3C" w14:textId="03AB38C9"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58" w:author="Microsoft Office User" w:date="2025-01-28T16:29:00Z">
                  <w:rPr>
                    <w:lang w:val="fr-SN"/>
                  </w:rPr>
                </w:rPrChange>
              </w:rPr>
            </w:pPr>
            <w:r w:rsidRPr="0057718E">
              <w:t>0.95</w:t>
            </w:r>
          </w:p>
        </w:tc>
        <w:tc>
          <w:tcPr>
            <w:tcW w:w="720" w:type="dxa"/>
          </w:tcPr>
          <w:p w14:paraId="1A7C2538" w14:textId="1CC68BD8"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59" w:author="Microsoft Office User" w:date="2025-01-28T16:29:00Z">
                  <w:rPr>
                    <w:lang w:val="fr-SN"/>
                  </w:rPr>
                </w:rPrChange>
              </w:rPr>
            </w:pPr>
            <w:r w:rsidRPr="0057718E">
              <w:t>0.97</w:t>
            </w:r>
          </w:p>
        </w:tc>
        <w:tc>
          <w:tcPr>
            <w:tcW w:w="720" w:type="dxa"/>
          </w:tcPr>
          <w:p w14:paraId="27AC8B85" w14:textId="46F50A5C"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60" w:author="Microsoft Office User" w:date="2025-01-28T16:29:00Z">
                  <w:rPr>
                    <w:lang w:val="fr-SN"/>
                  </w:rPr>
                </w:rPrChange>
              </w:rPr>
            </w:pPr>
            <w:r w:rsidRPr="0057718E">
              <w:t>0.99</w:t>
            </w:r>
          </w:p>
        </w:tc>
        <w:tc>
          <w:tcPr>
            <w:tcW w:w="810" w:type="dxa"/>
          </w:tcPr>
          <w:p w14:paraId="21712D4F" w14:textId="2CB6C156"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61" w:author="Microsoft Office User" w:date="2025-01-28T16:29:00Z">
                  <w:rPr>
                    <w:lang w:val="fr-SN"/>
                  </w:rPr>
                </w:rPrChange>
              </w:rPr>
            </w:pPr>
            <w:r w:rsidRPr="0057718E">
              <w:t>0.99</w:t>
            </w:r>
          </w:p>
        </w:tc>
        <w:tc>
          <w:tcPr>
            <w:tcW w:w="810" w:type="dxa"/>
          </w:tcPr>
          <w:p w14:paraId="0DE3E7D3" w14:textId="6FD1CD08"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62" w:author="Microsoft Office User" w:date="2025-01-28T16:29:00Z">
                  <w:rPr>
                    <w:lang w:val="fr-SN"/>
                  </w:rPr>
                </w:rPrChange>
              </w:rPr>
            </w:pPr>
            <w:r w:rsidRPr="0057718E">
              <w:t>0.99</w:t>
            </w:r>
          </w:p>
        </w:tc>
        <w:tc>
          <w:tcPr>
            <w:tcW w:w="720" w:type="dxa"/>
          </w:tcPr>
          <w:p w14:paraId="7B413EFF" w14:textId="490AA5D5"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63" w:author="Microsoft Office User" w:date="2025-01-28T16:29:00Z">
                  <w:rPr>
                    <w:lang w:val="fr-SN"/>
                  </w:rPr>
                </w:rPrChange>
              </w:rPr>
            </w:pPr>
            <w:r w:rsidRPr="0057718E">
              <w:t>1.00</w:t>
            </w:r>
          </w:p>
        </w:tc>
        <w:tc>
          <w:tcPr>
            <w:tcW w:w="720" w:type="dxa"/>
          </w:tcPr>
          <w:p w14:paraId="111AC96E" w14:textId="6F6ADFD3"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64" w:author="Microsoft Office User" w:date="2025-01-28T16:29:00Z">
                  <w:rPr>
                    <w:lang w:val="fr-SN"/>
                  </w:rPr>
                </w:rPrChange>
              </w:rPr>
            </w:pPr>
            <w:r w:rsidRPr="0057718E">
              <w:t>0.97</w:t>
            </w:r>
          </w:p>
        </w:tc>
        <w:tc>
          <w:tcPr>
            <w:tcW w:w="720" w:type="dxa"/>
          </w:tcPr>
          <w:p w14:paraId="4BAE4020" w14:textId="2F2F4C97"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65" w:author="Microsoft Office User" w:date="2025-01-28T16:29:00Z">
                  <w:rPr>
                    <w:lang w:val="fr-SN"/>
                  </w:rPr>
                </w:rPrChange>
              </w:rPr>
            </w:pPr>
            <w:r w:rsidRPr="0057718E">
              <w:t>0.98</w:t>
            </w:r>
          </w:p>
        </w:tc>
        <w:tc>
          <w:tcPr>
            <w:tcW w:w="1075" w:type="dxa"/>
          </w:tcPr>
          <w:p w14:paraId="76DEEA2E" w14:textId="77777777"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66" w:author="Microsoft Office User" w:date="2025-01-28T16:29:00Z">
                  <w:rPr>
                    <w:lang w:val="fr-SN"/>
                  </w:rPr>
                </w:rPrChange>
              </w:rPr>
            </w:pPr>
            <w:r w:rsidRPr="0057718E">
              <w:rPr>
                <w:rPrChange w:id="4967" w:author="Microsoft Office User" w:date="2025-01-28T16:29:00Z">
                  <w:rPr>
                    <w:lang w:val="fr-SN"/>
                  </w:rPr>
                </w:rPrChange>
              </w:rPr>
              <w:t>200</w:t>
            </w:r>
          </w:p>
        </w:tc>
      </w:tr>
      <w:tr w:rsidR="00806D2D" w:rsidRPr="0057718E" w14:paraId="1FBAB20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45CA17E" w14:textId="77777777" w:rsidR="00806D2D" w:rsidRPr="0057718E" w:rsidRDefault="00806D2D" w:rsidP="00806D2D">
            <w:pPr>
              <w:rPr>
                <w:rPrChange w:id="4968" w:author="Microsoft Office User" w:date="2025-01-28T16:29:00Z">
                  <w:rPr>
                    <w:lang w:val="fr-SN"/>
                  </w:rPr>
                </w:rPrChange>
              </w:rPr>
            </w:pPr>
            <w:r w:rsidRPr="0057718E">
              <w:rPr>
                <w:rPrChange w:id="4969" w:author="Microsoft Office User" w:date="2025-01-28T16:29:00Z">
                  <w:rPr>
                    <w:lang w:val="fr-SN"/>
                  </w:rPr>
                </w:rPrChange>
              </w:rPr>
              <w:t>Aide</w:t>
            </w:r>
          </w:p>
        </w:tc>
        <w:tc>
          <w:tcPr>
            <w:tcW w:w="720" w:type="dxa"/>
          </w:tcPr>
          <w:p w14:paraId="50AC4B92" w14:textId="557BF17C"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4970" w:author="Microsoft Office User" w:date="2025-01-28T16:29:00Z">
                  <w:rPr>
                    <w:lang w:val="fr-SN"/>
                  </w:rPr>
                </w:rPrChange>
              </w:rPr>
            </w:pPr>
            <w:r w:rsidRPr="0057718E">
              <w:t>1.00</w:t>
            </w:r>
          </w:p>
        </w:tc>
        <w:tc>
          <w:tcPr>
            <w:tcW w:w="810" w:type="dxa"/>
          </w:tcPr>
          <w:p w14:paraId="7CDBEFFC" w14:textId="5AAE2E77"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4971" w:author="Microsoft Office User" w:date="2025-01-28T16:29:00Z">
                  <w:rPr>
                    <w:lang w:val="fr-SN"/>
                  </w:rPr>
                </w:rPrChange>
              </w:rPr>
            </w:pPr>
            <w:r w:rsidRPr="0057718E">
              <w:t>0.97</w:t>
            </w:r>
          </w:p>
        </w:tc>
        <w:tc>
          <w:tcPr>
            <w:tcW w:w="720" w:type="dxa"/>
          </w:tcPr>
          <w:p w14:paraId="1C928F7C" w14:textId="07EFA51B"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4972" w:author="Microsoft Office User" w:date="2025-01-28T16:29:00Z">
                  <w:rPr>
                    <w:lang w:val="fr-SN"/>
                  </w:rPr>
                </w:rPrChange>
              </w:rPr>
            </w:pPr>
            <w:r w:rsidRPr="0057718E">
              <w:t>0.99</w:t>
            </w:r>
          </w:p>
        </w:tc>
        <w:tc>
          <w:tcPr>
            <w:tcW w:w="720" w:type="dxa"/>
          </w:tcPr>
          <w:p w14:paraId="3D97421E" w14:textId="419B53F2"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4973" w:author="Microsoft Office User" w:date="2025-01-28T16:29:00Z">
                  <w:rPr>
                    <w:lang w:val="fr-SN"/>
                  </w:rPr>
                </w:rPrChange>
              </w:rPr>
            </w:pPr>
            <w:r w:rsidRPr="0057718E">
              <w:t>0.98</w:t>
            </w:r>
          </w:p>
        </w:tc>
        <w:tc>
          <w:tcPr>
            <w:tcW w:w="810" w:type="dxa"/>
          </w:tcPr>
          <w:p w14:paraId="6ED049F8" w14:textId="7A23CE0D"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4974" w:author="Microsoft Office User" w:date="2025-01-28T16:29:00Z">
                  <w:rPr>
                    <w:lang w:val="fr-SN"/>
                  </w:rPr>
                </w:rPrChange>
              </w:rPr>
            </w:pPr>
            <w:r w:rsidRPr="0057718E">
              <w:t>1.00</w:t>
            </w:r>
          </w:p>
        </w:tc>
        <w:tc>
          <w:tcPr>
            <w:tcW w:w="810" w:type="dxa"/>
          </w:tcPr>
          <w:p w14:paraId="47B29D77" w14:textId="5EB3946E"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4975" w:author="Microsoft Office User" w:date="2025-01-28T16:29:00Z">
                  <w:rPr>
                    <w:lang w:val="fr-SN"/>
                  </w:rPr>
                </w:rPrChange>
              </w:rPr>
            </w:pPr>
            <w:r w:rsidRPr="0057718E">
              <w:t>0.96</w:t>
            </w:r>
          </w:p>
        </w:tc>
        <w:tc>
          <w:tcPr>
            <w:tcW w:w="720" w:type="dxa"/>
          </w:tcPr>
          <w:p w14:paraId="2A4FA723" w14:textId="3888C727"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4976" w:author="Microsoft Office User" w:date="2025-01-28T16:29:00Z">
                  <w:rPr>
                    <w:lang w:val="fr-SN"/>
                  </w:rPr>
                </w:rPrChange>
              </w:rPr>
            </w:pPr>
            <w:r w:rsidRPr="0057718E">
              <w:t>0.99</w:t>
            </w:r>
          </w:p>
        </w:tc>
        <w:tc>
          <w:tcPr>
            <w:tcW w:w="720" w:type="dxa"/>
          </w:tcPr>
          <w:p w14:paraId="4CCBB970" w14:textId="7219A081"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4977" w:author="Microsoft Office User" w:date="2025-01-28T16:29:00Z">
                  <w:rPr>
                    <w:lang w:val="fr-SN"/>
                  </w:rPr>
                </w:rPrChange>
              </w:rPr>
            </w:pPr>
            <w:r w:rsidRPr="0057718E">
              <w:t>0.99</w:t>
            </w:r>
          </w:p>
        </w:tc>
        <w:tc>
          <w:tcPr>
            <w:tcW w:w="720" w:type="dxa"/>
          </w:tcPr>
          <w:p w14:paraId="3E95E1B8" w14:textId="449A016A"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4978" w:author="Microsoft Office User" w:date="2025-01-28T16:29:00Z">
                  <w:rPr>
                    <w:lang w:val="fr-SN"/>
                  </w:rPr>
                </w:rPrChange>
              </w:rPr>
            </w:pPr>
            <w:r w:rsidRPr="0057718E">
              <w:t>0.97</w:t>
            </w:r>
          </w:p>
        </w:tc>
        <w:tc>
          <w:tcPr>
            <w:tcW w:w="1075" w:type="dxa"/>
          </w:tcPr>
          <w:p w14:paraId="17011621" w14:textId="77777777"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4979" w:author="Microsoft Office User" w:date="2025-01-28T16:29:00Z">
                  <w:rPr>
                    <w:lang w:val="fr-SN"/>
                  </w:rPr>
                </w:rPrChange>
              </w:rPr>
            </w:pPr>
            <w:r w:rsidRPr="0057718E">
              <w:rPr>
                <w:rPrChange w:id="4980" w:author="Microsoft Office User" w:date="2025-01-28T16:29:00Z">
                  <w:rPr>
                    <w:lang w:val="fr-SN"/>
                  </w:rPr>
                </w:rPrChange>
              </w:rPr>
              <w:t>200</w:t>
            </w:r>
          </w:p>
        </w:tc>
      </w:tr>
      <w:tr w:rsidR="00806D2D" w:rsidRPr="0057718E" w14:paraId="00B5E1D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84B84D0" w14:textId="77777777" w:rsidR="00806D2D" w:rsidRPr="0057718E" w:rsidRDefault="00806D2D" w:rsidP="00806D2D">
            <w:pPr>
              <w:rPr>
                <w:rPrChange w:id="4981" w:author="Microsoft Office User" w:date="2025-01-28T16:29:00Z">
                  <w:rPr>
                    <w:lang w:val="fr-SN"/>
                  </w:rPr>
                </w:rPrChange>
              </w:rPr>
            </w:pPr>
            <w:r w:rsidRPr="0057718E">
              <w:rPr>
                <w:rPrChange w:id="4982" w:author="Microsoft Office User" w:date="2025-01-28T16:29:00Z">
                  <w:rPr>
                    <w:lang w:val="fr-SN"/>
                  </w:rPr>
                </w:rPrChange>
              </w:rPr>
              <w:t>Prédiction</w:t>
            </w:r>
          </w:p>
        </w:tc>
        <w:tc>
          <w:tcPr>
            <w:tcW w:w="720" w:type="dxa"/>
          </w:tcPr>
          <w:p w14:paraId="6432FF18" w14:textId="0EEC160A"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83" w:author="Microsoft Office User" w:date="2025-01-28T16:29:00Z">
                  <w:rPr>
                    <w:lang w:val="fr-SN"/>
                  </w:rPr>
                </w:rPrChange>
              </w:rPr>
            </w:pPr>
            <w:r w:rsidRPr="0057718E">
              <w:t>0.99</w:t>
            </w:r>
          </w:p>
        </w:tc>
        <w:tc>
          <w:tcPr>
            <w:tcW w:w="810" w:type="dxa"/>
          </w:tcPr>
          <w:p w14:paraId="13712C44" w14:textId="673974F4"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84" w:author="Microsoft Office User" w:date="2025-01-28T16:29:00Z">
                  <w:rPr>
                    <w:lang w:val="fr-SN"/>
                  </w:rPr>
                </w:rPrChange>
              </w:rPr>
            </w:pPr>
            <w:r w:rsidRPr="0057718E">
              <w:t>0.99</w:t>
            </w:r>
          </w:p>
        </w:tc>
        <w:tc>
          <w:tcPr>
            <w:tcW w:w="720" w:type="dxa"/>
          </w:tcPr>
          <w:p w14:paraId="77BBD96F" w14:textId="0F9DA2CD"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85" w:author="Microsoft Office User" w:date="2025-01-28T16:29:00Z">
                  <w:rPr>
                    <w:lang w:val="fr-SN"/>
                  </w:rPr>
                </w:rPrChange>
              </w:rPr>
            </w:pPr>
            <w:r w:rsidRPr="0057718E">
              <w:t>1.00</w:t>
            </w:r>
          </w:p>
        </w:tc>
        <w:tc>
          <w:tcPr>
            <w:tcW w:w="720" w:type="dxa"/>
          </w:tcPr>
          <w:p w14:paraId="7C916205" w14:textId="7EF053A9"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86" w:author="Microsoft Office User" w:date="2025-01-28T16:29:00Z">
                  <w:rPr>
                    <w:lang w:val="fr-SN"/>
                  </w:rPr>
                </w:rPrChange>
              </w:rPr>
            </w:pPr>
            <w:r w:rsidRPr="0057718E">
              <w:t>1.00</w:t>
            </w:r>
          </w:p>
        </w:tc>
        <w:tc>
          <w:tcPr>
            <w:tcW w:w="810" w:type="dxa"/>
          </w:tcPr>
          <w:p w14:paraId="706A4CD4" w14:textId="4AA4CE0F"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87" w:author="Microsoft Office User" w:date="2025-01-28T16:29:00Z">
                  <w:rPr>
                    <w:lang w:val="fr-SN"/>
                  </w:rPr>
                </w:rPrChange>
              </w:rPr>
            </w:pPr>
            <w:r w:rsidRPr="0057718E">
              <w:t>0.97</w:t>
            </w:r>
          </w:p>
        </w:tc>
        <w:tc>
          <w:tcPr>
            <w:tcW w:w="810" w:type="dxa"/>
          </w:tcPr>
          <w:p w14:paraId="39125A53" w14:textId="2A5228CA"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88" w:author="Microsoft Office User" w:date="2025-01-28T16:29:00Z">
                  <w:rPr>
                    <w:lang w:val="fr-SN"/>
                  </w:rPr>
                </w:rPrChange>
              </w:rPr>
            </w:pPr>
            <w:r w:rsidRPr="0057718E">
              <w:t>0.96</w:t>
            </w:r>
          </w:p>
        </w:tc>
        <w:tc>
          <w:tcPr>
            <w:tcW w:w="720" w:type="dxa"/>
          </w:tcPr>
          <w:p w14:paraId="101FFEFE" w14:textId="724CF6C9"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89" w:author="Microsoft Office User" w:date="2025-01-28T16:29:00Z">
                  <w:rPr>
                    <w:lang w:val="fr-SN"/>
                  </w:rPr>
                </w:rPrChange>
              </w:rPr>
            </w:pPr>
            <w:r w:rsidRPr="0057718E">
              <w:t>0.99</w:t>
            </w:r>
          </w:p>
        </w:tc>
        <w:tc>
          <w:tcPr>
            <w:tcW w:w="720" w:type="dxa"/>
          </w:tcPr>
          <w:p w14:paraId="36860BC6" w14:textId="5C2F62A2"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90" w:author="Microsoft Office User" w:date="2025-01-28T16:29:00Z">
                  <w:rPr>
                    <w:lang w:val="fr-SN"/>
                  </w:rPr>
                </w:rPrChange>
              </w:rPr>
            </w:pPr>
            <w:r w:rsidRPr="0057718E">
              <w:t>0.98</w:t>
            </w:r>
          </w:p>
        </w:tc>
        <w:tc>
          <w:tcPr>
            <w:tcW w:w="720" w:type="dxa"/>
          </w:tcPr>
          <w:p w14:paraId="4F7E78EE" w14:textId="63352110"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91" w:author="Microsoft Office User" w:date="2025-01-28T16:29:00Z">
                  <w:rPr>
                    <w:lang w:val="fr-SN"/>
                  </w:rPr>
                </w:rPrChange>
              </w:rPr>
            </w:pPr>
            <w:r w:rsidRPr="0057718E">
              <w:t>0.98</w:t>
            </w:r>
          </w:p>
        </w:tc>
        <w:tc>
          <w:tcPr>
            <w:tcW w:w="1075" w:type="dxa"/>
          </w:tcPr>
          <w:p w14:paraId="41F21FAC" w14:textId="77777777"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4992" w:author="Microsoft Office User" w:date="2025-01-28T16:29:00Z">
                  <w:rPr>
                    <w:lang w:val="fr-SN"/>
                  </w:rPr>
                </w:rPrChange>
              </w:rPr>
            </w:pPr>
            <w:r w:rsidRPr="0057718E">
              <w:rPr>
                <w:rPrChange w:id="4993" w:author="Microsoft Office User" w:date="2025-01-28T16:29:00Z">
                  <w:rPr>
                    <w:lang w:val="fr-SN"/>
                  </w:rPr>
                </w:rPrChange>
              </w:rPr>
              <w:t>200</w:t>
            </w:r>
          </w:p>
        </w:tc>
      </w:tr>
      <w:tr w:rsidR="00806D2D" w:rsidRPr="0057718E" w14:paraId="60219B4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CA53B69" w14:textId="77777777" w:rsidR="00806D2D" w:rsidRPr="0057718E" w:rsidRDefault="00806D2D" w:rsidP="00806D2D">
            <w:pPr>
              <w:rPr>
                <w:rPrChange w:id="4994" w:author="Microsoft Office User" w:date="2025-01-28T16:29:00Z">
                  <w:rPr>
                    <w:lang w:val="fr-SN"/>
                  </w:rPr>
                </w:rPrChange>
              </w:rPr>
            </w:pPr>
            <w:r w:rsidRPr="0057718E">
              <w:rPr>
                <w:rPrChange w:id="4995" w:author="Microsoft Office User" w:date="2025-01-28T16:29:00Z">
                  <w:rPr>
                    <w:lang w:val="fr-SN"/>
                  </w:rPr>
                </w:rPrChange>
              </w:rPr>
              <w:t>Valeur</w:t>
            </w:r>
          </w:p>
        </w:tc>
        <w:tc>
          <w:tcPr>
            <w:tcW w:w="720" w:type="dxa"/>
          </w:tcPr>
          <w:p w14:paraId="49E50A3B" w14:textId="12163801"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4996" w:author="Microsoft Office User" w:date="2025-01-28T16:29:00Z">
                  <w:rPr>
                    <w:lang w:val="fr-SN"/>
                  </w:rPr>
                </w:rPrChange>
              </w:rPr>
            </w:pPr>
            <w:r w:rsidRPr="0057718E">
              <w:t>0.99</w:t>
            </w:r>
          </w:p>
        </w:tc>
        <w:tc>
          <w:tcPr>
            <w:tcW w:w="810" w:type="dxa"/>
          </w:tcPr>
          <w:p w14:paraId="72C64BA1" w14:textId="224899CC"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4997" w:author="Microsoft Office User" w:date="2025-01-28T16:29:00Z">
                  <w:rPr>
                    <w:lang w:val="fr-SN"/>
                  </w:rPr>
                </w:rPrChange>
              </w:rPr>
            </w:pPr>
            <w:r w:rsidRPr="0057718E">
              <w:t>1.00</w:t>
            </w:r>
          </w:p>
        </w:tc>
        <w:tc>
          <w:tcPr>
            <w:tcW w:w="720" w:type="dxa"/>
          </w:tcPr>
          <w:p w14:paraId="3C50434B" w14:textId="2D7B4979"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4998" w:author="Microsoft Office User" w:date="2025-01-28T16:29:00Z">
                  <w:rPr>
                    <w:lang w:val="fr-SN"/>
                  </w:rPr>
                </w:rPrChange>
              </w:rPr>
            </w:pPr>
            <w:r w:rsidRPr="0057718E">
              <w:t>1.00</w:t>
            </w:r>
          </w:p>
        </w:tc>
        <w:tc>
          <w:tcPr>
            <w:tcW w:w="720" w:type="dxa"/>
          </w:tcPr>
          <w:p w14:paraId="6E326BFC" w14:textId="64C6780C"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4999" w:author="Microsoft Office User" w:date="2025-01-28T16:29:00Z">
                  <w:rPr>
                    <w:lang w:val="fr-SN"/>
                  </w:rPr>
                </w:rPrChange>
              </w:rPr>
            </w:pPr>
            <w:r w:rsidRPr="0057718E">
              <w:t>1.00</w:t>
            </w:r>
          </w:p>
        </w:tc>
        <w:tc>
          <w:tcPr>
            <w:tcW w:w="810" w:type="dxa"/>
          </w:tcPr>
          <w:p w14:paraId="1F65974A" w14:textId="2F81E4F3"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00" w:author="Microsoft Office User" w:date="2025-01-28T16:29:00Z">
                  <w:rPr>
                    <w:lang w:val="fr-SN"/>
                  </w:rPr>
                </w:rPrChange>
              </w:rPr>
            </w:pPr>
            <w:r w:rsidRPr="0057718E">
              <w:t>1.00</w:t>
            </w:r>
          </w:p>
        </w:tc>
        <w:tc>
          <w:tcPr>
            <w:tcW w:w="810" w:type="dxa"/>
          </w:tcPr>
          <w:p w14:paraId="1769A55D" w14:textId="2CF38548"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01" w:author="Microsoft Office User" w:date="2025-01-28T16:29:00Z">
                  <w:rPr>
                    <w:lang w:val="fr-SN"/>
                  </w:rPr>
                </w:rPrChange>
              </w:rPr>
            </w:pPr>
            <w:r w:rsidRPr="0057718E">
              <w:t>1.00</w:t>
            </w:r>
          </w:p>
        </w:tc>
        <w:tc>
          <w:tcPr>
            <w:tcW w:w="720" w:type="dxa"/>
          </w:tcPr>
          <w:p w14:paraId="4AF98C18" w14:textId="0DA47223"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02" w:author="Microsoft Office User" w:date="2025-01-28T16:29:00Z">
                  <w:rPr>
                    <w:lang w:val="fr-SN"/>
                  </w:rPr>
                </w:rPrChange>
              </w:rPr>
            </w:pPr>
            <w:r w:rsidRPr="0057718E">
              <w:t>0.99</w:t>
            </w:r>
          </w:p>
        </w:tc>
        <w:tc>
          <w:tcPr>
            <w:tcW w:w="720" w:type="dxa"/>
          </w:tcPr>
          <w:p w14:paraId="62804E1B" w14:textId="20E7BEBD"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03" w:author="Microsoft Office User" w:date="2025-01-28T16:29:00Z">
                  <w:rPr>
                    <w:lang w:val="fr-SN"/>
                  </w:rPr>
                </w:rPrChange>
              </w:rPr>
            </w:pPr>
            <w:r w:rsidRPr="0057718E">
              <w:t>1.00</w:t>
            </w:r>
          </w:p>
        </w:tc>
        <w:tc>
          <w:tcPr>
            <w:tcW w:w="720" w:type="dxa"/>
          </w:tcPr>
          <w:p w14:paraId="6F415665" w14:textId="08424FB0"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04" w:author="Microsoft Office User" w:date="2025-01-28T16:29:00Z">
                  <w:rPr>
                    <w:lang w:val="fr-SN"/>
                  </w:rPr>
                </w:rPrChange>
              </w:rPr>
            </w:pPr>
            <w:r w:rsidRPr="0057718E">
              <w:t>1.00</w:t>
            </w:r>
          </w:p>
        </w:tc>
        <w:tc>
          <w:tcPr>
            <w:tcW w:w="1075" w:type="dxa"/>
          </w:tcPr>
          <w:p w14:paraId="389C52CF" w14:textId="77777777"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05" w:author="Microsoft Office User" w:date="2025-01-28T16:29:00Z">
                  <w:rPr>
                    <w:lang w:val="fr-SN"/>
                  </w:rPr>
                </w:rPrChange>
              </w:rPr>
            </w:pPr>
            <w:r w:rsidRPr="0057718E">
              <w:rPr>
                <w:rPrChange w:id="5006" w:author="Microsoft Office User" w:date="2025-01-28T16:29:00Z">
                  <w:rPr>
                    <w:lang w:val="fr-SN"/>
                  </w:rPr>
                </w:rPrChange>
              </w:rPr>
              <w:t>200</w:t>
            </w:r>
          </w:p>
        </w:tc>
      </w:tr>
      <w:tr w:rsidR="00806D2D" w:rsidRPr="0057718E" w14:paraId="2659B1FD"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4DCE1B" w14:textId="77777777" w:rsidR="00806D2D" w:rsidRPr="0057718E" w:rsidRDefault="00806D2D" w:rsidP="00806D2D">
            <w:pPr>
              <w:rPr>
                <w:rPrChange w:id="5007" w:author="Microsoft Office User" w:date="2025-01-28T16:29:00Z">
                  <w:rPr>
                    <w:lang w:val="fr-SN"/>
                  </w:rPr>
                </w:rPrChange>
              </w:rPr>
            </w:pPr>
            <w:r w:rsidRPr="0057718E">
              <w:rPr>
                <w:rPrChange w:id="5008" w:author="Microsoft Office User" w:date="2025-01-28T16:29:00Z">
                  <w:rPr>
                    <w:lang w:val="fr-SN"/>
                  </w:rPr>
                </w:rPrChange>
              </w:rPr>
              <w:t>Mis à jour</w:t>
            </w:r>
          </w:p>
        </w:tc>
        <w:tc>
          <w:tcPr>
            <w:tcW w:w="720" w:type="dxa"/>
          </w:tcPr>
          <w:p w14:paraId="37E88BD8" w14:textId="796F44F1"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09" w:author="Microsoft Office User" w:date="2025-01-28T16:29:00Z">
                  <w:rPr>
                    <w:lang w:val="fr-SN"/>
                  </w:rPr>
                </w:rPrChange>
              </w:rPr>
            </w:pPr>
            <w:r w:rsidRPr="0057718E">
              <w:t>1.00</w:t>
            </w:r>
          </w:p>
        </w:tc>
        <w:tc>
          <w:tcPr>
            <w:tcW w:w="810" w:type="dxa"/>
          </w:tcPr>
          <w:p w14:paraId="6F49B37C" w14:textId="5640E2D4"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10" w:author="Microsoft Office User" w:date="2025-01-28T16:29:00Z">
                  <w:rPr>
                    <w:lang w:val="fr-SN"/>
                  </w:rPr>
                </w:rPrChange>
              </w:rPr>
            </w:pPr>
            <w:r w:rsidRPr="0057718E">
              <w:t>1.00</w:t>
            </w:r>
          </w:p>
        </w:tc>
        <w:tc>
          <w:tcPr>
            <w:tcW w:w="720" w:type="dxa"/>
          </w:tcPr>
          <w:p w14:paraId="797789F7" w14:textId="6DBE66DE"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11" w:author="Microsoft Office User" w:date="2025-01-28T16:29:00Z">
                  <w:rPr>
                    <w:lang w:val="fr-SN"/>
                  </w:rPr>
                </w:rPrChange>
              </w:rPr>
            </w:pPr>
            <w:r w:rsidRPr="0057718E">
              <w:t>1.00</w:t>
            </w:r>
          </w:p>
        </w:tc>
        <w:tc>
          <w:tcPr>
            <w:tcW w:w="720" w:type="dxa"/>
          </w:tcPr>
          <w:p w14:paraId="79F4B48D" w14:textId="2CF855BA"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12" w:author="Microsoft Office User" w:date="2025-01-28T16:29:00Z">
                  <w:rPr>
                    <w:lang w:val="fr-SN"/>
                  </w:rPr>
                </w:rPrChange>
              </w:rPr>
            </w:pPr>
            <w:r w:rsidRPr="0057718E">
              <w:t>0.93</w:t>
            </w:r>
          </w:p>
        </w:tc>
        <w:tc>
          <w:tcPr>
            <w:tcW w:w="810" w:type="dxa"/>
          </w:tcPr>
          <w:p w14:paraId="3BBF6DC0" w14:textId="25390D67"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13" w:author="Microsoft Office User" w:date="2025-01-28T16:29:00Z">
                  <w:rPr>
                    <w:lang w:val="fr-SN"/>
                  </w:rPr>
                </w:rPrChange>
              </w:rPr>
            </w:pPr>
            <w:r w:rsidRPr="0057718E">
              <w:t>0.89</w:t>
            </w:r>
          </w:p>
        </w:tc>
        <w:tc>
          <w:tcPr>
            <w:tcW w:w="810" w:type="dxa"/>
          </w:tcPr>
          <w:p w14:paraId="39E22136" w14:textId="154CE1F7"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14" w:author="Microsoft Office User" w:date="2025-01-28T16:29:00Z">
                  <w:rPr>
                    <w:lang w:val="fr-SN"/>
                  </w:rPr>
                </w:rPrChange>
              </w:rPr>
            </w:pPr>
            <w:r w:rsidRPr="0057718E">
              <w:t>0.94</w:t>
            </w:r>
          </w:p>
        </w:tc>
        <w:tc>
          <w:tcPr>
            <w:tcW w:w="720" w:type="dxa"/>
          </w:tcPr>
          <w:p w14:paraId="3320F2E1" w14:textId="78BB5897"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15" w:author="Microsoft Office User" w:date="2025-01-28T16:29:00Z">
                  <w:rPr>
                    <w:lang w:val="fr-SN"/>
                  </w:rPr>
                </w:rPrChange>
              </w:rPr>
            </w:pPr>
            <w:r w:rsidRPr="0057718E">
              <w:t>0.96</w:t>
            </w:r>
          </w:p>
        </w:tc>
        <w:tc>
          <w:tcPr>
            <w:tcW w:w="720" w:type="dxa"/>
          </w:tcPr>
          <w:p w14:paraId="1212688C" w14:textId="758D22FC"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16" w:author="Microsoft Office User" w:date="2025-01-28T16:29:00Z">
                  <w:rPr>
                    <w:lang w:val="fr-SN"/>
                  </w:rPr>
                </w:rPrChange>
              </w:rPr>
            </w:pPr>
            <w:r w:rsidRPr="0057718E">
              <w:t>0.94</w:t>
            </w:r>
          </w:p>
        </w:tc>
        <w:tc>
          <w:tcPr>
            <w:tcW w:w="720" w:type="dxa"/>
          </w:tcPr>
          <w:p w14:paraId="67418F49" w14:textId="72F7C37D"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17" w:author="Microsoft Office User" w:date="2025-01-28T16:29:00Z">
                  <w:rPr>
                    <w:lang w:val="fr-SN"/>
                  </w:rPr>
                </w:rPrChange>
              </w:rPr>
            </w:pPr>
            <w:r w:rsidRPr="0057718E">
              <w:t>0.97</w:t>
            </w:r>
          </w:p>
        </w:tc>
        <w:tc>
          <w:tcPr>
            <w:tcW w:w="1075" w:type="dxa"/>
          </w:tcPr>
          <w:p w14:paraId="5922C7D9" w14:textId="77777777"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18" w:author="Microsoft Office User" w:date="2025-01-28T16:29:00Z">
                  <w:rPr>
                    <w:lang w:val="fr-SN"/>
                  </w:rPr>
                </w:rPrChange>
              </w:rPr>
            </w:pPr>
            <w:r w:rsidRPr="0057718E">
              <w:rPr>
                <w:rPrChange w:id="5019" w:author="Microsoft Office User" w:date="2025-01-28T16:29:00Z">
                  <w:rPr>
                    <w:lang w:val="fr-SN"/>
                  </w:rPr>
                </w:rPrChange>
              </w:rPr>
              <w:t>200</w:t>
            </w:r>
          </w:p>
        </w:tc>
      </w:tr>
      <w:tr w:rsidR="00806D2D" w:rsidRPr="0057718E" w14:paraId="7AD416C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A0E0ECD" w14:textId="77777777" w:rsidR="00806D2D" w:rsidRPr="0057718E" w:rsidRDefault="00806D2D" w:rsidP="00806D2D">
            <w:pPr>
              <w:rPr>
                <w:rPrChange w:id="5020" w:author="Microsoft Office User" w:date="2025-01-28T16:29:00Z">
                  <w:rPr>
                    <w:lang w:val="fr-SN"/>
                  </w:rPr>
                </w:rPrChange>
              </w:rPr>
            </w:pPr>
            <w:r w:rsidRPr="0057718E">
              <w:rPr>
                <w:rPrChange w:id="5021" w:author="Microsoft Office User" w:date="2025-01-28T16:29:00Z">
                  <w:rPr>
                    <w:lang w:val="fr-SN"/>
                  </w:rPr>
                </w:rPrChange>
              </w:rPr>
              <w:t>Calculer</w:t>
            </w:r>
          </w:p>
        </w:tc>
        <w:tc>
          <w:tcPr>
            <w:tcW w:w="720" w:type="dxa"/>
          </w:tcPr>
          <w:p w14:paraId="685AAAC8" w14:textId="3CB4D5CD"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22" w:author="Microsoft Office User" w:date="2025-01-28T16:29:00Z">
                  <w:rPr>
                    <w:lang w:val="fr-SN"/>
                  </w:rPr>
                </w:rPrChange>
              </w:rPr>
            </w:pPr>
            <w:r w:rsidRPr="0057718E">
              <w:t>1.00</w:t>
            </w:r>
          </w:p>
        </w:tc>
        <w:tc>
          <w:tcPr>
            <w:tcW w:w="810" w:type="dxa"/>
          </w:tcPr>
          <w:p w14:paraId="7956B277" w14:textId="124AAFF1"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23" w:author="Microsoft Office User" w:date="2025-01-28T16:29:00Z">
                  <w:rPr>
                    <w:lang w:val="fr-SN"/>
                  </w:rPr>
                </w:rPrChange>
              </w:rPr>
            </w:pPr>
            <w:r w:rsidRPr="0057718E">
              <w:t>1.00</w:t>
            </w:r>
          </w:p>
        </w:tc>
        <w:tc>
          <w:tcPr>
            <w:tcW w:w="720" w:type="dxa"/>
          </w:tcPr>
          <w:p w14:paraId="0E096A15" w14:textId="3C7D5087"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24" w:author="Microsoft Office User" w:date="2025-01-28T16:29:00Z">
                  <w:rPr>
                    <w:lang w:val="fr-SN"/>
                  </w:rPr>
                </w:rPrChange>
              </w:rPr>
            </w:pPr>
            <w:r w:rsidRPr="0057718E">
              <w:t>1.00</w:t>
            </w:r>
          </w:p>
        </w:tc>
        <w:tc>
          <w:tcPr>
            <w:tcW w:w="720" w:type="dxa"/>
          </w:tcPr>
          <w:p w14:paraId="1A375C02" w14:textId="4DFD9397"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25" w:author="Microsoft Office User" w:date="2025-01-28T16:29:00Z">
                  <w:rPr>
                    <w:lang w:val="fr-SN"/>
                  </w:rPr>
                </w:rPrChange>
              </w:rPr>
            </w:pPr>
            <w:r w:rsidRPr="0057718E">
              <w:t>1.00</w:t>
            </w:r>
          </w:p>
        </w:tc>
        <w:tc>
          <w:tcPr>
            <w:tcW w:w="810" w:type="dxa"/>
          </w:tcPr>
          <w:p w14:paraId="58D16AED" w14:textId="18C3FB11"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26" w:author="Microsoft Office User" w:date="2025-01-28T16:29:00Z">
                  <w:rPr>
                    <w:lang w:val="fr-SN"/>
                  </w:rPr>
                </w:rPrChange>
              </w:rPr>
            </w:pPr>
            <w:r w:rsidRPr="0057718E">
              <w:t>1.00</w:t>
            </w:r>
          </w:p>
        </w:tc>
        <w:tc>
          <w:tcPr>
            <w:tcW w:w="810" w:type="dxa"/>
          </w:tcPr>
          <w:p w14:paraId="74FFFAC2" w14:textId="41858D28"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27" w:author="Microsoft Office User" w:date="2025-01-28T16:29:00Z">
                  <w:rPr>
                    <w:lang w:val="fr-SN"/>
                  </w:rPr>
                </w:rPrChange>
              </w:rPr>
            </w:pPr>
            <w:r w:rsidRPr="0057718E">
              <w:t>1.00</w:t>
            </w:r>
          </w:p>
        </w:tc>
        <w:tc>
          <w:tcPr>
            <w:tcW w:w="720" w:type="dxa"/>
          </w:tcPr>
          <w:p w14:paraId="1B43DD90" w14:textId="46429BAE"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28" w:author="Microsoft Office User" w:date="2025-01-28T16:29:00Z">
                  <w:rPr>
                    <w:lang w:val="fr-SN"/>
                  </w:rPr>
                </w:rPrChange>
              </w:rPr>
            </w:pPr>
            <w:r w:rsidRPr="0057718E">
              <w:t>1.00</w:t>
            </w:r>
          </w:p>
        </w:tc>
        <w:tc>
          <w:tcPr>
            <w:tcW w:w="720" w:type="dxa"/>
          </w:tcPr>
          <w:p w14:paraId="1597A52C" w14:textId="428424F1"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29" w:author="Microsoft Office User" w:date="2025-01-28T16:29:00Z">
                  <w:rPr>
                    <w:lang w:val="fr-SN"/>
                  </w:rPr>
                </w:rPrChange>
              </w:rPr>
            </w:pPr>
            <w:r w:rsidRPr="0057718E">
              <w:t>1.00</w:t>
            </w:r>
          </w:p>
        </w:tc>
        <w:tc>
          <w:tcPr>
            <w:tcW w:w="720" w:type="dxa"/>
          </w:tcPr>
          <w:p w14:paraId="75A843E0" w14:textId="2613873A"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30" w:author="Microsoft Office User" w:date="2025-01-28T16:29:00Z">
                  <w:rPr>
                    <w:lang w:val="fr-SN"/>
                  </w:rPr>
                </w:rPrChange>
              </w:rPr>
            </w:pPr>
            <w:r w:rsidRPr="0057718E">
              <w:t>1.00</w:t>
            </w:r>
          </w:p>
        </w:tc>
        <w:tc>
          <w:tcPr>
            <w:tcW w:w="1075" w:type="dxa"/>
          </w:tcPr>
          <w:p w14:paraId="5340DFBC" w14:textId="77777777"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31" w:author="Microsoft Office User" w:date="2025-01-28T16:29:00Z">
                  <w:rPr>
                    <w:lang w:val="fr-SN"/>
                  </w:rPr>
                </w:rPrChange>
              </w:rPr>
            </w:pPr>
            <w:r w:rsidRPr="0057718E">
              <w:rPr>
                <w:rPrChange w:id="5032" w:author="Microsoft Office User" w:date="2025-01-28T16:29:00Z">
                  <w:rPr>
                    <w:lang w:val="fr-SN"/>
                  </w:rPr>
                </w:rPrChange>
              </w:rPr>
              <w:t>200</w:t>
            </w:r>
          </w:p>
        </w:tc>
      </w:tr>
      <w:tr w:rsidR="00806D2D" w:rsidRPr="0057718E" w14:paraId="1E5555C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57A7DDA" w14:textId="77777777" w:rsidR="00806D2D" w:rsidRPr="0057718E" w:rsidRDefault="00806D2D" w:rsidP="00806D2D">
            <w:pPr>
              <w:rPr>
                <w:rPrChange w:id="5033" w:author="Microsoft Office User" w:date="2025-01-28T16:29:00Z">
                  <w:rPr>
                    <w:lang w:val="fr-SN"/>
                  </w:rPr>
                </w:rPrChange>
              </w:rPr>
            </w:pPr>
            <w:r w:rsidRPr="0057718E">
              <w:rPr>
                <w:rPrChange w:id="5034" w:author="Microsoft Office User" w:date="2025-01-28T16:29:00Z">
                  <w:rPr>
                    <w:lang w:val="fr-SN"/>
                  </w:rPr>
                </w:rPrChange>
              </w:rPr>
              <w:t>Définition</w:t>
            </w:r>
          </w:p>
        </w:tc>
        <w:tc>
          <w:tcPr>
            <w:tcW w:w="720" w:type="dxa"/>
          </w:tcPr>
          <w:p w14:paraId="373AD875" w14:textId="007AE3E1"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35" w:author="Microsoft Office User" w:date="2025-01-28T16:29:00Z">
                  <w:rPr>
                    <w:lang w:val="fr-SN"/>
                  </w:rPr>
                </w:rPrChange>
              </w:rPr>
            </w:pPr>
            <w:r w:rsidRPr="0057718E">
              <w:t>0.98</w:t>
            </w:r>
          </w:p>
        </w:tc>
        <w:tc>
          <w:tcPr>
            <w:tcW w:w="810" w:type="dxa"/>
          </w:tcPr>
          <w:p w14:paraId="678EC62F" w14:textId="564C6A9F"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36" w:author="Microsoft Office User" w:date="2025-01-28T16:29:00Z">
                  <w:rPr>
                    <w:lang w:val="fr-SN"/>
                  </w:rPr>
                </w:rPrChange>
              </w:rPr>
            </w:pPr>
            <w:r w:rsidRPr="0057718E">
              <w:t>0.95</w:t>
            </w:r>
          </w:p>
        </w:tc>
        <w:tc>
          <w:tcPr>
            <w:tcW w:w="720" w:type="dxa"/>
          </w:tcPr>
          <w:p w14:paraId="6B55F66D" w14:textId="2E872AE1"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37" w:author="Microsoft Office User" w:date="2025-01-28T16:29:00Z">
                  <w:rPr>
                    <w:lang w:val="fr-SN"/>
                  </w:rPr>
                </w:rPrChange>
              </w:rPr>
            </w:pPr>
            <w:r w:rsidRPr="0057718E">
              <w:t>0.91</w:t>
            </w:r>
          </w:p>
        </w:tc>
        <w:tc>
          <w:tcPr>
            <w:tcW w:w="720" w:type="dxa"/>
          </w:tcPr>
          <w:p w14:paraId="5BDBAF61" w14:textId="1413EB97"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38" w:author="Microsoft Office User" w:date="2025-01-28T16:29:00Z">
                  <w:rPr>
                    <w:lang w:val="fr-SN"/>
                  </w:rPr>
                </w:rPrChange>
              </w:rPr>
            </w:pPr>
            <w:r w:rsidRPr="0057718E">
              <w:t>1.00</w:t>
            </w:r>
          </w:p>
        </w:tc>
        <w:tc>
          <w:tcPr>
            <w:tcW w:w="810" w:type="dxa"/>
          </w:tcPr>
          <w:p w14:paraId="15E3F8C7" w14:textId="31837C11"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39" w:author="Microsoft Office User" w:date="2025-01-28T16:29:00Z">
                  <w:rPr>
                    <w:lang w:val="fr-SN"/>
                  </w:rPr>
                </w:rPrChange>
              </w:rPr>
            </w:pPr>
            <w:r w:rsidRPr="0057718E">
              <w:t>1.00</w:t>
            </w:r>
          </w:p>
        </w:tc>
        <w:tc>
          <w:tcPr>
            <w:tcW w:w="810" w:type="dxa"/>
          </w:tcPr>
          <w:p w14:paraId="65CBAA48" w14:textId="3B851BDC"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40" w:author="Microsoft Office User" w:date="2025-01-28T16:29:00Z">
                  <w:rPr>
                    <w:lang w:val="fr-SN"/>
                  </w:rPr>
                </w:rPrChange>
              </w:rPr>
            </w:pPr>
            <w:r w:rsidRPr="0057718E">
              <w:t>1.00</w:t>
            </w:r>
          </w:p>
        </w:tc>
        <w:tc>
          <w:tcPr>
            <w:tcW w:w="720" w:type="dxa"/>
          </w:tcPr>
          <w:p w14:paraId="51506AA4" w14:textId="045B41C0"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41" w:author="Microsoft Office User" w:date="2025-01-28T16:29:00Z">
                  <w:rPr>
                    <w:lang w:val="fr-SN"/>
                  </w:rPr>
                </w:rPrChange>
              </w:rPr>
            </w:pPr>
            <w:r w:rsidRPr="0057718E">
              <w:t>0.99</w:t>
            </w:r>
          </w:p>
        </w:tc>
        <w:tc>
          <w:tcPr>
            <w:tcW w:w="720" w:type="dxa"/>
          </w:tcPr>
          <w:p w14:paraId="1517F14B" w14:textId="628A1414"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42" w:author="Microsoft Office User" w:date="2025-01-28T16:29:00Z">
                  <w:rPr>
                    <w:lang w:val="fr-SN"/>
                  </w:rPr>
                </w:rPrChange>
              </w:rPr>
            </w:pPr>
            <w:r w:rsidRPr="0057718E">
              <w:t>0.97</w:t>
            </w:r>
          </w:p>
        </w:tc>
        <w:tc>
          <w:tcPr>
            <w:tcW w:w="720" w:type="dxa"/>
          </w:tcPr>
          <w:p w14:paraId="52908A4F" w14:textId="56377670"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43" w:author="Microsoft Office User" w:date="2025-01-28T16:29:00Z">
                  <w:rPr>
                    <w:lang w:val="fr-SN"/>
                  </w:rPr>
                </w:rPrChange>
              </w:rPr>
            </w:pPr>
            <w:r w:rsidRPr="0057718E">
              <w:t>0.95</w:t>
            </w:r>
          </w:p>
        </w:tc>
        <w:tc>
          <w:tcPr>
            <w:tcW w:w="1075" w:type="dxa"/>
          </w:tcPr>
          <w:p w14:paraId="0E16DE28" w14:textId="77777777" w:rsidR="00806D2D" w:rsidRPr="0057718E" w:rsidRDefault="00806D2D" w:rsidP="00806D2D">
            <w:pPr>
              <w:cnfStyle w:val="000000000000" w:firstRow="0" w:lastRow="0" w:firstColumn="0" w:lastColumn="0" w:oddVBand="0" w:evenVBand="0" w:oddHBand="0" w:evenHBand="0" w:firstRowFirstColumn="0" w:firstRowLastColumn="0" w:lastRowFirstColumn="0" w:lastRowLastColumn="0"/>
              <w:rPr>
                <w:rPrChange w:id="5044" w:author="Microsoft Office User" w:date="2025-01-28T16:29:00Z">
                  <w:rPr>
                    <w:lang w:val="fr-SN"/>
                  </w:rPr>
                </w:rPrChange>
              </w:rPr>
            </w:pPr>
            <w:r w:rsidRPr="0057718E">
              <w:rPr>
                <w:rPrChange w:id="5045" w:author="Microsoft Office User" w:date="2025-01-28T16:29:00Z">
                  <w:rPr>
                    <w:lang w:val="fr-SN"/>
                  </w:rPr>
                </w:rPrChange>
              </w:rPr>
              <w:t>200</w:t>
            </w:r>
          </w:p>
        </w:tc>
      </w:tr>
      <w:tr w:rsidR="00806D2D" w:rsidRPr="0057718E" w14:paraId="68F0B57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AC7DA47" w14:textId="77777777" w:rsidR="00806D2D" w:rsidRPr="0057718E" w:rsidRDefault="00806D2D" w:rsidP="00806D2D">
            <w:pPr>
              <w:rPr>
                <w:rPrChange w:id="5046" w:author="Microsoft Office User" w:date="2025-01-28T16:29:00Z">
                  <w:rPr>
                    <w:lang w:val="fr-SN"/>
                  </w:rPr>
                </w:rPrChange>
              </w:rPr>
            </w:pPr>
            <w:r w:rsidRPr="0057718E">
              <w:rPr>
                <w:rPrChange w:id="5047" w:author="Microsoft Office User" w:date="2025-01-28T16:29:00Z">
                  <w:rPr>
                    <w:lang w:val="fr-SN"/>
                  </w:rPr>
                </w:rPrChange>
              </w:rPr>
              <w:t>Quitter</w:t>
            </w:r>
          </w:p>
        </w:tc>
        <w:tc>
          <w:tcPr>
            <w:tcW w:w="720" w:type="dxa"/>
          </w:tcPr>
          <w:p w14:paraId="700DB7B9" w14:textId="0584F061"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48" w:author="Microsoft Office User" w:date="2025-01-28T16:29:00Z">
                  <w:rPr>
                    <w:lang w:val="fr-SN"/>
                  </w:rPr>
                </w:rPrChange>
              </w:rPr>
            </w:pPr>
            <w:r w:rsidRPr="0057718E">
              <w:t>0.98</w:t>
            </w:r>
          </w:p>
        </w:tc>
        <w:tc>
          <w:tcPr>
            <w:tcW w:w="810" w:type="dxa"/>
          </w:tcPr>
          <w:p w14:paraId="594E1D8E" w14:textId="4CA326D5"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49" w:author="Microsoft Office User" w:date="2025-01-28T16:29:00Z">
                  <w:rPr>
                    <w:lang w:val="fr-SN"/>
                  </w:rPr>
                </w:rPrChange>
              </w:rPr>
            </w:pPr>
            <w:r w:rsidRPr="0057718E">
              <w:t>0.98</w:t>
            </w:r>
          </w:p>
        </w:tc>
        <w:tc>
          <w:tcPr>
            <w:tcW w:w="720" w:type="dxa"/>
          </w:tcPr>
          <w:p w14:paraId="24D0B96A" w14:textId="1284B96E"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50" w:author="Microsoft Office User" w:date="2025-01-28T16:29:00Z">
                  <w:rPr>
                    <w:lang w:val="fr-SN"/>
                  </w:rPr>
                </w:rPrChange>
              </w:rPr>
            </w:pPr>
            <w:r w:rsidRPr="0057718E">
              <w:t>0.99</w:t>
            </w:r>
          </w:p>
        </w:tc>
        <w:tc>
          <w:tcPr>
            <w:tcW w:w="720" w:type="dxa"/>
          </w:tcPr>
          <w:p w14:paraId="7665CF67" w14:textId="5B41AA43"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51" w:author="Microsoft Office User" w:date="2025-01-28T16:29:00Z">
                  <w:rPr>
                    <w:lang w:val="fr-SN"/>
                  </w:rPr>
                </w:rPrChange>
              </w:rPr>
            </w:pPr>
            <w:r w:rsidRPr="0057718E">
              <w:t>1.00</w:t>
            </w:r>
          </w:p>
        </w:tc>
        <w:tc>
          <w:tcPr>
            <w:tcW w:w="810" w:type="dxa"/>
          </w:tcPr>
          <w:p w14:paraId="3AD28F97" w14:textId="1C3B5731"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52" w:author="Microsoft Office User" w:date="2025-01-28T16:29:00Z">
                  <w:rPr>
                    <w:lang w:val="fr-SN"/>
                  </w:rPr>
                </w:rPrChange>
              </w:rPr>
            </w:pPr>
            <w:r w:rsidRPr="0057718E">
              <w:t>1.00</w:t>
            </w:r>
          </w:p>
        </w:tc>
        <w:tc>
          <w:tcPr>
            <w:tcW w:w="810" w:type="dxa"/>
          </w:tcPr>
          <w:p w14:paraId="3ADB605C" w14:textId="7C8AA913"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53" w:author="Microsoft Office User" w:date="2025-01-28T16:29:00Z">
                  <w:rPr>
                    <w:lang w:val="fr-SN"/>
                  </w:rPr>
                </w:rPrChange>
              </w:rPr>
            </w:pPr>
            <w:r w:rsidRPr="0057718E">
              <w:t>1.00</w:t>
            </w:r>
          </w:p>
        </w:tc>
        <w:tc>
          <w:tcPr>
            <w:tcW w:w="720" w:type="dxa"/>
          </w:tcPr>
          <w:p w14:paraId="0D0C6E5C" w14:textId="3BF60691"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54" w:author="Microsoft Office User" w:date="2025-01-28T16:29:00Z">
                  <w:rPr>
                    <w:lang w:val="fr-SN"/>
                  </w:rPr>
                </w:rPrChange>
              </w:rPr>
            </w:pPr>
            <w:r w:rsidRPr="0057718E">
              <w:t>0.99</w:t>
            </w:r>
          </w:p>
        </w:tc>
        <w:tc>
          <w:tcPr>
            <w:tcW w:w="720" w:type="dxa"/>
          </w:tcPr>
          <w:p w14:paraId="30F27718" w14:textId="66313DFF"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55" w:author="Microsoft Office User" w:date="2025-01-28T16:29:00Z">
                  <w:rPr>
                    <w:lang w:val="fr-SN"/>
                  </w:rPr>
                </w:rPrChange>
              </w:rPr>
            </w:pPr>
            <w:r w:rsidRPr="0057718E">
              <w:t>0.99</w:t>
            </w:r>
          </w:p>
        </w:tc>
        <w:tc>
          <w:tcPr>
            <w:tcW w:w="720" w:type="dxa"/>
          </w:tcPr>
          <w:p w14:paraId="60CFABFC" w14:textId="28C793A3"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56" w:author="Microsoft Office User" w:date="2025-01-28T16:29:00Z">
                  <w:rPr>
                    <w:lang w:val="fr-SN"/>
                  </w:rPr>
                </w:rPrChange>
              </w:rPr>
            </w:pPr>
            <w:r w:rsidRPr="0057718E">
              <w:t>1.00</w:t>
            </w:r>
          </w:p>
        </w:tc>
        <w:tc>
          <w:tcPr>
            <w:tcW w:w="1075" w:type="dxa"/>
          </w:tcPr>
          <w:p w14:paraId="1A05BB57" w14:textId="77777777" w:rsidR="00806D2D" w:rsidRPr="0057718E" w:rsidRDefault="00806D2D" w:rsidP="00806D2D">
            <w:pPr>
              <w:cnfStyle w:val="000000100000" w:firstRow="0" w:lastRow="0" w:firstColumn="0" w:lastColumn="0" w:oddVBand="0" w:evenVBand="0" w:oddHBand="1" w:evenHBand="0" w:firstRowFirstColumn="0" w:firstRowLastColumn="0" w:lastRowFirstColumn="0" w:lastRowLastColumn="0"/>
              <w:rPr>
                <w:rPrChange w:id="5057" w:author="Microsoft Office User" w:date="2025-01-28T16:29:00Z">
                  <w:rPr>
                    <w:lang w:val="fr-SN"/>
                  </w:rPr>
                </w:rPrChange>
              </w:rPr>
            </w:pPr>
            <w:r w:rsidRPr="0057718E">
              <w:rPr>
                <w:rPrChange w:id="5058" w:author="Microsoft Office User" w:date="2025-01-28T16:29:00Z">
                  <w:rPr>
                    <w:lang w:val="fr-SN"/>
                  </w:rPr>
                </w:rPrChange>
              </w:rPr>
              <w:t>200</w:t>
            </w:r>
          </w:p>
        </w:tc>
      </w:tr>
      <w:tr w:rsidR="00703313" w:rsidRPr="0057718E" w14:paraId="0EE3DEB3"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756DC322" w14:textId="77777777" w:rsidR="00703313" w:rsidRPr="0057718E" w:rsidRDefault="00703313" w:rsidP="008D63AC">
            <w:pPr>
              <w:rPr>
                <w:rPrChange w:id="5059" w:author="Microsoft Office User" w:date="2025-01-28T16:29:00Z">
                  <w:rPr>
                    <w:lang w:val="fr-SN"/>
                  </w:rPr>
                </w:rPrChange>
              </w:rPr>
            </w:pPr>
          </w:p>
        </w:tc>
      </w:tr>
      <w:tr w:rsidR="00B93167" w:rsidRPr="0057718E" w14:paraId="5631E441" w14:textId="77777777" w:rsidTr="007F1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6E32981" w14:textId="77777777" w:rsidR="00B93167" w:rsidRPr="0057718E" w:rsidRDefault="00B93167" w:rsidP="008D63AC">
            <w:pPr>
              <w:rPr>
                <w:i/>
                <w:iCs/>
                <w:rPrChange w:id="5060" w:author="Microsoft Office User" w:date="2025-01-28T16:29:00Z">
                  <w:rPr>
                    <w:i/>
                    <w:iCs/>
                    <w:lang w:val="fr-SN"/>
                  </w:rPr>
                </w:rPrChange>
              </w:rPr>
            </w:pPr>
            <w:proofErr w:type="spellStart"/>
            <w:r w:rsidRPr="0057718E">
              <w:rPr>
                <w:i/>
                <w:iCs/>
                <w:rPrChange w:id="5061" w:author="Microsoft Office User" w:date="2025-01-28T16:29:00Z">
                  <w:rPr>
                    <w:i/>
                    <w:iCs/>
                    <w:lang w:val="fr-SN"/>
                  </w:rPr>
                </w:rPrChange>
              </w:rPr>
              <w:t>Accuracy</w:t>
            </w:r>
            <w:proofErr w:type="spellEnd"/>
          </w:p>
        </w:tc>
        <w:tc>
          <w:tcPr>
            <w:tcW w:w="4590" w:type="dxa"/>
            <w:gridSpan w:val="6"/>
          </w:tcPr>
          <w:p w14:paraId="63BC27B5" w14:textId="77777777" w:rsidR="00B93167" w:rsidRPr="0057718E" w:rsidRDefault="00B93167" w:rsidP="008D63AC">
            <w:pPr>
              <w:cnfStyle w:val="000000100000" w:firstRow="0" w:lastRow="0" w:firstColumn="0" w:lastColumn="0" w:oddVBand="0" w:evenVBand="0" w:oddHBand="1" w:evenHBand="0" w:firstRowFirstColumn="0" w:firstRowLastColumn="0" w:lastRowFirstColumn="0" w:lastRowLastColumn="0"/>
              <w:rPr>
                <w:rPrChange w:id="5062" w:author="Microsoft Office User" w:date="2025-01-28T16:29:00Z">
                  <w:rPr>
                    <w:lang w:val="fr-SN"/>
                  </w:rPr>
                </w:rPrChange>
              </w:rPr>
            </w:pPr>
          </w:p>
        </w:tc>
        <w:tc>
          <w:tcPr>
            <w:tcW w:w="720" w:type="dxa"/>
          </w:tcPr>
          <w:p w14:paraId="416C4921" w14:textId="77777777" w:rsidR="00B93167" w:rsidRPr="0057718E" w:rsidRDefault="00B93167" w:rsidP="008D63AC">
            <w:pPr>
              <w:cnfStyle w:val="000000100000" w:firstRow="0" w:lastRow="0" w:firstColumn="0" w:lastColumn="0" w:oddVBand="0" w:evenVBand="0" w:oddHBand="1" w:evenHBand="0" w:firstRowFirstColumn="0" w:firstRowLastColumn="0" w:lastRowFirstColumn="0" w:lastRowLastColumn="0"/>
              <w:rPr>
                <w:rPrChange w:id="5063" w:author="Microsoft Office User" w:date="2025-01-28T16:29:00Z">
                  <w:rPr>
                    <w:lang w:val="fr-SN"/>
                  </w:rPr>
                </w:rPrChange>
              </w:rPr>
            </w:pPr>
            <w:r w:rsidRPr="0057718E">
              <w:rPr>
                <w:rPrChange w:id="5064" w:author="Microsoft Office User" w:date="2025-01-28T16:29:00Z">
                  <w:rPr>
                    <w:lang w:val="fr-SN"/>
                  </w:rPr>
                </w:rPrChange>
              </w:rPr>
              <w:t>0.99</w:t>
            </w:r>
          </w:p>
        </w:tc>
        <w:tc>
          <w:tcPr>
            <w:tcW w:w="720" w:type="dxa"/>
          </w:tcPr>
          <w:p w14:paraId="723E436A" w14:textId="5A8F45AF" w:rsidR="00B93167" w:rsidRPr="0057718E" w:rsidRDefault="00B93167" w:rsidP="008D63AC">
            <w:pPr>
              <w:cnfStyle w:val="000000100000" w:firstRow="0" w:lastRow="0" w:firstColumn="0" w:lastColumn="0" w:oddVBand="0" w:evenVBand="0" w:oddHBand="1" w:evenHBand="0" w:firstRowFirstColumn="0" w:firstRowLastColumn="0" w:lastRowFirstColumn="0" w:lastRowLastColumn="0"/>
              <w:rPr>
                <w:rPrChange w:id="5065" w:author="Microsoft Office User" w:date="2025-01-28T16:29:00Z">
                  <w:rPr>
                    <w:lang w:val="fr-SN"/>
                  </w:rPr>
                </w:rPrChange>
              </w:rPr>
            </w:pPr>
            <w:r w:rsidRPr="0057718E">
              <w:rPr>
                <w:rPrChange w:id="5066" w:author="Microsoft Office User" w:date="2025-01-28T16:29:00Z">
                  <w:rPr>
                    <w:lang w:val="fr-SN"/>
                  </w:rPr>
                </w:rPrChange>
              </w:rPr>
              <w:t>0.98</w:t>
            </w:r>
          </w:p>
        </w:tc>
        <w:tc>
          <w:tcPr>
            <w:tcW w:w="720" w:type="dxa"/>
          </w:tcPr>
          <w:p w14:paraId="444C2F88" w14:textId="17B64911" w:rsidR="00B93167" w:rsidRPr="0057718E" w:rsidRDefault="00DA3CBC" w:rsidP="008D63AC">
            <w:pPr>
              <w:cnfStyle w:val="000000100000" w:firstRow="0" w:lastRow="0" w:firstColumn="0" w:lastColumn="0" w:oddVBand="0" w:evenVBand="0" w:oddHBand="1" w:evenHBand="0" w:firstRowFirstColumn="0" w:firstRowLastColumn="0" w:lastRowFirstColumn="0" w:lastRowLastColumn="0"/>
              <w:rPr>
                <w:rPrChange w:id="5067" w:author="Microsoft Office User" w:date="2025-01-28T16:29:00Z">
                  <w:rPr>
                    <w:lang w:val="fr-SN"/>
                  </w:rPr>
                </w:rPrChange>
              </w:rPr>
            </w:pPr>
            <w:r w:rsidRPr="0057718E">
              <w:rPr>
                <w:rPrChange w:id="5068" w:author="Microsoft Office User" w:date="2025-01-28T16:29:00Z">
                  <w:rPr>
                    <w:lang w:val="fr-SN"/>
                  </w:rPr>
                </w:rPrChange>
              </w:rPr>
              <w:t>0.98</w:t>
            </w:r>
          </w:p>
        </w:tc>
        <w:tc>
          <w:tcPr>
            <w:tcW w:w="1075" w:type="dxa"/>
          </w:tcPr>
          <w:p w14:paraId="39C85A02" w14:textId="77777777" w:rsidR="00B93167" w:rsidRPr="0057718E" w:rsidRDefault="00B93167" w:rsidP="00D11FCC">
            <w:pPr>
              <w:keepNext/>
              <w:cnfStyle w:val="000000100000" w:firstRow="0" w:lastRow="0" w:firstColumn="0" w:lastColumn="0" w:oddVBand="0" w:evenVBand="0" w:oddHBand="1" w:evenHBand="0" w:firstRowFirstColumn="0" w:firstRowLastColumn="0" w:lastRowFirstColumn="0" w:lastRowLastColumn="0"/>
              <w:rPr>
                <w:rPrChange w:id="5069" w:author="Microsoft Office User" w:date="2025-01-28T16:29:00Z">
                  <w:rPr>
                    <w:lang w:val="fr-SN"/>
                  </w:rPr>
                </w:rPrChange>
              </w:rPr>
            </w:pPr>
            <w:r w:rsidRPr="0057718E">
              <w:rPr>
                <w:rPrChange w:id="5070" w:author="Microsoft Office User" w:date="2025-01-28T16:29:00Z">
                  <w:rPr>
                    <w:lang w:val="fr-SN"/>
                  </w:rPr>
                </w:rPrChange>
              </w:rPr>
              <w:t>1800</w:t>
            </w:r>
          </w:p>
        </w:tc>
      </w:tr>
    </w:tbl>
    <w:p w14:paraId="2F7B67D8" w14:textId="258F1EC0" w:rsidR="002F336C" w:rsidRPr="0057718E" w:rsidRDefault="00D11FCC" w:rsidP="00D11FCC">
      <w:pPr>
        <w:pStyle w:val="Lgende"/>
        <w:jc w:val="center"/>
        <w:rPr>
          <w:rPrChange w:id="5071" w:author="Microsoft Office User" w:date="2025-01-28T16:29:00Z">
            <w:rPr>
              <w:lang w:val="fr-SN"/>
            </w:rPr>
          </w:rPrChange>
        </w:rPr>
      </w:pPr>
      <w:bookmarkStart w:id="5072" w:name="_Toc188724018"/>
      <w:r w:rsidRPr="0057718E">
        <w:rPr>
          <w:rPrChange w:id="5073" w:author="Microsoft Office User" w:date="2025-01-28T16:29:00Z">
            <w:rPr>
              <w:lang w:val="fr-SN"/>
            </w:rPr>
          </w:rPrChange>
        </w:rPr>
        <w:t xml:space="preserve">Tableau </w:t>
      </w:r>
      <w:r w:rsidR="00D1791B" w:rsidRPr="0057718E">
        <w:rPr>
          <w:rPrChange w:id="5074" w:author="Microsoft Office User" w:date="2025-01-28T16:29:00Z">
            <w:rPr>
              <w:lang w:val="fr-SN"/>
            </w:rPr>
          </w:rPrChange>
        </w:rPr>
        <w:fldChar w:fldCharType="begin"/>
      </w:r>
      <w:r w:rsidR="00D1791B" w:rsidRPr="0057718E">
        <w:rPr>
          <w:rPrChange w:id="5075" w:author="Microsoft Office User" w:date="2025-01-28T16:29:00Z">
            <w:rPr>
              <w:lang w:val="fr-SN"/>
            </w:rPr>
          </w:rPrChange>
        </w:rPr>
        <w:instrText xml:space="preserve"> SEQ Tableau \* ARABIC </w:instrText>
      </w:r>
      <w:r w:rsidR="00D1791B" w:rsidRPr="0057718E">
        <w:rPr>
          <w:rPrChange w:id="5076" w:author="Microsoft Office User" w:date="2025-01-28T16:29:00Z">
            <w:rPr>
              <w:lang w:val="fr-SN"/>
            </w:rPr>
          </w:rPrChange>
        </w:rPr>
        <w:fldChar w:fldCharType="separate"/>
      </w:r>
      <w:r w:rsidR="0016411D" w:rsidRPr="0057718E">
        <w:rPr>
          <w:rPrChange w:id="5077" w:author="Microsoft Office User" w:date="2025-01-28T16:29:00Z">
            <w:rPr>
              <w:noProof/>
              <w:lang w:val="fr-SN"/>
            </w:rPr>
          </w:rPrChange>
        </w:rPr>
        <w:t>15</w:t>
      </w:r>
      <w:r w:rsidR="00D1791B" w:rsidRPr="0057718E">
        <w:rPr>
          <w:rPrChange w:id="5078" w:author="Microsoft Office User" w:date="2025-01-28T16:29:00Z">
            <w:rPr>
              <w:noProof/>
              <w:lang w:val="fr-SN"/>
            </w:rPr>
          </w:rPrChange>
        </w:rPr>
        <w:fldChar w:fldCharType="end"/>
      </w:r>
      <w:r w:rsidRPr="0057718E">
        <w:rPr>
          <w:rPrChange w:id="5079" w:author="Microsoft Office User" w:date="2025-01-28T16:29:00Z">
            <w:rPr>
              <w:lang w:val="fr-SN"/>
            </w:rPr>
          </w:rPrChange>
        </w:rPr>
        <w:t xml:space="preserve"> : </w:t>
      </w:r>
      <w:r w:rsidR="00C20ED4" w:rsidRPr="0057718E">
        <w:rPr>
          <w:rPrChange w:id="5080" w:author="Microsoft Office User" w:date="2025-01-28T16:29:00Z">
            <w:rPr>
              <w:lang w:val="fr-SN"/>
            </w:rPr>
          </w:rPrChange>
        </w:rPr>
        <w:t>Résultat</w:t>
      </w:r>
      <w:r w:rsidRPr="0057718E">
        <w:rPr>
          <w:rPrChange w:id="5081" w:author="Microsoft Office User" w:date="2025-01-28T16:29:00Z">
            <w:rPr>
              <w:lang w:val="fr-SN"/>
            </w:rPr>
          </w:rPrChange>
        </w:rPr>
        <w:t xml:space="preserve"> KNN</w:t>
      </w:r>
      <w:bookmarkEnd w:id="5072"/>
    </w:p>
    <w:p w14:paraId="461BC659" w14:textId="26F23199" w:rsidR="006A74BF" w:rsidRPr="0057718E" w:rsidRDefault="006A74BF" w:rsidP="006A74BF">
      <w:pPr>
        <w:rPr>
          <w:rPrChange w:id="5082" w:author="Microsoft Office User" w:date="2025-01-28T16:29:00Z">
            <w:rPr>
              <w:lang w:val="fr-SN"/>
            </w:rPr>
          </w:rPrChange>
        </w:rPr>
      </w:pPr>
      <w:r w:rsidRPr="0057718E">
        <w:rPr>
          <w:rPrChange w:id="5083" w:author="Microsoft Office User" w:date="2025-01-28T16:29:00Z">
            <w:rPr>
              <w:lang w:val="fr-SN"/>
            </w:rPr>
          </w:rPrChange>
        </w:rPr>
        <w:t>Nous voyons bien comment différentes représentations de texte peuvent influencer complètement les résultats des modèles. C’est toute l’importance de choisir une technique de modélisation appropriée. Enfin, il y a beaucoup à dire avec tous ces chiffres, mais nous allons les analyser et les interpréter, tout en définissant les limites de nos modèles dans la partie qui suit.</w:t>
      </w:r>
    </w:p>
    <w:p w14:paraId="390BAD77" w14:textId="31DB536A" w:rsidR="00237D1F" w:rsidRPr="0057718E" w:rsidRDefault="00237D1F" w:rsidP="00B9476C">
      <w:pPr>
        <w:pStyle w:val="Paragraphedeliste"/>
        <w:numPr>
          <w:ilvl w:val="0"/>
          <w:numId w:val="21"/>
        </w:numPr>
        <w:rPr>
          <w:b/>
          <w:bCs/>
          <w:rPrChange w:id="5084" w:author="Microsoft Office User" w:date="2025-01-28T16:29:00Z">
            <w:rPr>
              <w:b/>
              <w:bCs/>
              <w:lang w:val="fr-SN"/>
            </w:rPr>
          </w:rPrChange>
        </w:rPr>
      </w:pPr>
      <w:r w:rsidRPr="0057718E">
        <w:rPr>
          <w:b/>
          <w:bCs/>
          <w:rPrChange w:id="5085" w:author="Microsoft Office User" w:date="2025-01-28T16:29:00Z">
            <w:rPr>
              <w:b/>
              <w:bCs/>
              <w:lang w:val="fr-SN"/>
            </w:rPr>
          </w:rPrChange>
        </w:rPr>
        <w:t>Discussion</w:t>
      </w:r>
    </w:p>
    <w:p w14:paraId="1F75934E" w14:textId="3C8F60E8" w:rsidR="00D842FF" w:rsidRPr="0057718E" w:rsidRDefault="00D842FF" w:rsidP="00297648">
      <w:pPr>
        <w:rPr>
          <w:rPrChange w:id="5086" w:author="Microsoft Office User" w:date="2025-01-28T16:29:00Z">
            <w:rPr>
              <w:lang w:val="fr-SN"/>
            </w:rPr>
          </w:rPrChange>
        </w:rPr>
      </w:pPr>
      <w:r w:rsidRPr="0057718E">
        <w:rPr>
          <w:rPrChange w:id="5087" w:author="Microsoft Office User" w:date="2025-01-28T16:29:00Z">
            <w:rPr>
              <w:lang w:val="fr-SN"/>
            </w:rPr>
          </w:rPrChange>
        </w:rPr>
        <w:t xml:space="preserve">Puisque nous avons tous les résultats des modèles, il est maintenant temps de se poser, prendre du recul et les interpréter de manière autant objective que possible. Mais avant cela, il faut expliquer le tableau des résultats. Il y a des métriques dans la première ligne et les </w:t>
      </w:r>
      <w:proofErr w:type="spellStart"/>
      <w:r w:rsidRPr="0057718E">
        <w:rPr>
          <w:i/>
          <w:iCs/>
          <w:rPrChange w:id="5088" w:author="Microsoft Office User" w:date="2025-01-28T16:29:00Z">
            <w:rPr>
              <w:i/>
              <w:iCs/>
              <w:lang w:val="fr-SN"/>
            </w:rPr>
          </w:rPrChange>
        </w:rPr>
        <w:t>intents</w:t>
      </w:r>
      <w:proofErr w:type="spellEnd"/>
      <w:r w:rsidRPr="0057718E">
        <w:rPr>
          <w:rPrChange w:id="5089" w:author="Microsoft Office User" w:date="2025-01-28T16:29:00Z">
            <w:rPr>
              <w:lang w:val="fr-SN"/>
            </w:rPr>
          </w:rPrChange>
        </w:rPr>
        <w:t xml:space="preserve"> dans la première colonne. Ainsi, pour chaque métrique, il y a les trois méthodes de représentation. Le support représente le nombre d’individus allouant un </w:t>
      </w:r>
      <w:proofErr w:type="spellStart"/>
      <w:r w:rsidRPr="0057718E">
        <w:rPr>
          <w:i/>
          <w:iCs/>
          <w:rPrChange w:id="5090" w:author="Microsoft Office User" w:date="2025-01-28T16:29:00Z">
            <w:rPr>
              <w:i/>
              <w:iCs/>
              <w:lang w:val="fr-SN"/>
            </w:rPr>
          </w:rPrChange>
        </w:rPr>
        <w:t>intent</w:t>
      </w:r>
      <w:proofErr w:type="spellEnd"/>
      <w:r w:rsidRPr="0057718E">
        <w:rPr>
          <w:rPrChange w:id="5091" w:author="Microsoft Office User" w:date="2025-01-28T16:29:00Z">
            <w:rPr>
              <w:lang w:val="fr-SN"/>
            </w:rPr>
          </w:rPrChange>
        </w:rPr>
        <w:t xml:space="preserve"> en particulier. La première des choses à observer, c’est que pour la représentation, le </w:t>
      </w:r>
      <w:proofErr w:type="spellStart"/>
      <w:r w:rsidRPr="0057718E">
        <w:rPr>
          <w:rPrChange w:id="5092" w:author="Microsoft Office User" w:date="2025-01-28T16:29:00Z">
            <w:rPr>
              <w:lang w:val="fr-SN"/>
            </w:rPr>
          </w:rPrChange>
        </w:rPr>
        <w:t>tf-idf</w:t>
      </w:r>
      <w:proofErr w:type="spellEnd"/>
      <w:r w:rsidRPr="0057718E">
        <w:rPr>
          <w:rPrChange w:id="5093" w:author="Microsoft Office User" w:date="2025-01-28T16:29:00Z">
            <w:rPr>
              <w:lang w:val="fr-SN"/>
            </w:rPr>
          </w:rPrChange>
        </w:rPr>
        <w:t xml:space="preserve"> est la meilleure, car les modèles présentent des métriques plus performantes avec lui. Cela se comprend car c’est une version améliorée du BOW et du bag of n-gram. C’est pourquoi nous allons continuer cette discussion avec le résultat de cette méthode-là. S’agissant des modèles, il y en a trois qui se démarquent clairement des autres : c'est le SVM, le </w:t>
      </w:r>
      <w:proofErr w:type="spellStart"/>
      <w:r w:rsidRPr="0057718E">
        <w:rPr>
          <w:i/>
          <w:iCs/>
          <w:rPrChange w:id="5094" w:author="Microsoft Office User" w:date="2025-01-28T16:29:00Z">
            <w:rPr>
              <w:i/>
              <w:iCs/>
              <w:lang w:val="fr-SN"/>
            </w:rPr>
          </w:rPrChange>
        </w:rPr>
        <w:t>random</w:t>
      </w:r>
      <w:proofErr w:type="spellEnd"/>
      <w:r w:rsidRPr="0057718E">
        <w:rPr>
          <w:i/>
          <w:iCs/>
          <w:rPrChange w:id="5095" w:author="Microsoft Office User" w:date="2025-01-28T16:29:00Z">
            <w:rPr>
              <w:i/>
              <w:iCs/>
              <w:lang w:val="fr-SN"/>
            </w:rPr>
          </w:rPrChange>
        </w:rPr>
        <w:t xml:space="preserve"> </w:t>
      </w:r>
      <w:proofErr w:type="spellStart"/>
      <w:r w:rsidRPr="0057718E">
        <w:rPr>
          <w:i/>
          <w:iCs/>
          <w:rPrChange w:id="5096" w:author="Microsoft Office User" w:date="2025-01-28T16:29:00Z">
            <w:rPr>
              <w:i/>
              <w:iCs/>
              <w:lang w:val="fr-SN"/>
            </w:rPr>
          </w:rPrChange>
        </w:rPr>
        <w:t>forest</w:t>
      </w:r>
      <w:proofErr w:type="spellEnd"/>
      <w:r w:rsidRPr="0057718E">
        <w:rPr>
          <w:rPrChange w:id="5097" w:author="Microsoft Office User" w:date="2025-01-28T16:29:00Z">
            <w:rPr>
              <w:lang w:val="fr-SN"/>
            </w:rPr>
          </w:rPrChange>
        </w:rPr>
        <w:t xml:space="preserve"> et le </w:t>
      </w:r>
      <w:proofErr w:type="spellStart"/>
      <w:r w:rsidRPr="0057718E">
        <w:rPr>
          <w:i/>
          <w:iCs/>
          <w:rPrChange w:id="5098" w:author="Microsoft Office User" w:date="2025-01-28T16:29:00Z">
            <w:rPr>
              <w:i/>
              <w:iCs/>
              <w:lang w:val="fr-SN"/>
            </w:rPr>
          </w:rPrChange>
        </w:rPr>
        <w:t>decision</w:t>
      </w:r>
      <w:proofErr w:type="spellEnd"/>
      <w:r w:rsidRPr="0057718E">
        <w:rPr>
          <w:i/>
          <w:iCs/>
          <w:rPrChange w:id="5099" w:author="Microsoft Office User" w:date="2025-01-28T16:29:00Z">
            <w:rPr>
              <w:i/>
              <w:iCs/>
              <w:lang w:val="fr-SN"/>
            </w:rPr>
          </w:rPrChange>
        </w:rPr>
        <w:t xml:space="preserve"> </w:t>
      </w:r>
      <w:proofErr w:type="spellStart"/>
      <w:r w:rsidRPr="0057718E">
        <w:rPr>
          <w:i/>
          <w:iCs/>
          <w:rPrChange w:id="5100" w:author="Microsoft Office User" w:date="2025-01-28T16:29:00Z">
            <w:rPr>
              <w:i/>
              <w:iCs/>
              <w:lang w:val="fr-SN"/>
            </w:rPr>
          </w:rPrChange>
        </w:rPr>
        <w:t>tree</w:t>
      </w:r>
      <w:proofErr w:type="spellEnd"/>
      <w:r w:rsidRPr="0057718E">
        <w:rPr>
          <w:rPrChange w:id="5101" w:author="Microsoft Office User" w:date="2025-01-28T16:29:00Z">
            <w:rPr>
              <w:lang w:val="fr-SN"/>
            </w:rPr>
          </w:rPrChange>
        </w:rPr>
        <w:t>.</w:t>
      </w:r>
    </w:p>
    <w:p w14:paraId="22773655" w14:textId="30485DE3" w:rsidR="00734B69" w:rsidRPr="0057718E" w:rsidRDefault="00734B69" w:rsidP="00734B69">
      <w:pPr>
        <w:rPr>
          <w:rPrChange w:id="5102" w:author="Microsoft Office User" w:date="2025-01-28T16:29:00Z">
            <w:rPr>
              <w:lang w:val="fr-SN"/>
            </w:rPr>
          </w:rPrChange>
        </w:rPr>
      </w:pPr>
      <w:r w:rsidRPr="0057718E">
        <w:rPr>
          <w:rPrChange w:id="5103" w:author="Microsoft Office User" w:date="2025-01-28T16:29:00Z">
            <w:rPr>
              <w:lang w:val="fr-SN"/>
            </w:rPr>
          </w:rPrChange>
        </w:rPr>
        <w:t xml:space="preserve">À ce moment, il fallait choisir et cela n’allait pas se faire par hasard, donc il nous fallait un moyen de trancher. C’est ainsi qu’est venue l’idée de commencer à tester le </w:t>
      </w:r>
      <w:proofErr w:type="spellStart"/>
      <w:r w:rsidRPr="0057718E">
        <w:rPr>
          <w:rPrChange w:id="5104" w:author="Microsoft Office User" w:date="2025-01-28T16:29:00Z">
            <w:rPr>
              <w:lang w:val="fr-SN"/>
            </w:rPr>
          </w:rPrChange>
        </w:rPr>
        <w:t>Chatbot</w:t>
      </w:r>
      <w:proofErr w:type="spellEnd"/>
      <w:r w:rsidRPr="0057718E">
        <w:rPr>
          <w:rPrChange w:id="5105" w:author="Microsoft Office User" w:date="2025-01-28T16:29:00Z">
            <w:rPr>
              <w:lang w:val="fr-SN"/>
            </w:rPr>
          </w:rPrChange>
        </w:rPr>
        <w:t xml:space="preserve">, en quoi faisant : se mettre à la place de l’utilisateur et lui donner des textes que les trois modèles allaient ensuite classer dans les différents </w:t>
      </w:r>
      <w:proofErr w:type="spellStart"/>
      <w:r w:rsidRPr="0057718E">
        <w:rPr>
          <w:i/>
          <w:iCs/>
          <w:rPrChange w:id="5106" w:author="Microsoft Office User" w:date="2025-01-28T16:29:00Z">
            <w:rPr>
              <w:i/>
              <w:iCs/>
              <w:lang w:val="fr-SN"/>
            </w:rPr>
          </w:rPrChange>
        </w:rPr>
        <w:t>intents</w:t>
      </w:r>
      <w:proofErr w:type="spellEnd"/>
      <w:r w:rsidRPr="0057718E">
        <w:rPr>
          <w:rPrChange w:id="5107" w:author="Microsoft Office User" w:date="2025-01-28T16:29:00Z">
            <w:rPr>
              <w:lang w:val="fr-SN"/>
            </w:rPr>
          </w:rPrChange>
        </w:rPr>
        <w:t xml:space="preserve">. C’est un niveau supérieur de données de test. Après avoir donné plusieurs phrases, il était devenu clair que c’est le </w:t>
      </w:r>
      <w:proofErr w:type="spellStart"/>
      <w:r w:rsidRPr="0057718E">
        <w:rPr>
          <w:i/>
          <w:iCs/>
          <w:rPrChange w:id="5108" w:author="Microsoft Office User" w:date="2025-01-28T16:29:00Z">
            <w:rPr>
              <w:i/>
              <w:iCs/>
              <w:lang w:val="fr-SN"/>
            </w:rPr>
          </w:rPrChange>
        </w:rPr>
        <w:t>random</w:t>
      </w:r>
      <w:proofErr w:type="spellEnd"/>
      <w:r w:rsidRPr="0057718E">
        <w:rPr>
          <w:i/>
          <w:iCs/>
          <w:rPrChange w:id="5109" w:author="Microsoft Office User" w:date="2025-01-28T16:29:00Z">
            <w:rPr>
              <w:i/>
              <w:iCs/>
              <w:lang w:val="fr-SN"/>
            </w:rPr>
          </w:rPrChange>
        </w:rPr>
        <w:t xml:space="preserve"> </w:t>
      </w:r>
      <w:proofErr w:type="spellStart"/>
      <w:r w:rsidRPr="0057718E">
        <w:rPr>
          <w:i/>
          <w:iCs/>
          <w:rPrChange w:id="5110" w:author="Microsoft Office User" w:date="2025-01-28T16:29:00Z">
            <w:rPr>
              <w:i/>
              <w:iCs/>
              <w:lang w:val="fr-SN"/>
            </w:rPr>
          </w:rPrChange>
        </w:rPr>
        <w:t>forest</w:t>
      </w:r>
      <w:proofErr w:type="spellEnd"/>
      <w:r w:rsidRPr="0057718E">
        <w:rPr>
          <w:rPrChange w:id="5111" w:author="Microsoft Office User" w:date="2025-01-28T16:29:00Z">
            <w:rPr>
              <w:lang w:val="fr-SN"/>
            </w:rPr>
          </w:rPrChange>
        </w:rPr>
        <w:t xml:space="preserve"> qui se démarquait le plus. Donc, l’idée selon laquelle, quand il s’agit de texte, on commence toujours par le </w:t>
      </w:r>
      <w:proofErr w:type="spellStart"/>
      <w:r w:rsidRPr="0057718E">
        <w:rPr>
          <w:i/>
          <w:iCs/>
          <w:rPrChange w:id="5112" w:author="Microsoft Office User" w:date="2025-01-28T16:29:00Z">
            <w:rPr>
              <w:i/>
              <w:iCs/>
              <w:lang w:val="fr-SN"/>
            </w:rPr>
          </w:rPrChange>
        </w:rPr>
        <w:t>naive</w:t>
      </w:r>
      <w:proofErr w:type="spellEnd"/>
      <w:r w:rsidRPr="0057718E">
        <w:rPr>
          <w:i/>
          <w:iCs/>
          <w:rPrChange w:id="5113" w:author="Microsoft Office User" w:date="2025-01-28T16:29:00Z">
            <w:rPr>
              <w:i/>
              <w:iCs/>
              <w:lang w:val="fr-SN"/>
            </w:rPr>
          </w:rPrChange>
        </w:rPr>
        <w:t xml:space="preserve"> bayes</w:t>
      </w:r>
      <w:r w:rsidRPr="0057718E">
        <w:rPr>
          <w:rPrChange w:id="5114" w:author="Microsoft Office User" w:date="2025-01-28T16:29:00Z">
            <w:rPr>
              <w:lang w:val="fr-SN"/>
            </w:rPr>
          </w:rPrChange>
        </w:rPr>
        <w:t xml:space="preserve"> et ensuite on teste les autres, s’est avérée être vraie ici. Donc, le modèle choisi est le </w:t>
      </w:r>
      <w:proofErr w:type="spellStart"/>
      <w:r w:rsidRPr="0057718E">
        <w:rPr>
          <w:i/>
          <w:iCs/>
          <w:rPrChange w:id="5115" w:author="Microsoft Office User" w:date="2025-01-28T16:29:00Z">
            <w:rPr>
              <w:i/>
              <w:iCs/>
              <w:lang w:val="fr-SN"/>
            </w:rPr>
          </w:rPrChange>
        </w:rPr>
        <w:t>random</w:t>
      </w:r>
      <w:proofErr w:type="spellEnd"/>
      <w:r w:rsidRPr="0057718E">
        <w:rPr>
          <w:i/>
          <w:iCs/>
          <w:rPrChange w:id="5116" w:author="Microsoft Office User" w:date="2025-01-28T16:29:00Z">
            <w:rPr>
              <w:i/>
              <w:iCs/>
              <w:lang w:val="fr-SN"/>
            </w:rPr>
          </w:rPrChange>
        </w:rPr>
        <w:t xml:space="preserve"> </w:t>
      </w:r>
      <w:proofErr w:type="spellStart"/>
      <w:r w:rsidRPr="0057718E">
        <w:rPr>
          <w:i/>
          <w:iCs/>
          <w:rPrChange w:id="5117" w:author="Microsoft Office User" w:date="2025-01-28T16:29:00Z">
            <w:rPr>
              <w:i/>
              <w:iCs/>
              <w:lang w:val="fr-SN"/>
            </w:rPr>
          </w:rPrChange>
        </w:rPr>
        <w:t>forest</w:t>
      </w:r>
      <w:proofErr w:type="spellEnd"/>
      <w:r w:rsidRPr="0057718E">
        <w:rPr>
          <w:rPrChange w:id="5118" w:author="Microsoft Office User" w:date="2025-01-28T16:29:00Z">
            <w:rPr>
              <w:lang w:val="fr-SN"/>
            </w:rPr>
          </w:rPrChange>
        </w:rPr>
        <w:t xml:space="preserve"> et la méthode de représentation est le </w:t>
      </w:r>
      <w:proofErr w:type="spellStart"/>
      <w:r w:rsidRPr="0057718E">
        <w:rPr>
          <w:rPrChange w:id="5119" w:author="Microsoft Office User" w:date="2025-01-28T16:29:00Z">
            <w:rPr>
              <w:lang w:val="fr-SN"/>
            </w:rPr>
          </w:rPrChange>
        </w:rPr>
        <w:t>tf-idf</w:t>
      </w:r>
      <w:proofErr w:type="spellEnd"/>
      <w:r w:rsidRPr="0057718E">
        <w:rPr>
          <w:rPrChange w:id="5120" w:author="Microsoft Office User" w:date="2025-01-28T16:29:00Z">
            <w:rPr>
              <w:lang w:val="fr-SN"/>
            </w:rPr>
          </w:rPrChange>
        </w:rPr>
        <w:t>.</w:t>
      </w:r>
    </w:p>
    <w:p w14:paraId="01DEE271" w14:textId="13E7CF70" w:rsidR="00734B69" w:rsidRPr="0057718E" w:rsidRDefault="00734B69" w:rsidP="00734B69">
      <w:pPr>
        <w:rPr>
          <w:rPrChange w:id="5121" w:author="Microsoft Office User" w:date="2025-01-28T16:29:00Z">
            <w:rPr>
              <w:lang w:val="fr-SN"/>
            </w:rPr>
          </w:rPrChange>
        </w:rPr>
      </w:pPr>
      <w:r w:rsidRPr="0057718E">
        <w:rPr>
          <w:rPrChange w:id="5122" w:author="Microsoft Office User" w:date="2025-01-28T16:29:00Z">
            <w:rPr>
              <w:lang w:val="fr-SN"/>
            </w:rPr>
          </w:rPrChange>
        </w:rPr>
        <w:t xml:space="preserve">Les difficultés rencontrées pour ce travail restent toujours les données. Autant pour la prédiction des modèles, les données étaient disponibles sur le site de la BRVM, mais ici il fallait faire la « création » du </w:t>
      </w:r>
      <w:proofErr w:type="spellStart"/>
      <w:r w:rsidRPr="0057718E">
        <w:rPr>
          <w:i/>
          <w:iCs/>
          <w:rPrChange w:id="5123" w:author="Microsoft Office User" w:date="2025-01-28T16:29:00Z">
            <w:rPr>
              <w:i/>
              <w:iCs/>
              <w:lang w:val="fr-SN"/>
            </w:rPr>
          </w:rPrChange>
        </w:rPr>
        <w:t>dataset</w:t>
      </w:r>
      <w:proofErr w:type="spellEnd"/>
      <w:r w:rsidRPr="0057718E">
        <w:rPr>
          <w:rPrChange w:id="5124" w:author="Microsoft Office User" w:date="2025-01-28T16:29:00Z">
            <w:rPr>
              <w:lang w:val="fr-SN"/>
            </w:rPr>
          </w:rPrChange>
        </w:rPr>
        <w:t xml:space="preserve"> soi-même. Ce qui, en soi, n’est pas du tout une tâche facile. Après, nous avons aussi rencontré beaucoup de limites liées aux hardwares. Même si les données ne sont pas gigantesques, l’entraînement pose beaucoup de problèmes, surtout dans le cas de recherche en grille.</w:t>
      </w:r>
    </w:p>
    <w:p w14:paraId="5AF3AFBC" w14:textId="3F1F39B0" w:rsidR="00E3123F" w:rsidRPr="0057718E" w:rsidRDefault="00CB11B4" w:rsidP="00CB11B4">
      <w:pPr>
        <w:rPr>
          <w:rPrChange w:id="5125" w:author="Microsoft Office User" w:date="2025-01-28T16:29:00Z">
            <w:rPr>
              <w:lang w:val="fr-SN"/>
            </w:rPr>
          </w:rPrChange>
        </w:rPr>
      </w:pPr>
      <w:r w:rsidRPr="0057718E">
        <w:rPr>
          <w:rPrChange w:id="5126" w:author="Microsoft Office User" w:date="2025-01-28T16:29:00Z">
            <w:rPr>
              <w:lang w:val="fr-SN"/>
            </w:rPr>
          </w:rPrChange>
        </w:rPr>
        <w:t>Est-il possible d’améliorer ce travail ? La réponse est absolument</w:t>
      </w:r>
      <w:r w:rsidR="0023030C" w:rsidRPr="0057718E">
        <w:rPr>
          <w:rPrChange w:id="5127" w:author="Microsoft Office User" w:date="2025-01-28T16:29:00Z">
            <w:rPr>
              <w:lang w:val="fr-SN"/>
            </w:rPr>
          </w:rPrChange>
        </w:rPr>
        <w:t xml:space="preserve"> oui</w:t>
      </w:r>
      <w:r w:rsidRPr="0057718E">
        <w:rPr>
          <w:rPrChange w:id="5128" w:author="Microsoft Office User" w:date="2025-01-28T16:29:00Z">
            <w:rPr>
              <w:lang w:val="fr-SN"/>
            </w:rPr>
          </w:rPrChange>
        </w:rPr>
        <w:t xml:space="preserve">. Dans chaque segment de développement, il y a lieu d’amélioration. Nous pouvions utiliser des techniques plus sophistiquées pour la </w:t>
      </w:r>
      <w:proofErr w:type="spellStart"/>
      <w:r w:rsidRPr="0057718E">
        <w:rPr>
          <w:i/>
          <w:iCs/>
          <w:rPrChange w:id="5129" w:author="Microsoft Office User" w:date="2025-01-28T16:29:00Z">
            <w:rPr>
              <w:i/>
              <w:iCs/>
              <w:lang w:val="fr-SN"/>
            </w:rPr>
          </w:rPrChange>
        </w:rPr>
        <w:t>feature</w:t>
      </w:r>
      <w:proofErr w:type="spellEnd"/>
      <w:r w:rsidRPr="0057718E">
        <w:rPr>
          <w:i/>
          <w:iCs/>
          <w:rPrChange w:id="5130" w:author="Microsoft Office User" w:date="2025-01-28T16:29:00Z">
            <w:rPr>
              <w:i/>
              <w:iCs/>
              <w:lang w:val="fr-SN"/>
            </w:rPr>
          </w:rPrChange>
        </w:rPr>
        <w:t xml:space="preserve"> engineering</w:t>
      </w:r>
      <w:r w:rsidRPr="0057718E">
        <w:rPr>
          <w:rPrChange w:id="5131" w:author="Microsoft Office User" w:date="2025-01-28T16:29:00Z">
            <w:rPr>
              <w:lang w:val="fr-SN"/>
            </w:rPr>
          </w:rPrChange>
        </w:rPr>
        <w:t xml:space="preserve"> de texte, utiliser des LLM pour faire la reconnaissance des </w:t>
      </w:r>
      <w:proofErr w:type="spellStart"/>
      <w:r w:rsidRPr="0057718E">
        <w:rPr>
          <w:i/>
          <w:iCs/>
          <w:rPrChange w:id="5132" w:author="Microsoft Office User" w:date="2025-01-28T16:29:00Z">
            <w:rPr>
              <w:i/>
              <w:iCs/>
              <w:lang w:val="fr-SN"/>
            </w:rPr>
          </w:rPrChange>
        </w:rPr>
        <w:t>intents</w:t>
      </w:r>
      <w:proofErr w:type="spellEnd"/>
      <w:r w:rsidRPr="0057718E">
        <w:rPr>
          <w:rPrChange w:id="5133" w:author="Microsoft Office User" w:date="2025-01-28T16:29:00Z">
            <w:rPr>
              <w:lang w:val="fr-SN"/>
            </w:rPr>
          </w:rPrChange>
        </w:rPr>
        <w:t xml:space="preserve"> ou encore tester des modèles de LSTM ou GRU. Tout ceci serait intéressant, mais l’objectif était de faire ce travail </w:t>
      </w:r>
      <w:proofErr w:type="spellStart"/>
      <w:r w:rsidRPr="0057718E">
        <w:rPr>
          <w:i/>
          <w:iCs/>
          <w:rPrChange w:id="5134" w:author="Microsoft Office User" w:date="2025-01-28T16:29:00Z">
            <w:rPr>
              <w:i/>
              <w:iCs/>
              <w:lang w:val="fr-SN"/>
            </w:rPr>
          </w:rPrChange>
        </w:rPr>
        <w:t>from</w:t>
      </w:r>
      <w:proofErr w:type="spellEnd"/>
      <w:r w:rsidRPr="0057718E">
        <w:rPr>
          <w:i/>
          <w:iCs/>
          <w:rPrChange w:id="5135" w:author="Microsoft Office User" w:date="2025-01-28T16:29:00Z">
            <w:rPr>
              <w:i/>
              <w:iCs/>
              <w:lang w:val="fr-SN"/>
            </w:rPr>
          </w:rPrChange>
        </w:rPr>
        <w:t xml:space="preserve"> scratch</w:t>
      </w:r>
      <w:r w:rsidRPr="0057718E">
        <w:rPr>
          <w:rPrChange w:id="5136" w:author="Microsoft Office User" w:date="2025-01-28T16:29:00Z">
            <w:rPr>
              <w:lang w:val="fr-SN"/>
            </w:rPr>
          </w:rPrChange>
        </w:rPr>
        <w:t xml:space="preserve"> et de comprendre ce qu’il se passe derrière ces technologies que nous commençons à utiliser tous les jours.</w:t>
      </w:r>
    </w:p>
    <w:p w14:paraId="74A382A7" w14:textId="708F76F6" w:rsidR="00602E65" w:rsidRPr="0057718E" w:rsidRDefault="00602E65" w:rsidP="007724EA">
      <w:pPr>
        <w:pStyle w:val="Titre2"/>
        <w:numPr>
          <w:ilvl w:val="0"/>
          <w:numId w:val="0"/>
        </w:numPr>
        <w:rPr>
          <w:rPrChange w:id="5137" w:author="Microsoft Office User" w:date="2025-01-28T16:29:00Z">
            <w:rPr>
              <w:lang w:val="fr-SN"/>
            </w:rPr>
          </w:rPrChange>
        </w:rPr>
      </w:pPr>
      <w:bookmarkStart w:id="5138" w:name="_Toc187844223"/>
      <w:bookmarkStart w:id="5139" w:name="_Toc188723951"/>
      <w:bookmarkStart w:id="5140" w:name="_Toc188723973"/>
      <w:r w:rsidRPr="0057718E">
        <w:rPr>
          <w:rPrChange w:id="5141" w:author="Microsoft Office User" w:date="2025-01-28T16:29:00Z">
            <w:rPr>
              <w:lang w:val="fr-SN"/>
            </w:rPr>
          </w:rPrChange>
        </w:rPr>
        <w:t>Conclusion de partie</w:t>
      </w:r>
      <w:bookmarkEnd w:id="5138"/>
      <w:bookmarkEnd w:id="5139"/>
      <w:bookmarkEnd w:id="5140"/>
    </w:p>
    <w:p w14:paraId="22190267" w14:textId="709E8302" w:rsidR="00C509A5" w:rsidRPr="0057718E" w:rsidRDefault="00C509A5" w:rsidP="00C509A5">
      <w:pPr>
        <w:rPr>
          <w:rPrChange w:id="5142" w:author="Microsoft Office User" w:date="2025-01-28T16:29:00Z">
            <w:rPr>
              <w:lang w:val="fr-SN"/>
            </w:rPr>
          </w:rPrChange>
        </w:rPr>
      </w:pPr>
      <w:r w:rsidRPr="0057718E">
        <w:rPr>
          <w:rPrChange w:id="5143" w:author="Microsoft Office User" w:date="2025-01-28T16:29:00Z">
            <w:rPr>
              <w:lang w:val="fr-SN"/>
            </w:rPr>
          </w:rPrChange>
        </w:rPr>
        <w:t xml:space="preserve">Dans </w:t>
      </w:r>
      <w:r w:rsidR="00E71BAF" w:rsidRPr="0057718E">
        <w:rPr>
          <w:rPrChange w:id="5144" w:author="Microsoft Office User" w:date="2025-01-28T16:29:00Z">
            <w:rPr>
              <w:lang w:val="fr-SN"/>
            </w:rPr>
          </w:rPrChange>
        </w:rPr>
        <w:t>cette</w:t>
      </w:r>
      <w:r w:rsidRPr="0057718E">
        <w:rPr>
          <w:rPrChange w:id="5145" w:author="Microsoft Office User" w:date="2025-01-28T16:29:00Z">
            <w:rPr>
              <w:lang w:val="fr-SN"/>
            </w:rPr>
          </w:rPrChange>
        </w:rPr>
        <w:t xml:space="preserve"> partie qui constitue la partie pratique de notre travail, il a été fait la présentation financière de l’analyse. Ensuite, il a été expliqué la prédiction des modèles avec les algorithmes utilisés, notamment la régression, avant de passer enfin au développement du </w:t>
      </w:r>
      <w:proofErr w:type="spellStart"/>
      <w:r w:rsidRPr="0057718E">
        <w:rPr>
          <w:rPrChange w:id="5146" w:author="Microsoft Office User" w:date="2025-01-28T16:29:00Z">
            <w:rPr>
              <w:lang w:val="fr-SN"/>
            </w:rPr>
          </w:rPrChange>
        </w:rPr>
        <w:t>Chatbot</w:t>
      </w:r>
      <w:proofErr w:type="spellEnd"/>
      <w:r w:rsidRPr="0057718E">
        <w:rPr>
          <w:rPrChange w:id="5147" w:author="Microsoft Office User" w:date="2025-01-28T16:29:00Z">
            <w:rPr>
              <w:lang w:val="fr-SN"/>
            </w:rPr>
          </w:rPrChange>
        </w:rPr>
        <w:t>. Pour chacune de ces étapes, nous avons essayé tant bien que mal d’expliquer la démarche utilisée au maximum afin d’éviter de tomber dans le simplisme.</w:t>
      </w:r>
    </w:p>
    <w:p w14:paraId="4AD3BAF8" w14:textId="376E3530" w:rsidR="00C509A5" w:rsidRPr="0057718E" w:rsidDel="000B5081" w:rsidRDefault="00C509A5" w:rsidP="00C509A5">
      <w:pPr>
        <w:rPr>
          <w:del w:id="5148" w:author="Microsoft Office User" w:date="2025-01-28T17:20:00Z"/>
          <w:rPrChange w:id="5149" w:author="Microsoft Office User" w:date="2025-01-28T16:29:00Z">
            <w:rPr>
              <w:del w:id="5150" w:author="Microsoft Office User" w:date="2025-01-28T17:20:00Z"/>
              <w:lang w:val="fr-SN"/>
            </w:rPr>
          </w:rPrChange>
        </w:rPr>
      </w:pPr>
      <w:del w:id="5151" w:author="Microsoft Office User" w:date="2025-01-28T17:20:00Z">
        <w:r w:rsidRPr="0057718E" w:rsidDel="000B5081">
          <w:rPr>
            <w:rPrChange w:id="5152" w:author="Microsoft Office User" w:date="2025-01-28T16:29:00Z">
              <w:rPr>
                <w:lang w:val="fr-SN"/>
              </w:rPr>
            </w:rPrChange>
          </w:rPr>
          <w:delText xml:space="preserve">Nous arrivons à un moment charnière de notre travail. Nous avons fait un tour de l’univers de l’IA et nous allons dire, sans prendre beaucoup de risques, qu’il n’a pas été </w:delText>
        </w:r>
        <w:r w:rsidR="0090134A" w:rsidRPr="0057718E" w:rsidDel="000B5081">
          <w:rPr>
            <w:rPrChange w:id="5153" w:author="Microsoft Office User" w:date="2025-01-28T16:29:00Z">
              <w:rPr>
                <w:lang w:val="fr-SN"/>
              </w:rPr>
            </w:rPrChange>
          </w:rPr>
          <w:delText>exploré</w:delText>
        </w:r>
        <w:r w:rsidRPr="0057718E" w:rsidDel="000B5081">
          <w:rPr>
            <w:rPrChange w:id="5154" w:author="Microsoft Office User" w:date="2025-01-28T16:29:00Z">
              <w:rPr>
                <w:lang w:val="fr-SN"/>
              </w:rPr>
            </w:rPrChange>
          </w:rPr>
          <w:delText xml:space="preserve"> 1 % du monde de l’IA, mais nous avons fait notre possible. Maintenant, il est temps de conclure ce travail fastidieux et chronophage.</w:delText>
        </w:r>
        <w:r w:rsidR="000A3798" w:rsidRPr="0057718E" w:rsidDel="000B5081">
          <w:rPr>
            <w:rPrChange w:id="5155" w:author="Microsoft Office User" w:date="2025-01-28T16:29:00Z">
              <w:rPr>
                <w:lang w:val="fr-SN"/>
              </w:rPr>
            </w:rPrChange>
          </w:rPr>
          <w:delText xml:space="preserve"> </w:delText>
        </w:r>
        <w:r w:rsidR="000A3798" w:rsidRPr="0057718E" w:rsidDel="000B5081">
          <w:rPr>
            <w:b/>
            <w:bCs/>
            <w:rPrChange w:id="5156" w:author="Microsoft Office User" w:date="2025-01-28T16:29:00Z">
              <w:rPr>
                <w:b/>
                <w:bCs/>
                <w:lang w:val="fr-SN"/>
              </w:rPr>
            </w:rPrChange>
          </w:rPr>
          <w:delText>(</w:delText>
        </w:r>
        <w:r w:rsidR="004635EA" w:rsidRPr="0057718E" w:rsidDel="000B5081">
          <w:rPr>
            <w:b/>
            <w:bCs/>
            <w:rPrChange w:id="5157" w:author="Microsoft Office User" w:date="2025-01-28T16:29:00Z">
              <w:rPr>
                <w:b/>
                <w:bCs/>
                <w:lang w:val="fr-SN"/>
              </w:rPr>
            </w:rPrChange>
          </w:rPr>
          <w:delText>Vo</w:delText>
        </w:r>
        <w:r w:rsidR="000A3798" w:rsidRPr="0057718E" w:rsidDel="000B5081">
          <w:rPr>
            <w:b/>
            <w:bCs/>
            <w:rPrChange w:id="5158" w:author="Microsoft Office User" w:date="2025-01-28T16:29:00Z">
              <w:rPr>
                <w:b/>
                <w:bCs/>
                <w:lang w:val="fr-SN"/>
              </w:rPr>
            </w:rPrChange>
          </w:rPr>
          <w:delText xml:space="preserve">ir la première section des annexes pour un guide d’utilisation complet des deux </w:delText>
        </w:r>
        <w:r w:rsidR="0090134A" w:rsidRPr="0057718E" w:rsidDel="000B5081">
          <w:rPr>
            <w:b/>
            <w:bCs/>
            <w:rPrChange w:id="5159" w:author="Microsoft Office User" w:date="2025-01-28T16:29:00Z">
              <w:rPr>
                <w:b/>
                <w:bCs/>
                <w:lang w:val="fr-SN"/>
              </w:rPr>
            </w:rPrChange>
          </w:rPr>
          <w:delText>modèles</w:delText>
        </w:r>
        <w:r w:rsidR="000A3798" w:rsidRPr="0057718E" w:rsidDel="000B5081">
          <w:rPr>
            <w:b/>
            <w:bCs/>
            <w:rPrChange w:id="5160" w:author="Microsoft Office User" w:date="2025-01-28T16:29:00Z">
              <w:rPr>
                <w:b/>
                <w:bCs/>
                <w:lang w:val="fr-SN"/>
              </w:rPr>
            </w:rPrChange>
          </w:rPr>
          <w:delText>)</w:delText>
        </w:r>
        <w:r w:rsidR="00A803E9" w:rsidRPr="0057718E" w:rsidDel="000B5081">
          <w:rPr>
            <w:b/>
            <w:bCs/>
            <w:rPrChange w:id="5161" w:author="Microsoft Office User" w:date="2025-01-28T16:29:00Z">
              <w:rPr>
                <w:b/>
                <w:bCs/>
                <w:lang w:val="fr-SN"/>
              </w:rPr>
            </w:rPrChange>
          </w:rPr>
          <w:delText>.</w:delText>
        </w:r>
      </w:del>
    </w:p>
    <w:p w14:paraId="7A6A1199" w14:textId="52320D85" w:rsidR="00127632" w:rsidRPr="0057718E" w:rsidRDefault="00127632" w:rsidP="00C509A5">
      <w:pPr>
        <w:rPr>
          <w:rPrChange w:id="5162" w:author="Microsoft Office User" w:date="2025-01-28T16:29:00Z">
            <w:rPr>
              <w:lang w:val="fr-SN"/>
            </w:rPr>
          </w:rPrChange>
        </w:rPr>
      </w:pPr>
    </w:p>
    <w:p w14:paraId="653D99BB" w14:textId="6B06C3E3" w:rsidR="00127632" w:rsidRPr="0057718E" w:rsidRDefault="00127632" w:rsidP="00C509A5">
      <w:pPr>
        <w:rPr>
          <w:rPrChange w:id="5163" w:author="Microsoft Office User" w:date="2025-01-28T16:29:00Z">
            <w:rPr>
              <w:lang w:val="fr-SN"/>
            </w:rPr>
          </w:rPrChange>
        </w:rPr>
      </w:pPr>
    </w:p>
    <w:p w14:paraId="7D95C962" w14:textId="3935F64D" w:rsidR="00127632" w:rsidRPr="0057718E" w:rsidRDefault="00127632" w:rsidP="00C509A5">
      <w:pPr>
        <w:rPr>
          <w:rPrChange w:id="5164" w:author="Microsoft Office User" w:date="2025-01-28T16:29:00Z">
            <w:rPr>
              <w:lang w:val="fr-SN"/>
            </w:rPr>
          </w:rPrChange>
        </w:rPr>
      </w:pPr>
    </w:p>
    <w:p w14:paraId="6636C63B" w14:textId="5DB000A0" w:rsidR="00127632" w:rsidRPr="0057718E" w:rsidRDefault="00127632" w:rsidP="00C509A5">
      <w:pPr>
        <w:rPr>
          <w:rPrChange w:id="5165" w:author="Microsoft Office User" w:date="2025-01-28T16:29:00Z">
            <w:rPr>
              <w:lang w:val="fr-SN"/>
            </w:rPr>
          </w:rPrChange>
        </w:rPr>
      </w:pPr>
    </w:p>
    <w:p w14:paraId="4414DC48" w14:textId="26DA1DEF" w:rsidR="00127632" w:rsidRPr="0057718E" w:rsidRDefault="00127632" w:rsidP="00C509A5">
      <w:pPr>
        <w:rPr>
          <w:rPrChange w:id="5166" w:author="Microsoft Office User" w:date="2025-01-28T16:29:00Z">
            <w:rPr>
              <w:lang w:val="fr-SN"/>
            </w:rPr>
          </w:rPrChange>
        </w:rPr>
      </w:pPr>
    </w:p>
    <w:p w14:paraId="18BB1E63" w14:textId="76A71455" w:rsidR="00127632" w:rsidRPr="0057718E" w:rsidRDefault="00127632" w:rsidP="00C509A5">
      <w:pPr>
        <w:rPr>
          <w:rPrChange w:id="5167" w:author="Microsoft Office User" w:date="2025-01-28T16:29:00Z">
            <w:rPr>
              <w:lang w:val="fr-SN"/>
            </w:rPr>
          </w:rPrChange>
        </w:rPr>
      </w:pPr>
    </w:p>
    <w:p w14:paraId="6C53773C" w14:textId="77777777" w:rsidR="00ED4BFD" w:rsidRPr="0057718E" w:rsidRDefault="00ED4BFD" w:rsidP="00C509A5">
      <w:pPr>
        <w:rPr>
          <w:rPrChange w:id="5168" w:author="Microsoft Office User" w:date="2025-01-28T16:29:00Z">
            <w:rPr>
              <w:lang w:val="fr-SN"/>
            </w:rPr>
          </w:rPrChange>
        </w:rPr>
      </w:pPr>
    </w:p>
    <w:p w14:paraId="037BA337" w14:textId="32BF333E" w:rsidR="009510B5" w:rsidRPr="0057718E" w:rsidRDefault="009510B5" w:rsidP="00891FBF">
      <w:pPr>
        <w:pStyle w:val="Titre1"/>
        <w:numPr>
          <w:ilvl w:val="0"/>
          <w:numId w:val="0"/>
        </w:numPr>
        <w:rPr>
          <w:rPrChange w:id="5169" w:author="Microsoft Office User" w:date="2025-01-28T16:29:00Z">
            <w:rPr>
              <w:lang w:val="fr-SN"/>
            </w:rPr>
          </w:rPrChange>
        </w:rPr>
      </w:pPr>
      <w:bookmarkStart w:id="5170" w:name="_Toc187844224"/>
      <w:bookmarkStart w:id="5171" w:name="_Toc188723952"/>
      <w:bookmarkStart w:id="5172" w:name="_Toc188723974"/>
      <w:r w:rsidRPr="0057718E">
        <w:rPr>
          <w:rPrChange w:id="5173" w:author="Microsoft Office User" w:date="2025-01-28T16:29:00Z">
            <w:rPr>
              <w:lang w:val="fr-SN"/>
            </w:rPr>
          </w:rPrChange>
        </w:rPr>
        <w:t>Conclusion générale</w:t>
      </w:r>
      <w:bookmarkEnd w:id="5170"/>
      <w:r w:rsidR="00EF204B" w:rsidRPr="0057718E">
        <w:rPr>
          <w:rPrChange w:id="5174" w:author="Microsoft Office User" w:date="2025-01-28T16:29:00Z">
            <w:rPr>
              <w:lang w:val="fr-SN"/>
            </w:rPr>
          </w:rPrChange>
        </w:rPr>
        <w:t xml:space="preserve"> et pers</w:t>
      </w:r>
      <w:r w:rsidR="00946FE3" w:rsidRPr="0057718E">
        <w:rPr>
          <w:rPrChange w:id="5175" w:author="Microsoft Office User" w:date="2025-01-28T16:29:00Z">
            <w:rPr>
              <w:lang w:val="fr-SN"/>
            </w:rPr>
          </w:rPrChange>
        </w:rPr>
        <w:t>pectives</w:t>
      </w:r>
      <w:bookmarkEnd w:id="5171"/>
      <w:bookmarkEnd w:id="5172"/>
    </w:p>
    <w:p w14:paraId="55264646" w14:textId="3FB4676F" w:rsidR="004B5142" w:rsidRPr="0057718E" w:rsidRDefault="004B5142" w:rsidP="004B5142">
      <w:r w:rsidRPr="0057718E">
        <w:t xml:space="preserve">Pour synthétiser ce travail dans lequel nous nous étions lancés, il faut rappeler la question que ce mémoire a pour but de répondre à savoir </w:t>
      </w:r>
      <w:r w:rsidR="009011D6" w:rsidRPr="0057718E">
        <w:rPr>
          <w:b/>
          <w:bCs/>
        </w:rPr>
        <w:t xml:space="preserve">quels modèles de Machine Learning pour une analyse et une interrogation des états financiers des sociétés cotées à la bourse régionale des valeurs mobilières (BRVM). </w:t>
      </w:r>
      <w:r w:rsidRPr="0057718E">
        <w:t>Cette question centrale de recherche nous a amené à explorer les dimensions de l’IA qui pourrons nous permettre d’améliorer la performance des entreprises de l’UEMOA en leur prédisant leur santé future.</w:t>
      </w:r>
    </w:p>
    <w:p w14:paraId="3862CCEA" w14:textId="77777777" w:rsidR="004B5142" w:rsidRPr="0057718E" w:rsidRDefault="004B5142" w:rsidP="004B5142">
      <w:r w:rsidRPr="0057718E">
        <w:t xml:space="preserve">Par conséquent, répondre à cette question va, </w:t>
      </w:r>
      <w:r w:rsidRPr="0057718E">
        <w:rPr>
          <w:rPrChange w:id="5176" w:author="Microsoft Office User" w:date="2025-01-28T16:29:00Z">
            <w:rPr>
              <w:lang w:val="af-ZA"/>
            </w:rPr>
          </w:rPrChange>
        </w:rPr>
        <w:t>à</w:t>
      </w:r>
      <w:r w:rsidRPr="0057718E">
        <w:t xml:space="preserve"> notre sens, être évident car l’IA peut aider la finance a bien des égards. C’est ainsi que nous avons choisi la prédiction de valeur qui est un domaine de prédilection de l’IA et de l’appliquer à la finance, mais surtout le NLP pour le développement de </w:t>
      </w:r>
      <w:proofErr w:type="spellStart"/>
      <w:r w:rsidRPr="0057718E">
        <w:t>Chatbot</w:t>
      </w:r>
      <w:proofErr w:type="spellEnd"/>
      <w:r w:rsidRPr="0057718E">
        <w:t>. Il y a bien d’autres domaines d’application de l’IA sur la finance mais pour un début ses deux peuvent s’avérer être suffisants.</w:t>
      </w:r>
    </w:p>
    <w:p w14:paraId="415BEC8C" w14:textId="77777777" w:rsidR="004B5142" w:rsidRPr="0057718E" w:rsidRDefault="004B5142" w:rsidP="004B5142">
      <w:r w:rsidRPr="0057718E">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7E8E91E5" w14:textId="3BA3F186" w:rsidR="004B5142" w:rsidRPr="0057718E" w:rsidRDefault="004B5142" w:rsidP="004B5142">
      <w:r w:rsidRPr="0057718E">
        <w:t xml:space="preserve">Pour ce qui s’agit du </w:t>
      </w:r>
      <w:proofErr w:type="spellStart"/>
      <w:r w:rsidR="00191355" w:rsidRPr="0057718E">
        <w:t>Chatbot</w:t>
      </w:r>
      <w:proofErr w:type="spellEnd"/>
      <w:r w:rsidRPr="0057718E">
        <w:t xml:space="preserve">, il y avait trois (3) niveau de difficulté d’abord il fallait trouver des données avec lesquelles il faut travailler, puis faire ce qu’on appelle un </w:t>
      </w:r>
      <w:r w:rsidRPr="0057718E">
        <w:rPr>
          <w:i/>
          <w:iCs/>
        </w:rPr>
        <w:t>Intent Classification</w:t>
      </w:r>
      <w:r w:rsidRPr="0057718E">
        <w:t xml:space="preserve">, enfin finir de faire le </w:t>
      </w:r>
      <w:proofErr w:type="spellStart"/>
      <w:r w:rsidRPr="0057718E">
        <w:rPr>
          <w:i/>
          <w:iCs/>
        </w:rPr>
        <w:t>Entity</w:t>
      </w:r>
      <w:proofErr w:type="spellEnd"/>
      <w:r w:rsidRPr="0057718E">
        <w:rPr>
          <w:i/>
          <w:iCs/>
        </w:rPr>
        <w:t xml:space="preserve"> </w:t>
      </w:r>
      <w:proofErr w:type="spellStart"/>
      <w:r w:rsidRPr="0057718E">
        <w:rPr>
          <w:i/>
          <w:iCs/>
        </w:rPr>
        <w:t>Detection</w:t>
      </w:r>
      <w:proofErr w:type="spellEnd"/>
      <w:r w:rsidRPr="0057718E">
        <w:t>. La collecte de données de type texte ne fut pas un challenge de taille puisque le texte est disponible en quantité et en qualité, l</w:t>
      </w:r>
      <w:r w:rsidRPr="0057718E">
        <w:rPr>
          <w:rPrChange w:id="5177" w:author="Microsoft Office User" w:date="2025-01-28T16:29:00Z">
            <w:rPr>
              <w:lang w:val="af-ZA"/>
            </w:rPr>
          </w:rPrChange>
        </w:rPr>
        <w:t>à</w:t>
      </w:r>
      <w:r w:rsidRPr="0057718E">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57718E">
        <w:rPr>
          <w:i/>
          <w:iCs/>
        </w:rPr>
        <w:t xml:space="preserve">Intent Classification. </w:t>
      </w:r>
      <w:r w:rsidRPr="0057718E">
        <w:t>L</w:t>
      </w:r>
      <w:r w:rsidRPr="0057718E">
        <w:rPr>
          <w:rPrChange w:id="5178" w:author="Microsoft Office User" w:date="2025-01-28T16:29:00Z">
            <w:rPr>
              <w:lang w:val="af-ZA"/>
            </w:rPr>
          </w:rPrChange>
        </w:rPr>
        <w:t>à</w:t>
      </w:r>
      <w:r w:rsidRPr="0057718E">
        <w:t xml:space="preserve"> aussi plusieurs modèles de Machine Learning s’offrent à nous, nous avons fait la recherche en grille et choisi celui qui donne le plus grand </w:t>
      </w:r>
      <w:proofErr w:type="spellStart"/>
      <w:r w:rsidRPr="0057718E">
        <w:rPr>
          <w:i/>
          <w:iCs/>
        </w:rPr>
        <w:t>accuracy</w:t>
      </w:r>
      <w:proofErr w:type="spellEnd"/>
      <w:r w:rsidRPr="0057718E">
        <w:rPr>
          <w:i/>
          <w:iCs/>
        </w:rPr>
        <w:t xml:space="preserve">. </w:t>
      </w:r>
      <w:r w:rsidRPr="0057718E">
        <w:t>L’</w:t>
      </w:r>
      <w:proofErr w:type="spellStart"/>
      <w:r w:rsidRPr="0057718E">
        <w:rPr>
          <w:i/>
          <w:iCs/>
        </w:rPr>
        <w:t>Entity</w:t>
      </w:r>
      <w:proofErr w:type="spellEnd"/>
      <w:r w:rsidRPr="0057718E">
        <w:rPr>
          <w:i/>
          <w:iCs/>
        </w:rPr>
        <w:t xml:space="preserve"> </w:t>
      </w:r>
      <w:proofErr w:type="spellStart"/>
      <w:r w:rsidRPr="0057718E">
        <w:rPr>
          <w:i/>
          <w:iCs/>
        </w:rPr>
        <w:t>Detection</w:t>
      </w:r>
      <w:proofErr w:type="spellEnd"/>
      <w:r w:rsidRPr="0057718E">
        <w:rPr>
          <w:i/>
          <w:iCs/>
        </w:rPr>
        <w:t xml:space="preserve"> </w:t>
      </w:r>
      <w:r w:rsidRPr="0057718E">
        <w:t>n’est pas encore une fois bien compliqué, nous avons une liste de tous les éléments des états financiers, nous faisons juste une recherche de ses éléments et aussi de la période si nécessaire.</w:t>
      </w:r>
    </w:p>
    <w:p w14:paraId="3E7FF2A1" w14:textId="77777777" w:rsidR="004B5142" w:rsidRPr="0057718E" w:rsidRDefault="004B5142" w:rsidP="004B5142">
      <w:r w:rsidRPr="0057718E">
        <w:t xml:space="preserve">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w:t>
      </w:r>
      <w:proofErr w:type="spellStart"/>
      <w:r w:rsidRPr="0057718E">
        <w:t>chatbot</w:t>
      </w:r>
      <w:proofErr w:type="spellEnd"/>
      <w:r w:rsidRPr="0057718E">
        <w:t>.</w:t>
      </w:r>
    </w:p>
    <w:p w14:paraId="4D8BEED1" w14:textId="77777777" w:rsidR="004B5142" w:rsidRPr="0057718E" w:rsidRDefault="004B5142" w:rsidP="004B5142">
      <w:r w:rsidRPr="0057718E">
        <w:t xml:space="preserve">En guise de perspectives, nous avons descellé plusieurs mais ici, va être listé les plus importants. D’abord parlons de la gestion des fichiers, si cela venait à être implémentée, il serait possible d’avoir des fichiers pour plusieurs années. Il serait aussi intéressant d’avoir la possibilité de faire une rédaction complète et rigoureuse de rapport d’analyse. Pour que le </w:t>
      </w:r>
      <w:proofErr w:type="spellStart"/>
      <w:r w:rsidRPr="0057718E">
        <w:t>chatbot</w:t>
      </w:r>
      <w:proofErr w:type="spellEnd"/>
      <w:r w:rsidRPr="0057718E">
        <w:t xml:space="preserve"> soit moins robotique, augmenter les </w:t>
      </w:r>
      <w:proofErr w:type="spellStart"/>
      <w:r w:rsidRPr="0057718E">
        <w:rPr>
          <w:i/>
          <w:iCs/>
        </w:rPr>
        <w:t>Intents</w:t>
      </w:r>
      <w:proofErr w:type="spellEnd"/>
      <w:r w:rsidRPr="0057718E">
        <w:t xml:space="preserve"> va s’avérer être une bonne idée, ce serait vraiment intéressant si le </w:t>
      </w:r>
      <w:proofErr w:type="spellStart"/>
      <w:r w:rsidRPr="0057718E">
        <w:t>chatbot</w:t>
      </w:r>
      <w:proofErr w:type="spellEnd"/>
      <w:r w:rsidRPr="0057718E">
        <w:t xml:space="preserve"> pouvait nous répondre sur différent domaine de la finance. Il serait aussi intéressant de ne plus avoir des réponses fixes comme l’état actuel des choses, mais générer des réponses, c’est le travail de la </w:t>
      </w:r>
      <w:proofErr w:type="spellStart"/>
      <w:r w:rsidRPr="0057718E">
        <w:rPr>
          <w:i/>
          <w:iCs/>
        </w:rPr>
        <w:t>Generative</w:t>
      </w:r>
      <w:proofErr w:type="spellEnd"/>
      <w:r w:rsidRPr="0057718E">
        <w:rPr>
          <w:i/>
          <w:iCs/>
        </w:rPr>
        <w:t xml:space="preserve"> AI</w:t>
      </w:r>
      <w:r w:rsidRPr="0057718E">
        <w:t xml:space="preserve">, il y a les LSTM (Long Short </w:t>
      </w:r>
      <w:proofErr w:type="spellStart"/>
      <w:r w:rsidRPr="0057718E">
        <w:t>Term</w:t>
      </w:r>
      <w:proofErr w:type="spellEnd"/>
      <w:r w:rsidRPr="0057718E">
        <w:t xml:space="preserve">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C55AA16" w14:textId="77777777" w:rsidR="004B5142" w:rsidRPr="0057718E" w:rsidRDefault="004B5142" w:rsidP="00B9476C">
      <w:pPr>
        <w:pStyle w:val="Paragraphedeliste"/>
        <w:numPr>
          <w:ilvl w:val="0"/>
          <w:numId w:val="20"/>
        </w:numPr>
      </w:pPr>
      <w:r w:rsidRPr="0057718E">
        <w:t>La gestion des fichiers</w:t>
      </w:r>
    </w:p>
    <w:p w14:paraId="4D6ABF85" w14:textId="77777777" w:rsidR="004B5142" w:rsidRPr="0057718E" w:rsidRDefault="004B5142" w:rsidP="00B9476C">
      <w:pPr>
        <w:pStyle w:val="Paragraphedeliste"/>
        <w:numPr>
          <w:ilvl w:val="0"/>
          <w:numId w:val="20"/>
        </w:numPr>
      </w:pPr>
      <w:r w:rsidRPr="0057718E">
        <w:t>Rédaction complète et rigoureuse d’un rapport d’analyse (RNN)</w:t>
      </w:r>
    </w:p>
    <w:p w14:paraId="13422DA2" w14:textId="77777777" w:rsidR="004B5142" w:rsidRPr="0057718E" w:rsidRDefault="004B5142" w:rsidP="00B9476C">
      <w:pPr>
        <w:pStyle w:val="Paragraphedeliste"/>
        <w:numPr>
          <w:ilvl w:val="0"/>
          <w:numId w:val="20"/>
        </w:numPr>
      </w:pPr>
      <w:r w:rsidRPr="0057718E">
        <w:t>Utiliser les CNN pour extraire les informations directement sur les fichiers PDF</w:t>
      </w:r>
    </w:p>
    <w:p w14:paraId="6CDD4AEF" w14:textId="77777777" w:rsidR="004B5142" w:rsidRPr="0057718E" w:rsidRDefault="004B5142" w:rsidP="00B9476C">
      <w:pPr>
        <w:pStyle w:val="Paragraphedeliste"/>
        <w:numPr>
          <w:ilvl w:val="0"/>
          <w:numId w:val="20"/>
        </w:numPr>
      </w:pPr>
      <w:r w:rsidRPr="0057718E">
        <w:t xml:space="preserve">Pousser le travail avec du </w:t>
      </w:r>
      <w:proofErr w:type="spellStart"/>
      <w:r w:rsidRPr="0057718E">
        <w:t>Deep</w:t>
      </w:r>
      <w:proofErr w:type="spellEnd"/>
      <w:r w:rsidRPr="0057718E">
        <w:t xml:space="preserve"> Learning sur toute l’étendue de la finance d’entreprise</w:t>
      </w:r>
    </w:p>
    <w:p w14:paraId="00909DAD" w14:textId="77777777" w:rsidR="004B5142" w:rsidRPr="0057718E" w:rsidRDefault="004B5142" w:rsidP="00B9476C">
      <w:pPr>
        <w:pStyle w:val="Paragraphedeliste"/>
        <w:numPr>
          <w:ilvl w:val="0"/>
          <w:numId w:val="20"/>
        </w:numPr>
      </w:pPr>
      <w:r w:rsidRPr="0057718E">
        <w:t xml:space="preserve">Augmenter les </w:t>
      </w:r>
      <w:proofErr w:type="spellStart"/>
      <w:r w:rsidRPr="0057718E">
        <w:rPr>
          <w:i/>
          <w:iCs/>
        </w:rPr>
        <w:t>Intents</w:t>
      </w:r>
      <w:proofErr w:type="spellEnd"/>
      <w:r w:rsidRPr="0057718E">
        <w:t xml:space="preserve"> pour avoir un </w:t>
      </w:r>
      <w:proofErr w:type="spellStart"/>
      <w:r w:rsidRPr="0057718E">
        <w:t>Chatbot</w:t>
      </w:r>
      <w:proofErr w:type="spellEnd"/>
      <w:r w:rsidRPr="0057718E">
        <w:t xml:space="preserve"> plus performent</w:t>
      </w:r>
    </w:p>
    <w:p w14:paraId="46FDAA39" w14:textId="77777777" w:rsidR="004B5142" w:rsidRPr="0057718E" w:rsidRDefault="004B5142" w:rsidP="00B9476C">
      <w:pPr>
        <w:pStyle w:val="Paragraphedeliste"/>
        <w:numPr>
          <w:ilvl w:val="0"/>
          <w:numId w:val="20"/>
        </w:numPr>
      </w:pPr>
      <w:r w:rsidRPr="0057718E">
        <w:t>Générateur de texte pour les réponses (LSTM)</w:t>
      </w:r>
    </w:p>
    <w:p w14:paraId="0827A6A0" w14:textId="1AF61114" w:rsidR="001143E0" w:rsidRPr="0057718E" w:rsidRDefault="004B5142" w:rsidP="004B5142">
      <w:r w:rsidRPr="0057718E">
        <w:t xml:space="preserve">Ce qui met fin </w:t>
      </w:r>
      <w:r w:rsidRPr="0057718E">
        <w:rPr>
          <w:rPrChange w:id="5179" w:author="Microsoft Office User" w:date="2025-01-28T16:29:00Z">
            <w:rPr>
              <w:lang w:val="af-ZA"/>
            </w:rPr>
          </w:rPrChange>
        </w:rPr>
        <w:t>à</w:t>
      </w:r>
      <w:r w:rsidRPr="0057718E">
        <w:t xml:space="preserve"> ce travail passionnant de mémoire, nous avons appris tellement de choses en rapport avec l’IA et la finance. Ceci nous motive à poursuivre nos études de recherche pour pouvoir creuser encore plus profond dans le domaine de l’IA.</w:t>
      </w:r>
    </w:p>
    <w:p w14:paraId="0632393D" w14:textId="03381E7B" w:rsidR="0056713A" w:rsidRPr="0057718E" w:rsidRDefault="0056713A" w:rsidP="004B5142">
      <w:pPr>
        <w:sectPr w:rsidR="0056713A" w:rsidRPr="0057718E" w:rsidSect="001143E0">
          <w:headerReference w:type="first" r:id="rId45"/>
          <w:footerReference w:type="first" r:id="rId46"/>
          <w:pgSz w:w="12240" w:h="15840"/>
          <w:pgMar w:top="1440" w:right="1440" w:bottom="1440" w:left="1440" w:header="720" w:footer="720" w:gutter="0"/>
          <w:pgNumType w:start="1"/>
          <w:cols w:space="720"/>
          <w:titlePg/>
          <w:docGrid w:linePitch="360"/>
        </w:sectPr>
      </w:pPr>
    </w:p>
    <w:p w14:paraId="5ABE4567" w14:textId="1AE8207F" w:rsidR="001609B8" w:rsidRPr="0057718E" w:rsidRDefault="00E63FC3" w:rsidP="00891FBF">
      <w:pPr>
        <w:pStyle w:val="Titre1"/>
        <w:numPr>
          <w:ilvl w:val="0"/>
          <w:numId w:val="0"/>
        </w:numPr>
      </w:pPr>
      <w:bookmarkStart w:id="5180" w:name="_Toc188723953"/>
      <w:bookmarkStart w:id="5181" w:name="_Toc188723975"/>
      <w:bookmarkStart w:id="5182" w:name="_Toc187844225"/>
      <w:r w:rsidRPr="0057718E">
        <w:t>Bibliographies</w:t>
      </w:r>
      <w:bookmarkEnd w:id="5180"/>
      <w:bookmarkEnd w:id="5181"/>
    </w:p>
    <w:p w14:paraId="0F537969" w14:textId="77777777" w:rsidR="00BE384E" w:rsidRPr="0057718E" w:rsidRDefault="00BE384E" w:rsidP="00BE384E">
      <w:r w:rsidRPr="0057718E">
        <w:t xml:space="preserve">Howard, W. R. (1993). On </w:t>
      </w:r>
      <w:proofErr w:type="spellStart"/>
      <w:r w:rsidRPr="0057718E">
        <w:t>What</w:t>
      </w:r>
      <w:proofErr w:type="spellEnd"/>
      <w:r w:rsidRPr="0057718E">
        <w:t xml:space="preserve"> Intelligence Is. British Journal of Psychology, 84(1), 27-37.</w:t>
      </w:r>
    </w:p>
    <w:p w14:paraId="10657901" w14:textId="77777777" w:rsidR="00BE384E" w:rsidRPr="0057718E" w:rsidRDefault="00BE384E" w:rsidP="00BE384E">
      <w:r w:rsidRPr="0057718E">
        <w:t xml:space="preserve">Piaget, J. (2005). The </w:t>
      </w:r>
      <w:proofErr w:type="spellStart"/>
      <w:r w:rsidRPr="0057718E">
        <w:t>psychology</w:t>
      </w:r>
      <w:proofErr w:type="spellEnd"/>
      <w:r w:rsidRPr="0057718E">
        <w:t xml:space="preserve"> of intelligence. Routledge.</w:t>
      </w:r>
    </w:p>
    <w:p w14:paraId="54D22705" w14:textId="4E162DD8" w:rsidR="00705AE5" w:rsidRPr="0057718E" w:rsidRDefault="00705AE5" w:rsidP="00BE384E">
      <w:proofErr w:type="spellStart"/>
      <w:r w:rsidRPr="0057718E">
        <w:t>Legg</w:t>
      </w:r>
      <w:proofErr w:type="spellEnd"/>
      <w:r w:rsidRPr="0057718E">
        <w:t xml:space="preserve">, S., &amp; Hutter, M. (2007). A collection of </w:t>
      </w:r>
      <w:proofErr w:type="spellStart"/>
      <w:r w:rsidRPr="0057718E">
        <w:t>definitions</w:t>
      </w:r>
      <w:proofErr w:type="spellEnd"/>
      <w:r w:rsidRPr="0057718E">
        <w:t xml:space="preserve"> of intelligence. </w:t>
      </w:r>
      <w:proofErr w:type="spellStart"/>
      <w:r w:rsidRPr="0057718E">
        <w:t>Frontiers</w:t>
      </w:r>
      <w:proofErr w:type="spellEnd"/>
      <w:r w:rsidRPr="0057718E">
        <w:t xml:space="preserve"> in </w:t>
      </w:r>
      <w:proofErr w:type="spellStart"/>
      <w:r w:rsidRPr="0057718E">
        <w:t>Artificial</w:t>
      </w:r>
      <w:proofErr w:type="spellEnd"/>
      <w:r w:rsidRPr="0057718E">
        <w:t xml:space="preserve"> Intelligence and applications, 157, 17.f</w:t>
      </w:r>
      <w:bookmarkStart w:id="5183" w:name="_Hlk188261824"/>
      <w:r w:rsidR="00BE384E" w:rsidRPr="0057718E">
        <w:t xml:space="preserve"> </w:t>
      </w:r>
    </w:p>
    <w:bookmarkEnd w:id="5183"/>
    <w:p w14:paraId="1D2FD345" w14:textId="77777777" w:rsidR="00705AE5" w:rsidRPr="0057718E" w:rsidRDefault="00705AE5" w:rsidP="00705AE5">
      <w:r w:rsidRPr="0057718E">
        <w:t xml:space="preserve">Simmons, A. B., &amp; Chappell, S. G. (1988). </w:t>
      </w:r>
      <w:proofErr w:type="spellStart"/>
      <w:r w:rsidRPr="0057718E">
        <w:t>Artificial</w:t>
      </w:r>
      <w:proofErr w:type="spellEnd"/>
      <w:r w:rsidRPr="0057718E">
        <w:t xml:space="preserve"> intelligence-</w:t>
      </w:r>
      <w:proofErr w:type="spellStart"/>
      <w:r w:rsidRPr="0057718E">
        <w:t>definition</w:t>
      </w:r>
      <w:proofErr w:type="spellEnd"/>
      <w:r w:rsidRPr="0057718E">
        <w:t xml:space="preserve"> and practice. </w:t>
      </w:r>
      <w:r w:rsidRPr="0057718E">
        <w:rPr>
          <w:i/>
          <w:iCs/>
        </w:rPr>
        <w:t xml:space="preserve">IEEE journal of </w:t>
      </w:r>
      <w:proofErr w:type="spellStart"/>
      <w:r w:rsidRPr="0057718E">
        <w:rPr>
          <w:i/>
          <w:iCs/>
        </w:rPr>
        <w:t>oceanic</w:t>
      </w:r>
      <w:proofErr w:type="spellEnd"/>
      <w:r w:rsidRPr="0057718E">
        <w:rPr>
          <w:i/>
          <w:iCs/>
        </w:rPr>
        <w:t xml:space="preserve"> engineering</w:t>
      </w:r>
      <w:r w:rsidRPr="0057718E">
        <w:t>, </w:t>
      </w:r>
      <w:r w:rsidRPr="0057718E">
        <w:rPr>
          <w:i/>
          <w:iCs/>
        </w:rPr>
        <w:t>13</w:t>
      </w:r>
      <w:r w:rsidRPr="0057718E">
        <w:t>(2), 14-42.</w:t>
      </w:r>
    </w:p>
    <w:p w14:paraId="4EC8B97C" w14:textId="77777777" w:rsidR="00705AE5" w:rsidRPr="0057718E" w:rsidRDefault="00705AE5" w:rsidP="00705AE5">
      <w:r w:rsidRPr="0057718E">
        <w:t>Ginsberg, M. (2012). </w:t>
      </w:r>
      <w:r w:rsidRPr="0057718E">
        <w:rPr>
          <w:i/>
          <w:iCs/>
        </w:rPr>
        <w:t xml:space="preserve">Essentials of </w:t>
      </w:r>
      <w:proofErr w:type="spellStart"/>
      <w:r w:rsidRPr="0057718E">
        <w:rPr>
          <w:i/>
          <w:iCs/>
        </w:rPr>
        <w:t>artificial</w:t>
      </w:r>
      <w:proofErr w:type="spellEnd"/>
      <w:r w:rsidRPr="0057718E">
        <w:rPr>
          <w:i/>
          <w:iCs/>
        </w:rPr>
        <w:t xml:space="preserve"> intelligence</w:t>
      </w:r>
      <w:r w:rsidRPr="0057718E">
        <w:t xml:space="preserve">. </w:t>
      </w:r>
      <w:proofErr w:type="spellStart"/>
      <w:r w:rsidRPr="0057718E">
        <w:t>Newnes</w:t>
      </w:r>
      <w:proofErr w:type="spellEnd"/>
      <w:r w:rsidRPr="0057718E">
        <w:t>.</w:t>
      </w:r>
    </w:p>
    <w:p w14:paraId="0580A577" w14:textId="77777777" w:rsidR="00705AE5" w:rsidRPr="0057718E" w:rsidRDefault="00705AE5" w:rsidP="00705AE5">
      <w:r w:rsidRPr="0057718E">
        <w:t xml:space="preserve">Sheikh, H., Prins, C., Schrijvers, E. (2023). </w:t>
      </w:r>
      <w:proofErr w:type="spellStart"/>
      <w:r w:rsidRPr="0057718E">
        <w:t>Artificial</w:t>
      </w:r>
      <w:proofErr w:type="spellEnd"/>
      <w:r w:rsidRPr="0057718E">
        <w:t xml:space="preserve"> </w:t>
      </w:r>
      <w:proofErr w:type="gramStart"/>
      <w:r w:rsidRPr="0057718E">
        <w:t>Intelligence:</w:t>
      </w:r>
      <w:proofErr w:type="gramEnd"/>
      <w:r w:rsidRPr="0057718E">
        <w:t xml:space="preserve"> </w:t>
      </w:r>
      <w:proofErr w:type="spellStart"/>
      <w:r w:rsidRPr="0057718E">
        <w:t>Definition</w:t>
      </w:r>
      <w:proofErr w:type="spellEnd"/>
      <w:r w:rsidRPr="0057718E">
        <w:t xml:space="preserve"> and Background. </w:t>
      </w:r>
      <w:proofErr w:type="gramStart"/>
      <w:r w:rsidRPr="0057718E">
        <w:t>In:</w:t>
      </w:r>
      <w:proofErr w:type="gramEnd"/>
      <w:r w:rsidRPr="0057718E">
        <w:t xml:space="preserve"> Mission AI. </w:t>
      </w:r>
      <w:proofErr w:type="spellStart"/>
      <w:r w:rsidRPr="0057718E">
        <w:t>Research</w:t>
      </w:r>
      <w:proofErr w:type="spellEnd"/>
      <w:r w:rsidRPr="0057718E">
        <w:t xml:space="preserve"> for Policy. Springer, Cham. </w:t>
      </w:r>
      <w:hyperlink r:id="rId47" w:history="1">
        <w:r w:rsidRPr="0057718E">
          <w:rPr>
            <w:rStyle w:val="Lienhypertexte"/>
          </w:rPr>
          <w:t>https://doi.org/10.1007/978-3-031-21448-6_2</w:t>
        </w:r>
      </w:hyperlink>
    </w:p>
    <w:p w14:paraId="33586A6C" w14:textId="77777777" w:rsidR="00705AE5" w:rsidRPr="0057718E" w:rsidRDefault="00705AE5" w:rsidP="00705AE5">
      <w:bookmarkStart w:id="5184" w:name="_Hlk153787666"/>
      <w:proofErr w:type="spellStart"/>
      <w:r w:rsidRPr="0057718E">
        <w:t>Kutyniok</w:t>
      </w:r>
      <w:proofErr w:type="spellEnd"/>
      <w:r w:rsidRPr="0057718E">
        <w:t xml:space="preserve">, G. (2022). </w:t>
      </w:r>
      <w:bookmarkEnd w:id="5184"/>
      <w:r w:rsidRPr="0057718E">
        <w:t xml:space="preserve">The </w:t>
      </w:r>
      <w:proofErr w:type="spellStart"/>
      <w:r w:rsidRPr="0057718E">
        <w:t>mathematics</w:t>
      </w:r>
      <w:proofErr w:type="spellEnd"/>
      <w:r w:rsidRPr="0057718E">
        <w:t xml:space="preserve"> of </w:t>
      </w:r>
      <w:proofErr w:type="spellStart"/>
      <w:r w:rsidRPr="0057718E">
        <w:t>artificial</w:t>
      </w:r>
      <w:proofErr w:type="spellEnd"/>
      <w:r w:rsidRPr="0057718E">
        <w:t xml:space="preserve"> intelligence. </w:t>
      </w:r>
      <w:proofErr w:type="spellStart"/>
      <w:proofErr w:type="gramStart"/>
      <w:r w:rsidRPr="0057718E">
        <w:t>arXiv</w:t>
      </w:r>
      <w:proofErr w:type="spellEnd"/>
      <w:proofErr w:type="gramEnd"/>
      <w:r w:rsidRPr="0057718E">
        <w:t xml:space="preserve"> </w:t>
      </w:r>
      <w:proofErr w:type="spellStart"/>
      <w:r w:rsidRPr="0057718E">
        <w:t>preprint</w:t>
      </w:r>
      <w:proofErr w:type="spellEnd"/>
      <w:r w:rsidRPr="0057718E">
        <w:t xml:space="preserve"> arXiv:2203.08890.</w:t>
      </w:r>
    </w:p>
    <w:p w14:paraId="61F780CE" w14:textId="77777777" w:rsidR="00705AE5" w:rsidRPr="0057718E" w:rsidRDefault="00705AE5" w:rsidP="00705AE5">
      <w:r w:rsidRPr="0057718E">
        <w:rPr>
          <w:rPrChange w:id="5185" w:author="Microsoft Office User" w:date="2025-01-28T16:29:00Z">
            <w:rPr>
              <w:lang w:val="fr-SN"/>
            </w:rPr>
          </w:rPrChange>
        </w:rPr>
        <w:t>Brette, R. (2003). </w:t>
      </w:r>
      <w:proofErr w:type="spellStart"/>
      <w:r w:rsidRPr="0057718E">
        <w:rPr>
          <w:i/>
          <w:iCs/>
          <w:rPrChange w:id="5186" w:author="Microsoft Office User" w:date="2025-01-28T16:29:00Z">
            <w:rPr>
              <w:i/>
              <w:iCs/>
              <w:lang w:val="fr-SN"/>
            </w:rPr>
          </w:rPrChange>
        </w:rPr>
        <w:t>Modeles</w:t>
      </w:r>
      <w:proofErr w:type="spellEnd"/>
      <w:r w:rsidRPr="0057718E">
        <w:rPr>
          <w:i/>
          <w:iCs/>
          <w:rPrChange w:id="5187" w:author="Microsoft Office User" w:date="2025-01-28T16:29:00Z">
            <w:rPr>
              <w:i/>
              <w:iCs/>
              <w:lang w:val="fr-SN"/>
            </w:rPr>
          </w:rPrChange>
        </w:rPr>
        <w:t xml:space="preserve"> impulsionnels de réseaux de neurones biologiques</w:t>
      </w:r>
      <w:r w:rsidRPr="0057718E">
        <w:rPr>
          <w:rPrChange w:id="5188" w:author="Microsoft Office User" w:date="2025-01-28T16:29:00Z">
            <w:rPr>
              <w:lang w:val="fr-SN"/>
            </w:rPr>
          </w:rPrChange>
        </w:rPr>
        <w:t> (Doctoral dissertation, Université Pierre et Marie Curie-Paris VI).</w:t>
      </w:r>
    </w:p>
    <w:p w14:paraId="6F155B4A" w14:textId="77777777" w:rsidR="00705AE5" w:rsidRPr="0057718E" w:rsidRDefault="00705AE5" w:rsidP="00705AE5">
      <w:proofErr w:type="spellStart"/>
      <w:r w:rsidRPr="0057718E">
        <w:t>McCulloch</w:t>
      </w:r>
      <w:proofErr w:type="spellEnd"/>
      <w:r w:rsidRPr="0057718E">
        <w:t xml:space="preserve">, W. S., &amp; </w:t>
      </w:r>
      <w:proofErr w:type="spellStart"/>
      <w:r w:rsidRPr="0057718E">
        <w:t>Pitts</w:t>
      </w:r>
      <w:proofErr w:type="spellEnd"/>
      <w:r w:rsidRPr="0057718E">
        <w:t xml:space="preserve">, W. (1943). A </w:t>
      </w:r>
      <w:proofErr w:type="spellStart"/>
      <w:r w:rsidRPr="0057718E">
        <w:t>logical</w:t>
      </w:r>
      <w:proofErr w:type="spellEnd"/>
      <w:r w:rsidRPr="0057718E">
        <w:t xml:space="preserve"> </w:t>
      </w:r>
      <w:proofErr w:type="spellStart"/>
      <w:r w:rsidRPr="0057718E">
        <w:t>calculus</w:t>
      </w:r>
      <w:proofErr w:type="spellEnd"/>
      <w:r w:rsidRPr="0057718E">
        <w:t xml:space="preserve"> of the </w:t>
      </w:r>
      <w:proofErr w:type="spellStart"/>
      <w:r w:rsidRPr="0057718E">
        <w:t>ideas</w:t>
      </w:r>
      <w:proofErr w:type="spellEnd"/>
      <w:r w:rsidRPr="0057718E">
        <w:t xml:space="preserve"> immanent in </w:t>
      </w:r>
      <w:proofErr w:type="spellStart"/>
      <w:r w:rsidRPr="0057718E">
        <w:t>nervous</w:t>
      </w:r>
      <w:proofErr w:type="spellEnd"/>
      <w:r w:rsidRPr="0057718E">
        <w:t xml:space="preserve"> </w:t>
      </w:r>
      <w:proofErr w:type="spellStart"/>
      <w:r w:rsidRPr="0057718E">
        <w:t>activity</w:t>
      </w:r>
      <w:proofErr w:type="spellEnd"/>
      <w:r w:rsidRPr="0057718E">
        <w:t xml:space="preserve">. The bulletin of </w:t>
      </w:r>
      <w:proofErr w:type="spellStart"/>
      <w:r w:rsidRPr="0057718E">
        <w:t>mathematical</w:t>
      </w:r>
      <w:proofErr w:type="spellEnd"/>
      <w:r w:rsidRPr="0057718E">
        <w:t xml:space="preserve"> </w:t>
      </w:r>
      <w:proofErr w:type="spellStart"/>
      <w:r w:rsidRPr="0057718E">
        <w:t>biophysics</w:t>
      </w:r>
      <w:proofErr w:type="spellEnd"/>
      <w:r w:rsidRPr="0057718E">
        <w:t>, 5, 115-133.</w:t>
      </w:r>
    </w:p>
    <w:p w14:paraId="215C1AC6" w14:textId="77777777" w:rsidR="00705AE5" w:rsidRPr="0057718E" w:rsidRDefault="00705AE5" w:rsidP="00705AE5">
      <w:r w:rsidRPr="0057718E">
        <w:t xml:space="preserve">Collins, G. S., &amp; </w:t>
      </w:r>
      <w:proofErr w:type="spellStart"/>
      <w:r w:rsidRPr="0057718E">
        <w:t>Moons</w:t>
      </w:r>
      <w:proofErr w:type="spellEnd"/>
      <w:r w:rsidRPr="0057718E">
        <w:t xml:space="preserve">, K. G. M. (2019). </w:t>
      </w:r>
      <w:proofErr w:type="spellStart"/>
      <w:r w:rsidRPr="0057718E">
        <w:t>Reporting</w:t>
      </w:r>
      <w:proofErr w:type="spellEnd"/>
      <w:r w:rsidRPr="0057718E">
        <w:t xml:space="preserve"> of </w:t>
      </w:r>
      <w:proofErr w:type="spellStart"/>
      <w:r w:rsidRPr="0057718E">
        <w:t>artificial</w:t>
      </w:r>
      <w:proofErr w:type="spellEnd"/>
      <w:r w:rsidRPr="0057718E">
        <w:t xml:space="preserve"> intelligence </w:t>
      </w:r>
      <w:proofErr w:type="spellStart"/>
      <w:r w:rsidRPr="0057718E">
        <w:t>prediction</w:t>
      </w:r>
      <w:proofErr w:type="spellEnd"/>
      <w:r w:rsidRPr="0057718E">
        <w:t xml:space="preserve"> </w:t>
      </w:r>
      <w:proofErr w:type="spellStart"/>
      <w:r w:rsidRPr="0057718E">
        <w:t>models</w:t>
      </w:r>
      <w:proofErr w:type="spellEnd"/>
      <w:r w:rsidRPr="0057718E">
        <w:t xml:space="preserve">. The Lancet, 393(10181), 1577–1579. </w:t>
      </w:r>
      <w:proofErr w:type="gramStart"/>
      <w:r w:rsidRPr="0057718E">
        <w:t>doi:</w:t>
      </w:r>
      <w:proofErr w:type="gramEnd"/>
      <w:r w:rsidRPr="0057718E">
        <w:t>10.1016/s0140-6736(19)30037-6 </w:t>
      </w:r>
    </w:p>
    <w:p w14:paraId="657BDF31" w14:textId="77777777" w:rsidR="00705AE5" w:rsidRPr="0057718E" w:rsidRDefault="00705AE5" w:rsidP="00705AE5">
      <w:proofErr w:type="spellStart"/>
      <w:r w:rsidRPr="0057718E">
        <w:t>Miah</w:t>
      </w:r>
      <w:proofErr w:type="spellEnd"/>
      <w:r w:rsidRPr="0057718E">
        <w:t xml:space="preserve">, M. B. A., </w:t>
      </w:r>
      <w:proofErr w:type="spellStart"/>
      <w:r w:rsidRPr="0057718E">
        <w:t>Hossain</w:t>
      </w:r>
      <w:proofErr w:type="spellEnd"/>
      <w:r w:rsidRPr="0057718E">
        <w:t xml:space="preserve">, M. Z., </w:t>
      </w:r>
      <w:proofErr w:type="spellStart"/>
      <w:r w:rsidRPr="0057718E">
        <w:t>Hossain</w:t>
      </w:r>
      <w:proofErr w:type="spellEnd"/>
      <w:r w:rsidRPr="0057718E">
        <w:t xml:space="preserve">, M. A., &amp; Islam, M. M. (2015). Price </w:t>
      </w:r>
      <w:proofErr w:type="spellStart"/>
      <w:r w:rsidRPr="0057718E">
        <w:t>prediction</w:t>
      </w:r>
      <w:proofErr w:type="spellEnd"/>
      <w:r w:rsidRPr="0057718E">
        <w:t xml:space="preserve"> of stock </w:t>
      </w:r>
      <w:proofErr w:type="spellStart"/>
      <w:r w:rsidRPr="0057718E">
        <w:t>market</w:t>
      </w:r>
      <w:proofErr w:type="spellEnd"/>
      <w:r w:rsidRPr="0057718E">
        <w:t xml:space="preserve"> </w:t>
      </w:r>
      <w:proofErr w:type="spellStart"/>
      <w:r w:rsidRPr="0057718E">
        <w:t>using</w:t>
      </w:r>
      <w:proofErr w:type="spellEnd"/>
      <w:r w:rsidRPr="0057718E">
        <w:t xml:space="preserve"> </w:t>
      </w:r>
      <w:proofErr w:type="spellStart"/>
      <w:r w:rsidRPr="0057718E">
        <w:t>hybrid</w:t>
      </w:r>
      <w:proofErr w:type="spellEnd"/>
      <w:r w:rsidRPr="0057718E">
        <w:t xml:space="preserve"> model of </w:t>
      </w:r>
      <w:proofErr w:type="spellStart"/>
      <w:r w:rsidRPr="0057718E">
        <w:t>artificial</w:t>
      </w:r>
      <w:proofErr w:type="spellEnd"/>
      <w:r w:rsidRPr="0057718E">
        <w:t xml:space="preserve"> intelligence. International Journal of Computer Applications, 111(3).</w:t>
      </w:r>
    </w:p>
    <w:p w14:paraId="5C2E3CA8" w14:textId="77777777" w:rsidR="00705AE5" w:rsidRPr="0057718E" w:rsidRDefault="00705AE5" w:rsidP="00705AE5">
      <w:r w:rsidRPr="0057718E">
        <w:t xml:space="preserve">Agrawal, A., Gans, J. S., &amp; </w:t>
      </w:r>
      <w:proofErr w:type="spellStart"/>
      <w:r w:rsidRPr="0057718E">
        <w:t>Goldfarb</w:t>
      </w:r>
      <w:proofErr w:type="spellEnd"/>
      <w:r w:rsidRPr="0057718E">
        <w:t xml:space="preserve">, A. (2019). </w:t>
      </w:r>
      <w:proofErr w:type="spellStart"/>
      <w:r w:rsidRPr="0057718E">
        <w:t>Exploring</w:t>
      </w:r>
      <w:proofErr w:type="spellEnd"/>
      <w:r w:rsidRPr="0057718E">
        <w:t xml:space="preserve"> the impact of </w:t>
      </w:r>
      <w:proofErr w:type="spellStart"/>
      <w:r w:rsidRPr="0057718E">
        <w:t>artificial</w:t>
      </w:r>
      <w:proofErr w:type="spellEnd"/>
      <w:r w:rsidRPr="0057718E">
        <w:t xml:space="preserve"> </w:t>
      </w:r>
      <w:proofErr w:type="gramStart"/>
      <w:r w:rsidRPr="0057718E">
        <w:t>intelligence:</w:t>
      </w:r>
      <w:proofErr w:type="gramEnd"/>
      <w:r w:rsidRPr="0057718E">
        <w:t xml:space="preserve"> </w:t>
      </w:r>
      <w:proofErr w:type="spellStart"/>
      <w:r w:rsidRPr="0057718E">
        <w:t>Prediction</w:t>
      </w:r>
      <w:proofErr w:type="spellEnd"/>
      <w:r w:rsidRPr="0057718E">
        <w:t xml:space="preserve"> versus </w:t>
      </w:r>
      <w:proofErr w:type="spellStart"/>
      <w:r w:rsidRPr="0057718E">
        <w:t>judgment</w:t>
      </w:r>
      <w:proofErr w:type="spellEnd"/>
      <w:r w:rsidRPr="0057718E">
        <w:t xml:space="preserve">. Information </w:t>
      </w:r>
      <w:proofErr w:type="spellStart"/>
      <w:r w:rsidRPr="0057718E">
        <w:t>Economics</w:t>
      </w:r>
      <w:proofErr w:type="spellEnd"/>
      <w:r w:rsidRPr="0057718E">
        <w:t xml:space="preserve"> and Policy, 47, 1-6.</w:t>
      </w:r>
    </w:p>
    <w:p w14:paraId="74D9DB69" w14:textId="77777777" w:rsidR="00705AE5" w:rsidRPr="0057718E" w:rsidRDefault="00705AE5" w:rsidP="00705AE5">
      <w:proofErr w:type="spellStart"/>
      <w:r w:rsidRPr="0057718E">
        <w:t>Adamopoulou</w:t>
      </w:r>
      <w:proofErr w:type="spellEnd"/>
      <w:r w:rsidRPr="0057718E">
        <w:t xml:space="preserve">, E., &amp; </w:t>
      </w:r>
      <w:proofErr w:type="spellStart"/>
      <w:r w:rsidRPr="0057718E">
        <w:t>Moussiades</w:t>
      </w:r>
      <w:proofErr w:type="spellEnd"/>
      <w:r w:rsidRPr="0057718E">
        <w:t xml:space="preserve">, L. (2020). An </w:t>
      </w:r>
      <w:proofErr w:type="spellStart"/>
      <w:r w:rsidRPr="0057718E">
        <w:t>overview</w:t>
      </w:r>
      <w:proofErr w:type="spellEnd"/>
      <w:r w:rsidRPr="0057718E">
        <w:t xml:space="preserve"> of </w:t>
      </w:r>
      <w:proofErr w:type="spellStart"/>
      <w:r w:rsidRPr="0057718E">
        <w:t>chatbot</w:t>
      </w:r>
      <w:proofErr w:type="spellEnd"/>
      <w:r w:rsidRPr="0057718E">
        <w:t xml:space="preserve"> </w:t>
      </w:r>
      <w:proofErr w:type="spellStart"/>
      <w:r w:rsidRPr="0057718E">
        <w:t>technology</w:t>
      </w:r>
      <w:proofErr w:type="spellEnd"/>
      <w:r w:rsidRPr="0057718E">
        <w:t xml:space="preserve">. In IFIP international </w:t>
      </w:r>
      <w:proofErr w:type="spellStart"/>
      <w:r w:rsidRPr="0057718E">
        <w:t>conference</w:t>
      </w:r>
      <w:proofErr w:type="spellEnd"/>
      <w:r w:rsidRPr="0057718E">
        <w:t xml:space="preserve"> on </w:t>
      </w:r>
      <w:proofErr w:type="spellStart"/>
      <w:r w:rsidRPr="0057718E">
        <w:t>artificial</w:t>
      </w:r>
      <w:proofErr w:type="spellEnd"/>
      <w:r w:rsidRPr="0057718E">
        <w:t xml:space="preserve"> intelligence applications and innovations (pp. 373-383). Springer, Cham.</w:t>
      </w:r>
    </w:p>
    <w:p w14:paraId="64C337F0" w14:textId="77777777" w:rsidR="00705AE5" w:rsidRPr="0057718E" w:rsidRDefault="00705AE5" w:rsidP="00705AE5">
      <w:proofErr w:type="spellStart"/>
      <w:r w:rsidRPr="0057718E">
        <w:t>Okuda</w:t>
      </w:r>
      <w:proofErr w:type="spellEnd"/>
      <w:r w:rsidRPr="0057718E">
        <w:t xml:space="preserve">, T., &amp; </w:t>
      </w:r>
      <w:proofErr w:type="spellStart"/>
      <w:r w:rsidRPr="0057718E">
        <w:t>Shoda</w:t>
      </w:r>
      <w:proofErr w:type="spellEnd"/>
      <w:r w:rsidRPr="0057718E">
        <w:t>, S. (2018). AI-</w:t>
      </w:r>
      <w:proofErr w:type="spellStart"/>
      <w:r w:rsidRPr="0057718E">
        <w:t>based</w:t>
      </w:r>
      <w:proofErr w:type="spellEnd"/>
      <w:r w:rsidRPr="0057718E">
        <w:t xml:space="preserve"> </w:t>
      </w:r>
      <w:proofErr w:type="spellStart"/>
      <w:r w:rsidRPr="0057718E">
        <w:t>chatbot</w:t>
      </w:r>
      <w:proofErr w:type="spellEnd"/>
      <w:r w:rsidRPr="0057718E">
        <w:t xml:space="preserve"> service for </w:t>
      </w:r>
      <w:proofErr w:type="spellStart"/>
      <w:r w:rsidRPr="0057718E">
        <w:t>financial</w:t>
      </w:r>
      <w:proofErr w:type="spellEnd"/>
      <w:r w:rsidRPr="0057718E">
        <w:t xml:space="preserve"> </w:t>
      </w:r>
      <w:proofErr w:type="spellStart"/>
      <w:r w:rsidRPr="0057718E">
        <w:t>industry</w:t>
      </w:r>
      <w:proofErr w:type="spellEnd"/>
      <w:r w:rsidRPr="0057718E">
        <w:t xml:space="preserve">. Fujitsu Scientific and </w:t>
      </w:r>
      <w:proofErr w:type="spellStart"/>
      <w:r w:rsidRPr="0057718E">
        <w:t>Technical</w:t>
      </w:r>
      <w:proofErr w:type="spellEnd"/>
      <w:r w:rsidRPr="0057718E">
        <w:t xml:space="preserve"> Journal, 54(2), 4-8.</w:t>
      </w:r>
    </w:p>
    <w:p w14:paraId="3045E880" w14:textId="1C5958CE" w:rsidR="00705AE5" w:rsidRPr="0057718E" w:rsidRDefault="00705AE5" w:rsidP="00705AE5">
      <w:r w:rsidRPr="0057718E">
        <w:t xml:space="preserve">Muhammad Farman, M. A. (2023, Novembre). </w:t>
      </w:r>
      <w:proofErr w:type="spellStart"/>
      <w:r w:rsidRPr="0057718E">
        <w:t>Artificial</w:t>
      </w:r>
      <w:proofErr w:type="spellEnd"/>
      <w:r w:rsidRPr="0057718E">
        <w:t xml:space="preserve"> Intelligence for </w:t>
      </w:r>
      <w:proofErr w:type="spellStart"/>
      <w:r w:rsidRPr="0057718E">
        <w:t>fraud</w:t>
      </w:r>
      <w:proofErr w:type="spellEnd"/>
      <w:r w:rsidRPr="0057718E">
        <w:t xml:space="preserve"> </w:t>
      </w:r>
      <w:proofErr w:type="spellStart"/>
      <w:r w:rsidRPr="0057718E">
        <w:t>detection</w:t>
      </w:r>
      <w:proofErr w:type="spellEnd"/>
      <w:r w:rsidRPr="0057718E">
        <w:t xml:space="preserve"> and </w:t>
      </w:r>
      <w:proofErr w:type="spellStart"/>
      <w:r w:rsidRPr="0057718E">
        <w:t>prevention</w:t>
      </w:r>
      <w:proofErr w:type="spellEnd"/>
      <w:r w:rsidRPr="0057718E">
        <w:t xml:space="preserve">. </w:t>
      </w:r>
      <w:proofErr w:type="spellStart"/>
      <w:r w:rsidRPr="0057718E">
        <w:t>RearchGate</w:t>
      </w:r>
      <w:proofErr w:type="spellEnd"/>
      <w:r w:rsidRPr="0057718E">
        <w:t>.</w:t>
      </w:r>
    </w:p>
    <w:sdt>
      <w:sdtPr>
        <w:id w:val="111145805"/>
        <w:bibliography/>
      </w:sdtPr>
      <w:sdtContent>
        <w:p w14:paraId="2AB08AEA" w14:textId="28F9E3DE" w:rsidR="00664B71" w:rsidRPr="0057718E" w:rsidRDefault="00664B71" w:rsidP="00664B71">
          <w:pPr>
            <w:pStyle w:val="Bibliographie"/>
          </w:pPr>
          <w:proofErr w:type="spellStart"/>
          <w:r w:rsidRPr="0057718E">
            <w:t>Broby</w:t>
          </w:r>
          <w:proofErr w:type="spellEnd"/>
          <w:r w:rsidRPr="0057718E">
            <w:t xml:space="preserve">, D. (2022). The use of </w:t>
          </w:r>
          <w:proofErr w:type="spellStart"/>
          <w:r w:rsidRPr="0057718E">
            <w:t>predictive</w:t>
          </w:r>
          <w:proofErr w:type="spellEnd"/>
          <w:r w:rsidRPr="0057718E">
            <w:t xml:space="preserve"> </w:t>
          </w:r>
          <w:proofErr w:type="spellStart"/>
          <w:r w:rsidRPr="0057718E">
            <w:t>analytics</w:t>
          </w:r>
          <w:proofErr w:type="spellEnd"/>
          <w:r w:rsidRPr="0057718E">
            <w:t xml:space="preserve"> in finance. The Journal of Finance and Data Science, 8, 145-161.</w:t>
          </w:r>
        </w:p>
      </w:sdtContent>
    </w:sdt>
    <w:p w14:paraId="04F54913" w14:textId="77777777" w:rsidR="00705AE5" w:rsidRPr="0057718E" w:rsidRDefault="00705AE5" w:rsidP="00705AE5">
      <w:r w:rsidRPr="0057718E">
        <w:t xml:space="preserve">Choi, D., &amp; Lee, K. (2018). An </w:t>
      </w:r>
      <w:proofErr w:type="spellStart"/>
      <w:r w:rsidRPr="0057718E">
        <w:t>artificial</w:t>
      </w:r>
      <w:proofErr w:type="spellEnd"/>
      <w:r w:rsidRPr="0057718E">
        <w:t xml:space="preserve"> intelligence </w:t>
      </w:r>
      <w:proofErr w:type="spellStart"/>
      <w:r w:rsidRPr="0057718E">
        <w:t>approach</w:t>
      </w:r>
      <w:proofErr w:type="spellEnd"/>
      <w:r w:rsidRPr="0057718E">
        <w:t xml:space="preserve"> to </w:t>
      </w:r>
      <w:proofErr w:type="spellStart"/>
      <w:r w:rsidRPr="0057718E">
        <w:t>financial</w:t>
      </w:r>
      <w:proofErr w:type="spellEnd"/>
      <w:r w:rsidRPr="0057718E">
        <w:t xml:space="preserve"> </w:t>
      </w:r>
      <w:proofErr w:type="spellStart"/>
      <w:r w:rsidRPr="0057718E">
        <w:t>fraud</w:t>
      </w:r>
      <w:proofErr w:type="spellEnd"/>
      <w:r w:rsidRPr="0057718E">
        <w:t xml:space="preserve"> </w:t>
      </w:r>
      <w:proofErr w:type="spellStart"/>
      <w:r w:rsidRPr="0057718E">
        <w:t>detection</w:t>
      </w:r>
      <w:proofErr w:type="spellEnd"/>
      <w:r w:rsidRPr="0057718E">
        <w:t xml:space="preserve"> </w:t>
      </w:r>
      <w:proofErr w:type="spellStart"/>
      <w:r w:rsidRPr="0057718E">
        <w:t>under</w:t>
      </w:r>
      <w:proofErr w:type="spellEnd"/>
      <w:r w:rsidRPr="0057718E">
        <w:t xml:space="preserve"> IoT </w:t>
      </w:r>
      <w:proofErr w:type="spellStart"/>
      <w:proofErr w:type="gramStart"/>
      <w:r w:rsidRPr="0057718E">
        <w:t>environment</w:t>
      </w:r>
      <w:proofErr w:type="spellEnd"/>
      <w:r w:rsidRPr="0057718E">
        <w:t>:</w:t>
      </w:r>
      <w:proofErr w:type="gramEnd"/>
      <w:r w:rsidRPr="0057718E">
        <w:t xml:space="preserve"> A </w:t>
      </w:r>
      <w:proofErr w:type="spellStart"/>
      <w:r w:rsidRPr="0057718E">
        <w:t>survey</w:t>
      </w:r>
      <w:proofErr w:type="spellEnd"/>
      <w:r w:rsidRPr="0057718E">
        <w:t xml:space="preserve"> and </w:t>
      </w:r>
      <w:proofErr w:type="spellStart"/>
      <w:r w:rsidRPr="0057718E">
        <w:t>implementation</w:t>
      </w:r>
      <w:proofErr w:type="spellEnd"/>
      <w:r w:rsidRPr="0057718E">
        <w:t>. Security and Communication Networks, 2018(1), 5483472.</w:t>
      </w:r>
    </w:p>
    <w:p w14:paraId="510117D2" w14:textId="77777777" w:rsidR="00705AE5" w:rsidRPr="0057718E" w:rsidRDefault="00705AE5" w:rsidP="00705AE5">
      <w:r w:rsidRPr="0057718E">
        <w:t xml:space="preserve">Song, M., Xing, X., Duan, Y., Cohen, J., &amp; Mou, J. (2022). Will </w:t>
      </w:r>
      <w:proofErr w:type="spellStart"/>
      <w:r w:rsidRPr="0057718E">
        <w:t>artificial</w:t>
      </w:r>
      <w:proofErr w:type="spellEnd"/>
      <w:r w:rsidRPr="0057718E">
        <w:t xml:space="preserve"> intelligence replace </w:t>
      </w:r>
      <w:proofErr w:type="spellStart"/>
      <w:r w:rsidRPr="0057718E">
        <w:t>human</w:t>
      </w:r>
      <w:proofErr w:type="spellEnd"/>
      <w:r w:rsidRPr="0057718E">
        <w:t xml:space="preserve"> </w:t>
      </w:r>
      <w:proofErr w:type="spellStart"/>
      <w:r w:rsidRPr="0057718E">
        <w:t>customer</w:t>
      </w:r>
      <w:proofErr w:type="spellEnd"/>
      <w:r w:rsidRPr="0057718E">
        <w:t xml:space="preserve"> </w:t>
      </w:r>
      <w:proofErr w:type="gramStart"/>
      <w:r w:rsidRPr="0057718E">
        <w:t>service?</w:t>
      </w:r>
      <w:proofErr w:type="gramEnd"/>
      <w:r w:rsidRPr="0057718E">
        <w:t xml:space="preserve"> The impact of communication </w:t>
      </w:r>
      <w:proofErr w:type="spellStart"/>
      <w:r w:rsidRPr="0057718E">
        <w:t>quality</w:t>
      </w:r>
      <w:proofErr w:type="spellEnd"/>
      <w:r w:rsidRPr="0057718E">
        <w:t xml:space="preserve"> and </w:t>
      </w:r>
      <w:proofErr w:type="spellStart"/>
      <w:r w:rsidRPr="0057718E">
        <w:t>privacy</w:t>
      </w:r>
      <w:proofErr w:type="spellEnd"/>
      <w:r w:rsidRPr="0057718E">
        <w:t xml:space="preserve"> </w:t>
      </w:r>
      <w:proofErr w:type="spellStart"/>
      <w:r w:rsidRPr="0057718E">
        <w:t>risks</w:t>
      </w:r>
      <w:proofErr w:type="spellEnd"/>
      <w:r w:rsidRPr="0057718E">
        <w:t xml:space="preserve"> on adoption intention. Journal of </w:t>
      </w:r>
      <w:proofErr w:type="spellStart"/>
      <w:r w:rsidRPr="0057718E">
        <w:t>Retailing</w:t>
      </w:r>
      <w:proofErr w:type="spellEnd"/>
      <w:r w:rsidRPr="0057718E">
        <w:t xml:space="preserve"> and Consumer Services, 66, 102900.</w:t>
      </w:r>
    </w:p>
    <w:p w14:paraId="31FBBCCA" w14:textId="77777777" w:rsidR="00705AE5" w:rsidRPr="0057718E" w:rsidRDefault="00705AE5" w:rsidP="00705AE5">
      <w:proofErr w:type="spellStart"/>
      <w:r w:rsidRPr="0057718E">
        <w:t>Buhalis</w:t>
      </w:r>
      <w:proofErr w:type="spellEnd"/>
      <w:r w:rsidRPr="0057718E">
        <w:t xml:space="preserve">, D. and </w:t>
      </w:r>
      <w:proofErr w:type="spellStart"/>
      <w:r w:rsidRPr="0057718E">
        <w:t>Moldavska</w:t>
      </w:r>
      <w:proofErr w:type="spellEnd"/>
      <w:r w:rsidRPr="0057718E">
        <w:t xml:space="preserve">, I. (2022), "Voice assistants in </w:t>
      </w:r>
      <w:proofErr w:type="spellStart"/>
      <w:proofErr w:type="gramStart"/>
      <w:r w:rsidRPr="0057718E">
        <w:t>hospitality</w:t>
      </w:r>
      <w:proofErr w:type="spellEnd"/>
      <w:r w:rsidRPr="0057718E">
        <w:t>:</w:t>
      </w:r>
      <w:proofErr w:type="gramEnd"/>
      <w:r w:rsidRPr="0057718E">
        <w:t xml:space="preserve"> </w:t>
      </w:r>
      <w:proofErr w:type="spellStart"/>
      <w:r w:rsidRPr="0057718E">
        <w:t>using</w:t>
      </w:r>
      <w:proofErr w:type="spellEnd"/>
      <w:r w:rsidRPr="0057718E">
        <w:t xml:space="preserve"> </w:t>
      </w:r>
      <w:proofErr w:type="spellStart"/>
      <w:r w:rsidRPr="0057718E">
        <w:t>artificial</w:t>
      </w:r>
      <w:proofErr w:type="spellEnd"/>
      <w:r w:rsidRPr="0057718E">
        <w:t xml:space="preserve"> intelligence for </w:t>
      </w:r>
      <w:proofErr w:type="spellStart"/>
      <w:r w:rsidRPr="0057718E">
        <w:t>customer</w:t>
      </w:r>
      <w:proofErr w:type="spellEnd"/>
      <w:r w:rsidRPr="0057718E">
        <w:t xml:space="preserve"> service", Journal of </w:t>
      </w:r>
      <w:proofErr w:type="spellStart"/>
      <w:r w:rsidRPr="0057718E">
        <w:t>Hospitality</w:t>
      </w:r>
      <w:proofErr w:type="spellEnd"/>
      <w:r w:rsidRPr="0057718E">
        <w:t xml:space="preserve"> and </w:t>
      </w:r>
      <w:proofErr w:type="spellStart"/>
      <w:r w:rsidRPr="0057718E">
        <w:t>Tourism</w:t>
      </w:r>
      <w:proofErr w:type="spellEnd"/>
      <w:r w:rsidRPr="0057718E">
        <w:t xml:space="preserve"> </w:t>
      </w:r>
      <w:proofErr w:type="spellStart"/>
      <w:r w:rsidRPr="0057718E">
        <w:t>Technology</w:t>
      </w:r>
      <w:proofErr w:type="spellEnd"/>
      <w:r w:rsidRPr="0057718E">
        <w:t xml:space="preserve">, Vol. 13 No. 3, pp. 386-403. </w:t>
      </w:r>
      <w:hyperlink r:id="rId48" w:history="1">
        <w:r w:rsidRPr="0057718E">
          <w:rPr>
            <w:rStyle w:val="Lienhypertexte"/>
          </w:rPr>
          <w:t>https://doi.org/10.1108/JHTT-03-2021-0104</w:t>
        </w:r>
      </w:hyperlink>
    </w:p>
    <w:p w14:paraId="218661A2" w14:textId="77777777" w:rsidR="00705AE5" w:rsidRPr="0057718E" w:rsidRDefault="00705AE5" w:rsidP="00705AE5">
      <w:r w:rsidRPr="0057718E">
        <w:t xml:space="preserve">Alex </w:t>
      </w:r>
      <w:proofErr w:type="spellStart"/>
      <w:r w:rsidRPr="0057718E">
        <w:t>Avelar</w:t>
      </w:r>
      <w:proofErr w:type="spellEnd"/>
      <w:r w:rsidRPr="0057718E">
        <w:t xml:space="preserve">, E., &amp; </w:t>
      </w:r>
      <w:proofErr w:type="spellStart"/>
      <w:r w:rsidRPr="0057718E">
        <w:t>Jordão</w:t>
      </w:r>
      <w:proofErr w:type="spellEnd"/>
      <w:r w:rsidRPr="0057718E">
        <w:t xml:space="preserve">, R. V. D. (2024). The </w:t>
      </w:r>
      <w:proofErr w:type="spellStart"/>
      <w:r w:rsidRPr="0057718E">
        <w:t>role</w:t>
      </w:r>
      <w:proofErr w:type="spellEnd"/>
      <w:r w:rsidRPr="0057718E">
        <w:t xml:space="preserve"> of </w:t>
      </w:r>
      <w:proofErr w:type="spellStart"/>
      <w:r w:rsidRPr="0057718E">
        <w:t>artificial</w:t>
      </w:r>
      <w:proofErr w:type="spellEnd"/>
      <w:r w:rsidRPr="0057718E">
        <w:t xml:space="preserve"> intelligence in the </w:t>
      </w:r>
      <w:proofErr w:type="spellStart"/>
      <w:r w:rsidRPr="0057718E">
        <w:t>decision-making</w:t>
      </w:r>
      <w:proofErr w:type="spellEnd"/>
      <w:r w:rsidRPr="0057718E">
        <w:t xml:space="preserve"> </w:t>
      </w:r>
      <w:proofErr w:type="gramStart"/>
      <w:r w:rsidRPr="0057718E">
        <w:t>process:</w:t>
      </w:r>
      <w:proofErr w:type="gramEnd"/>
      <w:r w:rsidRPr="0057718E">
        <w:t xml:space="preserve"> </w:t>
      </w:r>
      <w:proofErr w:type="spellStart"/>
      <w:r w:rsidRPr="0057718E">
        <w:t>a</w:t>
      </w:r>
      <w:proofErr w:type="spellEnd"/>
      <w:r w:rsidRPr="0057718E">
        <w:t xml:space="preserve"> </w:t>
      </w:r>
      <w:proofErr w:type="spellStart"/>
      <w:r w:rsidRPr="0057718E">
        <w:t>study</w:t>
      </w:r>
      <w:proofErr w:type="spellEnd"/>
      <w:r w:rsidRPr="0057718E">
        <w:t xml:space="preserve"> on the </w:t>
      </w:r>
      <w:proofErr w:type="spellStart"/>
      <w:r w:rsidRPr="0057718E">
        <w:t>financial</w:t>
      </w:r>
      <w:proofErr w:type="spellEnd"/>
      <w:r w:rsidRPr="0057718E">
        <w:t xml:space="preserve"> </w:t>
      </w:r>
      <w:proofErr w:type="spellStart"/>
      <w:r w:rsidRPr="0057718E">
        <w:t>analysis</w:t>
      </w:r>
      <w:proofErr w:type="spellEnd"/>
      <w:r w:rsidRPr="0057718E">
        <w:t xml:space="preserve"> and </w:t>
      </w:r>
      <w:proofErr w:type="spellStart"/>
      <w:r w:rsidRPr="0057718E">
        <w:t>movement</w:t>
      </w:r>
      <w:proofErr w:type="spellEnd"/>
      <w:r w:rsidRPr="0057718E">
        <w:t xml:space="preserve"> </w:t>
      </w:r>
      <w:proofErr w:type="spellStart"/>
      <w:r w:rsidRPr="0057718E">
        <w:t>forecasting</w:t>
      </w:r>
      <w:proofErr w:type="spellEnd"/>
      <w:r w:rsidRPr="0057718E">
        <w:t xml:space="preserve"> of the </w:t>
      </w:r>
      <w:proofErr w:type="spellStart"/>
      <w:r w:rsidRPr="0057718E">
        <w:t>world’s</w:t>
      </w:r>
      <w:proofErr w:type="spellEnd"/>
      <w:r w:rsidRPr="0057718E">
        <w:t xml:space="preserve"> </w:t>
      </w:r>
      <w:proofErr w:type="spellStart"/>
      <w:r w:rsidRPr="0057718E">
        <w:t>largest</w:t>
      </w:r>
      <w:proofErr w:type="spellEnd"/>
      <w:r w:rsidRPr="0057718E">
        <w:t xml:space="preserve"> stock exchanges. Management </w:t>
      </w:r>
      <w:proofErr w:type="spellStart"/>
      <w:r w:rsidRPr="0057718E">
        <w:t>Decision</w:t>
      </w:r>
      <w:proofErr w:type="spellEnd"/>
      <w:r w:rsidRPr="0057718E">
        <w:t>.</w:t>
      </w:r>
    </w:p>
    <w:p w14:paraId="3B5C4BEF" w14:textId="15A77A24" w:rsidR="00705AE5" w:rsidRPr="0057718E" w:rsidRDefault="00705AE5" w:rsidP="00705AE5">
      <w:r w:rsidRPr="0057718E">
        <w:t xml:space="preserve">Yang, N. (2022). Financial big data management and control and </w:t>
      </w:r>
      <w:proofErr w:type="spellStart"/>
      <w:r w:rsidRPr="0057718E">
        <w:t>artificial</w:t>
      </w:r>
      <w:proofErr w:type="spellEnd"/>
      <w:r w:rsidRPr="0057718E">
        <w:t xml:space="preserve"> intelligence </w:t>
      </w:r>
      <w:proofErr w:type="spellStart"/>
      <w:r w:rsidRPr="0057718E">
        <w:t>analysis</w:t>
      </w:r>
      <w:proofErr w:type="spellEnd"/>
      <w:r w:rsidRPr="0057718E">
        <w:t xml:space="preserve"> </w:t>
      </w:r>
      <w:proofErr w:type="spellStart"/>
      <w:r w:rsidRPr="0057718E">
        <w:t>method</w:t>
      </w:r>
      <w:proofErr w:type="spellEnd"/>
      <w:r w:rsidRPr="0057718E">
        <w:t xml:space="preserve"> </w:t>
      </w:r>
      <w:proofErr w:type="spellStart"/>
      <w:r w:rsidRPr="0057718E">
        <w:t>based</w:t>
      </w:r>
      <w:proofErr w:type="spellEnd"/>
      <w:r w:rsidRPr="0057718E">
        <w:t xml:space="preserve"> on data </w:t>
      </w:r>
      <w:proofErr w:type="spellStart"/>
      <w:r w:rsidRPr="0057718E">
        <w:t>mining</w:t>
      </w:r>
      <w:proofErr w:type="spellEnd"/>
      <w:r w:rsidRPr="0057718E">
        <w:t xml:space="preserve"> </w:t>
      </w:r>
      <w:proofErr w:type="spellStart"/>
      <w:r w:rsidRPr="0057718E">
        <w:t>technology</w:t>
      </w:r>
      <w:proofErr w:type="spellEnd"/>
      <w:r w:rsidRPr="0057718E">
        <w:t xml:space="preserve">. Wireless Communications and Mobile </w:t>
      </w:r>
      <w:proofErr w:type="spellStart"/>
      <w:r w:rsidRPr="0057718E">
        <w:t>Computing</w:t>
      </w:r>
      <w:proofErr w:type="spellEnd"/>
      <w:r w:rsidRPr="0057718E">
        <w:t>, 2022(1), 7596094.</w:t>
      </w:r>
    </w:p>
    <w:p w14:paraId="55057D49" w14:textId="1971C0E1" w:rsidR="00664B71" w:rsidRPr="0057718E" w:rsidRDefault="00664B71" w:rsidP="00705AE5">
      <w:proofErr w:type="spellStart"/>
      <w:r w:rsidRPr="0057718E">
        <w:t>Kumbure</w:t>
      </w:r>
      <w:proofErr w:type="spellEnd"/>
      <w:r w:rsidRPr="0057718E">
        <w:t xml:space="preserve">, M. M., </w:t>
      </w:r>
      <w:proofErr w:type="spellStart"/>
      <w:r w:rsidRPr="0057718E">
        <w:t>Lohrmann</w:t>
      </w:r>
      <w:proofErr w:type="spellEnd"/>
      <w:r w:rsidRPr="0057718E">
        <w:t xml:space="preserve">, C., </w:t>
      </w:r>
      <w:proofErr w:type="spellStart"/>
      <w:r w:rsidRPr="0057718E">
        <w:t>Luukka</w:t>
      </w:r>
      <w:proofErr w:type="spellEnd"/>
      <w:r w:rsidRPr="0057718E">
        <w:t xml:space="preserve">, P., &amp; </w:t>
      </w:r>
      <w:proofErr w:type="spellStart"/>
      <w:r w:rsidRPr="0057718E">
        <w:t>Porras</w:t>
      </w:r>
      <w:proofErr w:type="spellEnd"/>
      <w:r w:rsidRPr="0057718E">
        <w:t xml:space="preserve">, J. (2022). Machine </w:t>
      </w:r>
      <w:proofErr w:type="spellStart"/>
      <w:r w:rsidRPr="0057718E">
        <w:t>learning</w:t>
      </w:r>
      <w:proofErr w:type="spellEnd"/>
      <w:r w:rsidRPr="0057718E">
        <w:t xml:space="preserve"> techniques and data for stock </w:t>
      </w:r>
      <w:proofErr w:type="spellStart"/>
      <w:r w:rsidRPr="0057718E">
        <w:t>market</w:t>
      </w:r>
      <w:proofErr w:type="spellEnd"/>
      <w:r w:rsidRPr="0057718E">
        <w:t xml:space="preserve"> </w:t>
      </w:r>
      <w:proofErr w:type="spellStart"/>
      <w:proofErr w:type="gramStart"/>
      <w:r w:rsidRPr="0057718E">
        <w:t>forecasting</w:t>
      </w:r>
      <w:proofErr w:type="spellEnd"/>
      <w:r w:rsidRPr="0057718E">
        <w:t>:</w:t>
      </w:r>
      <w:proofErr w:type="gramEnd"/>
      <w:r w:rsidRPr="0057718E">
        <w:t xml:space="preserve"> A </w:t>
      </w:r>
      <w:proofErr w:type="spellStart"/>
      <w:r w:rsidRPr="0057718E">
        <w:t>literature</w:t>
      </w:r>
      <w:proofErr w:type="spellEnd"/>
      <w:r w:rsidRPr="0057718E">
        <w:t xml:space="preserve"> </w:t>
      </w:r>
      <w:proofErr w:type="spellStart"/>
      <w:r w:rsidRPr="0057718E">
        <w:t>review</w:t>
      </w:r>
      <w:proofErr w:type="spellEnd"/>
      <w:r w:rsidRPr="0057718E">
        <w:t xml:space="preserve">. Expert </w:t>
      </w:r>
      <w:proofErr w:type="spellStart"/>
      <w:r w:rsidRPr="0057718E">
        <w:t>Systems</w:t>
      </w:r>
      <w:proofErr w:type="spellEnd"/>
      <w:r w:rsidRPr="0057718E">
        <w:t xml:space="preserve"> </w:t>
      </w:r>
      <w:proofErr w:type="spellStart"/>
      <w:r w:rsidRPr="0057718E">
        <w:t>with</w:t>
      </w:r>
      <w:proofErr w:type="spellEnd"/>
      <w:r w:rsidRPr="0057718E">
        <w:t xml:space="preserve"> Applications, 197, 116659.</w:t>
      </w:r>
    </w:p>
    <w:p w14:paraId="5ED9DF9F" w14:textId="77777777" w:rsidR="00705AE5" w:rsidRPr="0057718E" w:rsidRDefault="00705AE5" w:rsidP="00705AE5">
      <w:proofErr w:type="spellStart"/>
      <w:r w:rsidRPr="0057718E">
        <w:t>Mbuli</w:t>
      </w:r>
      <w:proofErr w:type="spellEnd"/>
      <w:r w:rsidRPr="0057718E">
        <w:t xml:space="preserve"> Landu, A. (2021). Chapitre 3. </w:t>
      </w:r>
      <w:proofErr w:type="gramStart"/>
      <w:r w:rsidRPr="0057718E">
        <w:t>La trésorerie actif</w:t>
      </w:r>
      <w:proofErr w:type="gramEnd"/>
      <w:r w:rsidRPr="0057718E">
        <w:t xml:space="preserve">. Dans </w:t>
      </w:r>
      <w:proofErr w:type="gramStart"/>
      <w:r w:rsidRPr="0057718E">
        <w:t>: ,</w:t>
      </w:r>
      <w:proofErr w:type="gramEnd"/>
      <w:r w:rsidRPr="0057718E">
        <w:t xml:space="preserve"> A. </w:t>
      </w:r>
      <w:proofErr w:type="spellStart"/>
      <w:r w:rsidRPr="0057718E">
        <w:t>Mbuli</w:t>
      </w:r>
      <w:proofErr w:type="spellEnd"/>
      <w:r w:rsidRPr="0057718E">
        <w:t xml:space="preserve"> Landu, </w:t>
      </w:r>
      <w:r w:rsidRPr="0057718E">
        <w:rPr>
          <w:i/>
          <w:iCs/>
        </w:rPr>
        <w:t xml:space="preserve">Le mémo d'un comptable: Approche par le SYSCOHADA </w:t>
      </w:r>
      <w:proofErr w:type="spellStart"/>
      <w:r w:rsidRPr="0057718E">
        <w:rPr>
          <w:i/>
          <w:iCs/>
        </w:rPr>
        <w:t>revisé</w:t>
      </w:r>
      <w:proofErr w:type="spellEnd"/>
      <w:r w:rsidRPr="0057718E">
        <w:t xml:space="preserve"> (pp. 301-324). </w:t>
      </w:r>
      <w:proofErr w:type="gramStart"/>
      <w:r w:rsidRPr="0057718E">
        <w:t>Paris:</w:t>
      </w:r>
      <w:proofErr w:type="gramEnd"/>
      <w:r w:rsidRPr="0057718E">
        <w:t xml:space="preserve"> </w:t>
      </w:r>
      <w:proofErr w:type="spellStart"/>
      <w:r w:rsidRPr="0057718E">
        <w:t>L'Harmattan</w:t>
      </w:r>
      <w:proofErr w:type="spellEnd"/>
      <w:r w:rsidRPr="0057718E">
        <w:t>.</w:t>
      </w:r>
    </w:p>
    <w:p w14:paraId="6764C1C2" w14:textId="52DE87D7" w:rsidR="00705AE5" w:rsidRPr="0057718E" w:rsidRDefault="00705AE5" w:rsidP="00705AE5">
      <w:r w:rsidRPr="0057718E">
        <w:t xml:space="preserve">Altman, E. I. (2005). An </w:t>
      </w:r>
      <w:proofErr w:type="spellStart"/>
      <w:r w:rsidRPr="0057718E">
        <w:t>emerging</w:t>
      </w:r>
      <w:proofErr w:type="spellEnd"/>
      <w:r w:rsidRPr="0057718E">
        <w:t xml:space="preserve"> </w:t>
      </w:r>
      <w:proofErr w:type="spellStart"/>
      <w:r w:rsidRPr="0057718E">
        <w:t>market</w:t>
      </w:r>
      <w:proofErr w:type="spellEnd"/>
      <w:r w:rsidRPr="0057718E">
        <w:t xml:space="preserve"> </w:t>
      </w:r>
      <w:proofErr w:type="spellStart"/>
      <w:r w:rsidRPr="0057718E">
        <w:t>credit</w:t>
      </w:r>
      <w:proofErr w:type="spellEnd"/>
      <w:r w:rsidRPr="0057718E">
        <w:t xml:space="preserve"> </w:t>
      </w:r>
      <w:proofErr w:type="spellStart"/>
      <w:r w:rsidRPr="0057718E">
        <w:t>scoring</w:t>
      </w:r>
      <w:proofErr w:type="spellEnd"/>
      <w:r w:rsidRPr="0057718E">
        <w:t xml:space="preserve"> system for </w:t>
      </w:r>
      <w:proofErr w:type="spellStart"/>
      <w:r w:rsidRPr="0057718E">
        <w:t>corporate</w:t>
      </w:r>
      <w:proofErr w:type="spellEnd"/>
      <w:r w:rsidRPr="0057718E">
        <w:t xml:space="preserve"> bonds. </w:t>
      </w:r>
      <w:proofErr w:type="spellStart"/>
      <w:r w:rsidRPr="0057718E">
        <w:t>Emerging</w:t>
      </w:r>
      <w:proofErr w:type="spellEnd"/>
      <w:r w:rsidRPr="0057718E">
        <w:t xml:space="preserve"> </w:t>
      </w:r>
      <w:proofErr w:type="spellStart"/>
      <w:r w:rsidRPr="0057718E">
        <w:t>Markets</w:t>
      </w:r>
      <w:proofErr w:type="spellEnd"/>
      <w:r w:rsidRPr="0057718E">
        <w:t xml:space="preserve"> </w:t>
      </w:r>
      <w:proofErr w:type="spellStart"/>
      <w:r w:rsidRPr="0057718E">
        <w:t>Review</w:t>
      </w:r>
      <w:proofErr w:type="spellEnd"/>
      <w:r w:rsidRPr="0057718E">
        <w:t xml:space="preserve">, 6(4), 311–323. </w:t>
      </w:r>
      <w:proofErr w:type="gramStart"/>
      <w:r w:rsidRPr="0057718E">
        <w:t>doi:10.1016/j.ememar</w:t>
      </w:r>
      <w:proofErr w:type="gramEnd"/>
      <w:r w:rsidRPr="0057718E">
        <w:t>.2005.09.007</w:t>
      </w:r>
    </w:p>
    <w:p w14:paraId="3E0E2629" w14:textId="6E06C8A7" w:rsidR="001E4744" w:rsidRPr="0057718E" w:rsidRDefault="001E4744" w:rsidP="001E4744">
      <w:pPr>
        <w:pStyle w:val="Bibliographie"/>
        <w:ind w:left="720" w:hanging="720"/>
        <w:rPr>
          <w:rPrChange w:id="5189" w:author="Microsoft Office User" w:date="2025-01-28T16:29:00Z">
            <w:rPr>
              <w:noProof/>
            </w:rPr>
          </w:rPrChange>
        </w:rPr>
      </w:pPr>
      <w:proofErr w:type="spellStart"/>
      <w:r w:rsidRPr="0057718E">
        <w:rPr>
          <w:rPrChange w:id="5190" w:author="Microsoft Office User" w:date="2025-01-28T16:29:00Z">
            <w:rPr>
              <w:noProof/>
            </w:rPr>
          </w:rPrChange>
        </w:rPr>
        <w:t>Reche</w:t>
      </w:r>
      <w:proofErr w:type="spellEnd"/>
      <w:r w:rsidRPr="0057718E">
        <w:rPr>
          <w:rPrChange w:id="5191" w:author="Microsoft Office User" w:date="2025-01-28T16:29:00Z">
            <w:rPr>
              <w:noProof/>
            </w:rPr>
          </w:rPrChange>
        </w:rPr>
        <w:t>, J. (2019, Octobre). 7 : Schématisation d'un neurone biologique. Paris.</w:t>
      </w:r>
    </w:p>
    <w:sdt>
      <w:sdtPr>
        <w:id w:val="-110208412"/>
        <w:bibliography/>
      </w:sdtPr>
      <w:sdtContent>
        <w:p w14:paraId="0BCF0C16" w14:textId="77777777" w:rsidR="00081D05" w:rsidRPr="0057718E" w:rsidRDefault="00081D05" w:rsidP="00081D05">
          <w:pPr>
            <w:pStyle w:val="Bibliographie"/>
            <w:ind w:left="720" w:hanging="720"/>
            <w:rPr>
              <w:rPrChange w:id="5192" w:author="Microsoft Office User" w:date="2025-01-28T16:29:00Z">
                <w:rPr>
                  <w:noProof/>
                </w:rPr>
              </w:rPrChange>
            </w:rPr>
          </w:pPr>
          <w:r w:rsidRPr="0057718E">
            <w:fldChar w:fldCharType="begin"/>
          </w:r>
          <w:r w:rsidRPr="0057718E">
            <w:instrText xml:space="preserve"> BIBLIOGRAPHY </w:instrText>
          </w:r>
          <w:r w:rsidRPr="0057718E">
            <w:fldChar w:fldCharType="separate"/>
          </w:r>
          <w:r w:rsidRPr="0057718E">
            <w:rPr>
              <w:rPrChange w:id="5193" w:author="Microsoft Office User" w:date="2025-01-28T16:29:00Z">
                <w:rPr>
                  <w:noProof/>
                </w:rPr>
              </w:rPrChange>
            </w:rPr>
            <w:t>Ahmad, B. (2020, Juillet). Basic design of a neural network.</w:t>
          </w:r>
        </w:p>
        <w:p w14:paraId="210F4F68" w14:textId="77777777" w:rsidR="00081D05" w:rsidRPr="0057718E" w:rsidRDefault="00081D05" w:rsidP="00081D05">
          <w:pPr>
            <w:pStyle w:val="Bibliographie"/>
            <w:ind w:left="720" w:hanging="720"/>
            <w:rPr>
              <w:rPrChange w:id="5194" w:author="Microsoft Office User" w:date="2025-01-28T16:29:00Z">
                <w:rPr>
                  <w:noProof/>
                </w:rPr>
              </w:rPrChange>
            </w:rPr>
          </w:pPr>
          <w:r w:rsidRPr="0057718E">
            <w:rPr>
              <w:rPrChange w:id="5195" w:author="Microsoft Office User" w:date="2025-01-28T16:29:00Z">
                <w:rPr>
                  <w:noProof/>
                </w:rPr>
              </w:rPrChange>
            </w:rPr>
            <w:t xml:space="preserve">Cayla, B. (2021, Mars 7). The </w:t>
          </w:r>
          <w:proofErr w:type="spellStart"/>
          <w:r w:rsidRPr="0057718E">
            <w:rPr>
              <w:rPrChange w:id="5196" w:author="Microsoft Office User" w:date="2025-01-28T16:29:00Z">
                <w:rPr>
                  <w:noProof/>
                </w:rPr>
              </w:rPrChange>
            </w:rPr>
            <w:t>Stochastic</w:t>
          </w:r>
          <w:proofErr w:type="spellEnd"/>
          <w:r w:rsidRPr="0057718E">
            <w:rPr>
              <w:rPrChange w:id="5197" w:author="Microsoft Office User" w:date="2025-01-28T16:29:00Z">
                <w:rPr>
                  <w:noProof/>
                </w:rPr>
              </w:rPrChange>
            </w:rPr>
            <w:t xml:space="preserve"> Gradient </w:t>
          </w:r>
          <w:proofErr w:type="spellStart"/>
          <w:r w:rsidRPr="0057718E">
            <w:rPr>
              <w:rPrChange w:id="5198" w:author="Microsoft Office User" w:date="2025-01-28T16:29:00Z">
                <w:rPr>
                  <w:noProof/>
                </w:rPr>
              </w:rPrChange>
            </w:rPr>
            <w:t>Descent</w:t>
          </w:r>
          <w:proofErr w:type="spellEnd"/>
          <w:r w:rsidRPr="0057718E">
            <w:rPr>
              <w:rPrChange w:id="5199" w:author="Microsoft Office User" w:date="2025-01-28T16:29:00Z">
                <w:rPr>
                  <w:noProof/>
                </w:rPr>
              </w:rPrChange>
            </w:rPr>
            <w:t xml:space="preserve"> (SGD) &amp; Learning Rate.</w:t>
          </w:r>
        </w:p>
        <w:p w14:paraId="63661116" w14:textId="77777777" w:rsidR="00081D05" w:rsidRPr="0057718E" w:rsidRDefault="00081D05" w:rsidP="00081D05">
          <w:pPr>
            <w:pStyle w:val="Bibliographie"/>
            <w:ind w:left="720" w:hanging="720"/>
            <w:rPr>
              <w:rPrChange w:id="5200" w:author="Microsoft Office User" w:date="2025-01-28T16:29:00Z">
                <w:rPr>
                  <w:noProof/>
                </w:rPr>
              </w:rPrChange>
            </w:rPr>
          </w:pPr>
          <w:r w:rsidRPr="0057718E">
            <w:rPr>
              <w:rPrChange w:id="5201" w:author="Microsoft Office User" w:date="2025-01-28T16:29:00Z">
                <w:rPr>
                  <w:noProof/>
                </w:rPr>
              </w:rPrChange>
            </w:rPr>
            <w:t>Friedman, D. (2020). Relu Activation.</w:t>
          </w:r>
        </w:p>
        <w:p w14:paraId="5DAA5DB2" w14:textId="2969D2F1" w:rsidR="00081D05" w:rsidRPr="0057718E" w:rsidRDefault="00081D05" w:rsidP="00081D05">
          <w:pPr>
            <w:pStyle w:val="Bibliographie"/>
            <w:ind w:left="720" w:hanging="720"/>
            <w:rPr>
              <w:rPrChange w:id="5202" w:author="Microsoft Office User" w:date="2025-01-28T16:29:00Z">
                <w:rPr>
                  <w:noProof/>
                </w:rPr>
              </w:rPrChange>
            </w:rPr>
          </w:pPr>
          <w:r w:rsidRPr="0057718E">
            <w:rPr>
              <w:rPrChange w:id="5203" w:author="Microsoft Office User" w:date="2025-01-28T16:29:00Z">
                <w:rPr>
                  <w:noProof/>
                </w:rPr>
              </w:rPrChange>
            </w:rPr>
            <w:t xml:space="preserve">Graph of polynomial </w:t>
          </w:r>
          <w:proofErr w:type="spellStart"/>
          <w:r w:rsidRPr="0057718E">
            <w:rPr>
              <w:rPrChange w:id="5204" w:author="Microsoft Office User" w:date="2025-01-28T16:29:00Z">
                <w:rPr>
                  <w:noProof/>
                </w:rPr>
              </w:rPrChange>
            </w:rPr>
            <w:t>functions</w:t>
          </w:r>
          <w:proofErr w:type="spellEnd"/>
          <w:r w:rsidRPr="0057718E">
            <w:rPr>
              <w:rPrChange w:id="5205" w:author="Microsoft Office User" w:date="2025-01-28T16:29:00Z">
                <w:rPr>
                  <w:noProof/>
                </w:rPr>
              </w:rPrChange>
            </w:rPr>
            <w:t>. (2020, Juin 20).</w:t>
          </w:r>
        </w:p>
        <w:p w14:paraId="5BCE2238" w14:textId="6D7D6DC3" w:rsidR="0056713A" w:rsidRPr="0057718E" w:rsidRDefault="0056713A" w:rsidP="0056713A">
          <w:pPr>
            <w:pStyle w:val="Bibliographie"/>
            <w:ind w:left="720" w:hanging="720"/>
            <w:rPr>
              <w:rPrChange w:id="5206" w:author="Microsoft Office User" w:date="2025-01-28T16:29:00Z">
                <w:rPr>
                  <w:noProof/>
                </w:rPr>
              </w:rPrChange>
            </w:rPr>
          </w:pPr>
          <w:r w:rsidRPr="0057718E">
            <w:rPr>
              <w:rPrChange w:id="5207" w:author="Microsoft Office User" w:date="2025-01-28T16:29:00Z">
                <w:rPr>
                  <w:noProof/>
                </w:rPr>
              </w:rPrChange>
            </w:rPr>
            <w:t xml:space="preserve">Zhao, O. (2021, Mars 24). </w:t>
          </w:r>
          <w:proofErr w:type="spellStart"/>
          <w:r w:rsidRPr="0057718E">
            <w:rPr>
              <w:rPrChange w:id="5208" w:author="Microsoft Office User" w:date="2025-01-28T16:29:00Z">
                <w:rPr>
                  <w:noProof/>
                </w:rPr>
              </w:rPrChange>
            </w:rPr>
            <w:t>What</w:t>
          </w:r>
          <w:proofErr w:type="spellEnd"/>
          <w:r w:rsidRPr="0057718E">
            <w:rPr>
              <w:rPrChange w:id="5209" w:author="Microsoft Office User" w:date="2025-01-28T16:29:00Z">
                <w:rPr>
                  <w:noProof/>
                </w:rPr>
              </w:rPrChange>
            </w:rPr>
            <w:t xml:space="preserve"> </w:t>
          </w:r>
          <w:proofErr w:type="spellStart"/>
          <w:r w:rsidRPr="0057718E">
            <w:rPr>
              <w:rPrChange w:id="5210" w:author="Microsoft Office User" w:date="2025-01-28T16:29:00Z">
                <w:rPr>
                  <w:noProof/>
                </w:rPr>
              </w:rPrChange>
            </w:rPr>
            <w:t>is</w:t>
          </w:r>
          <w:proofErr w:type="spellEnd"/>
          <w:r w:rsidRPr="0057718E">
            <w:rPr>
              <w:rPrChange w:id="5211" w:author="Microsoft Office User" w:date="2025-01-28T16:29:00Z">
                <w:rPr>
                  <w:noProof/>
                </w:rPr>
              </w:rPrChange>
            </w:rPr>
            <w:t xml:space="preserve"> a </w:t>
          </w:r>
          <w:proofErr w:type="spellStart"/>
          <w:r w:rsidRPr="0057718E">
            <w:rPr>
              <w:rPrChange w:id="5212" w:author="Microsoft Office User" w:date="2025-01-28T16:29:00Z">
                <w:rPr>
                  <w:noProof/>
                </w:rPr>
              </w:rPrChange>
            </w:rPr>
            <w:t>Decision</w:t>
          </w:r>
          <w:proofErr w:type="spellEnd"/>
          <w:r w:rsidRPr="0057718E">
            <w:rPr>
              <w:rPrChange w:id="5213" w:author="Microsoft Office User" w:date="2025-01-28T16:29:00Z">
                <w:rPr>
                  <w:noProof/>
                </w:rPr>
              </w:rPrChange>
            </w:rPr>
            <w:t xml:space="preserve"> </w:t>
          </w:r>
          <w:proofErr w:type="spellStart"/>
          <w:r w:rsidRPr="0057718E">
            <w:rPr>
              <w:rPrChange w:id="5214" w:author="Microsoft Office User" w:date="2025-01-28T16:29:00Z">
                <w:rPr>
                  <w:noProof/>
                </w:rPr>
              </w:rPrChange>
            </w:rPr>
            <w:t>Tree</w:t>
          </w:r>
          <w:proofErr w:type="spellEnd"/>
          <w:r w:rsidRPr="0057718E">
            <w:rPr>
              <w:rPrChange w:id="5215" w:author="Microsoft Office User" w:date="2025-01-28T16:29:00Z">
                <w:rPr>
                  <w:noProof/>
                </w:rPr>
              </w:rPrChange>
            </w:rPr>
            <w:t>.</w:t>
          </w:r>
        </w:p>
        <w:p w14:paraId="7FE8D077" w14:textId="48CE200F" w:rsidR="0056713A" w:rsidRPr="0057718E" w:rsidRDefault="0056713A" w:rsidP="0056713A">
          <w:pPr>
            <w:pStyle w:val="Bibliographie"/>
            <w:ind w:left="720" w:hanging="720"/>
            <w:rPr>
              <w:rPrChange w:id="5216" w:author="Microsoft Office User" w:date="2025-01-28T16:29:00Z">
                <w:rPr>
                  <w:noProof/>
                </w:rPr>
              </w:rPrChange>
            </w:rPr>
          </w:pPr>
          <w:proofErr w:type="spellStart"/>
          <w:r w:rsidRPr="0057718E">
            <w:rPr>
              <w:rPrChange w:id="5217" w:author="Microsoft Office User" w:date="2025-01-28T16:29:00Z">
                <w:rPr>
                  <w:noProof/>
                </w:rPr>
              </w:rPrChange>
            </w:rPr>
            <w:t>Montalvo</w:t>
          </w:r>
          <w:proofErr w:type="spellEnd"/>
          <w:r w:rsidRPr="0057718E">
            <w:rPr>
              <w:rPrChange w:id="5218" w:author="Microsoft Office User" w:date="2025-01-28T16:29:00Z">
                <w:rPr>
                  <w:noProof/>
                </w:rPr>
              </w:rPrChange>
            </w:rPr>
            <w:t xml:space="preserve">, N. (2023, </w:t>
          </w:r>
          <w:proofErr w:type="spellStart"/>
          <w:r w:rsidRPr="0057718E">
            <w:rPr>
              <w:rPrChange w:id="5219" w:author="Microsoft Office User" w:date="2025-01-28T16:29:00Z">
                <w:rPr>
                  <w:noProof/>
                </w:rPr>
              </w:rPrChange>
            </w:rPr>
            <w:t>November</w:t>
          </w:r>
          <w:proofErr w:type="spellEnd"/>
          <w:r w:rsidRPr="0057718E">
            <w:rPr>
              <w:rPrChange w:id="5220" w:author="Microsoft Office User" w:date="2025-01-28T16:29:00Z">
                <w:rPr>
                  <w:noProof/>
                </w:rPr>
              </w:rPrChange>
            </w:rPr>
            <w:t xml:space="preserve"> 9). </w:t>
          </w:r>
          <w:proofErr w:type="spellStart"/>
          <w:r w:rsidRPr="0057718E">
            <w:rPr>
              <w:rPrChange w:id="5221" w:author="Microsoft Office User" w:date="2025-01-28T16:29:00Z">
                <w:rPr>
                  <w:noProof/>
                </w:rPr>
              </w:rPrChange>
            </w:rPr>
            <w:t>When</w:t>
          </w:r>
          <w:proofErr w:type="spellEnd"/>
          <w:r w:rsidRPr="0057718E">
            <w:rPr>
              <w:rPrChange w:id="5222" w:author="Microsoft Office User" w:date="2025-01-28T16:29:00Z">
                <w:rPr>
                  <w:noProof/>
                </w:rPr>
              </w:rPrChange>
            </w:rPr>
            <w:t xml:space="preserve"> </w:t>
          </w:r>
          <w:proofErr w:type="spellStart"/>
          <w:r w:rsidRPr="0057718E">
            <w:rPr>
              <w:rPrChange w:id="5223" w:author="Microsoft Office User" w:date="2025-01-28T16:29:00Z">
                <w:rPr>
                  <w:noProof/>
                </w:rPr>
              </w:rPrChange>
            </w:rPr>
            <w:t>representation</w:t>
          </w:r>
          <w:proofErr w:type="spellEnd"/>
          <w:r w:rsidRPr="0057718E">
            <w:rPr>
              <w:rPrChange w:id="5224" w:author="Microsoft Office User" w:date="2025-01-28T16:29:00Z">
                <w:rPr>
                  <w:noProof/>
                </w:rPr>
              </w:rPrChange>
            </w:rPr>
            <w:t xml:space="preserve"> </w:t>
          </w:r>
          <w:proofErr w:type="spellStart"/>
          <w:r w:rsidRPr="0057718E">
            <w:rPr>
              <w:rPrChange w:id="5225" w:author="Microsoft Office User" w:date="2025-01-28T16:29:00Z">
                <w:rPr>
                  <w:noProof/>
                </w:rPr>
              </w:rPrChange>
            </w:rPr>
            <w:t>learning</w:t>
          </w:r>
          <w:proofErr w:type="spellEnd"/>
          <w:r w:rsidRPr="0057718E">
            <w:rPr>
              <w:rPrChange w:id="5226" w:author="Microsoft Office User" w:date="2025-01-28T16:29:00Z">
                <w:rPr>
                  <w:noProof/>
                </w:rPr>
              </w:rPrChange>
            </w:rPr>
            <w:t xml:space="preserve"> </w:t>
          </w:r>
          <w:proofErr w:type="spellStart"/>
          <w:r w:rsidRPr="0057718E">
            <w:rPr>
              <w:rPrChange w:id="5227" w:author="Microsoft Office User" w:date="2025-01-28T16:29:00Z">
                <w:rPr>
                  <w:noProof/>
                </w:rPr>
              </w:rPrChange>
            </w:rPr>
            <w:t>meets</w:t>
          </w:r>
          <w:proofErr w:type="spellEnd"/>
          <w:r w:rsidRPr="0057718E">
            <w:rPr>
              <w:rPrChange w:id="5228" w:author="Microsoft Office User" w:date="2025-01-28T16:29:00Z">
                <w:rPr>
                  <w:noProof/>
                </w:rPr>
              </w:rPrChange>
            </w:rPr>
            <w:t xml:space="preserve"> </w:t>
          </w:r>
          <w:proofErr w:type="spellStart"/>
          <w:r w:rsidRPr="0057718E">
            <w:rPr>
              <w:rPrChange w:id="5229" w:author="Microsoft Office User" w:date="2025-01-28T16:29:00Z">
                <w:rPr>
                  <w:noProof/>
                </w:rPr>
              </w:rPrChange>
            </w:rPr>
            <w:t>Random</w:t>
          </w:r>
          <w:proofErr w:type="spellEnd"/>
          <w:r w:rsidRPr="0057718E">
            <w:rPr>
              <w:rPrChange w:id="5230" w:author="Microsoft Office User" w:date="2025-01-28T16:29:00Z">
                <w:rPr>
                  <w:noProof/>
                </w:rPr>
              </w:rPrChange>
            </w:rPr>
            <w:t xml:space="preserve"> </w:t>
          </w:r>
          <w:proofErr w:type="gramStart"/>
          <w:r w:rsidRPr="0057718E">
            <w:rPr>
              <w:rPrChange w:id="5231" w:author="Microsoft Office User" w:date="2025-01-28T16:29:00Z">
                <w:rPr>
                  <w:noProof/>
                </w:rPr>
              </w:rPrChange>
            </w:rPr>
            <w:t>Forest:</w:t>
          </w:r>
          <w:proofErr w:type="gramEnd"/>
          <w:r w:rsidRPr="0057718E">
            <w:rPr>
              <w:rPrChange w:id="5232" w:author="Microsoft Office User" w:date="2025-01-28T16:29:00Z">
                <w:rPr>
                  <w:noProof/>
                </w:rPr>
              </w:rPrChange>
            </w:rPr>
            <w:t xml:space="preserve"> </w:t>
          </w:r>
          <w:proofErr w:type="spellStart"/>
          <w:r w:rsidRPr="0057718E">
            <w:rPr>
              <w:rPrChange w:id="5233" w:author="Microsoft Office User" w:date="2025-01-28T16:29:00Z">
                <w:rPr>
                  <w:noProof/>
                </w:rPr>
              </w:rPrChange>
            </w:rPr>
            <w:t>Deep</w:t>
          </w:r>
          <w:proofErr w:type="spellEnd"/>
          <w:r w:rsidRPr="0057718E">
            <w:rPr>
              <w:rPrChange w:id="5234" w:author="Microsoft Office User" w:date="2025-01-28T16:29:00Z">
                <w:rPr>
                  <w:noProof/>
                </w:rPr>
              </w:rPrChange>
            </w:rPr>
            <w:t xml:space="preserve"> Neural </w:t>
          </w:r>
          <w:proofErr w:type="spellStart"/>
          <w:r w:rsidRPr="0057718E">
            <w:rPr>
              <w:rPrChange w:id="5235" w:author="Microsoft Office User" w:date="2025-01-28T16:29:00Z">
                <w:rPr>
                  <w:noProof/>
                </w:rPr>
              </w:rPrChange>
            </w:rPr>
            <w:t>Decision</w:t>
          </w:r>
          <w:proofErr w:type="spellEnd"/>
          <w:r w:rsidRPr="0057718E">
            <w:rPr>
              <w:rPrChange w:id="5236" w:author="Microsoft Office User" w:date="2025-01-28T16:29:00Z">
                <w:rPr>
                  <w:noProof/>
                </w:rPr>
              </w:rPrChange>
            </w:rPr>
            <w:t xml:space="preserve"> Forest.</w:t>
          </w:r>
        </w:p>
        <w:p w14:paraId="0B83D143" w14:textId="77777777" w:rsidR="00081D05" w:rsidRPr="0057718E" w:rsidRDefault="00081D05" w:rsidP="00081D05">
          <w:pPr>
            <w:pStyle w:val="Bibliographie"/>
            <w:ind w:left="720" w:hanging="720"/>
            <w:rPr>
              <w:rPrChange w:id="5237" w:author="Microsoft Office User" w:date="2025-01-28T16:29:00Z">
                <w:rPr>
                  <w:noProof/>
                </w:rPr>
              </w:rPrChange>
            </w:rPr>
          </w:pPr>
          <w:r w:rsidRPr="0057718E">
            <w:rPr>
              <w:rPrChange w:id="5238" w:author="Microsoft Office User" w:date="2025-01-28T16:29:00Z">
                <w:rPr>
                  <w:noProof/>
                </w:rPr>
              </w:rPrChange>
            </w:rPr>
            <w:t>Kumar, V. (2020, Mai 4). Neural Network.</w:t>
          </w:r>
        </w:p>
        <w:p w14:paraId="5AFFAF4F" w14:textId="77777777" w:rsidR="00081D05" w:rsidRPr="0057718E" w:rsidRDefault="00081D05" w:rsidP="00081D05">
          <w:pPr>
            <w:pStyle w:val="Bibliographie"/>
            <w:ind w:left="720" w:hanging="720"/>
            <w:rPr>
              <w:rPrChange w:id="5239" w:author="Microsoft Office User" w:date="2025-01-28T16:29:00Z">
                <w:rPr>
                  <w:noProof/>
                </w:rPr>
              </w:rPrChange>
            </w:rPr>
          </w:pPr>
          <w:proofErr w:type="spellStart"/>
          <w:proofErr w:type="gramStart"/>
          <w:r w:rsidRPr="0057718E">
            <w:rPr>
              <w:rPrChange w:id="5240" w:author="Microsoft Office User" w:date="2025-01-28T16:29:00Z">
                <w:rPr>
                  <w:noProof/>
                </w:rPr>
              </w:rPrChange>
            </w:rPr>
            <w:t>mathisfun</w:t>
          </w:r>
          <w:proofErr w:type="spellEnd"/>
          <w:proofErr w:type="gramEnd"/>
          <w:r w:rsidRPr="0057718E">
            <w:rPr>
              <w:rPrChange w:id="5241" w:author="Microsoft Office User" w:date="2025-01-28T16:29:00Z">
                <w:rPr>
                  <w:noProof/>
                </w:rPr>
              </w:rPrChange>
            </w:rPr>
            <w:t>. (</w:t>
          </w:r>
          <w:proofErr w:type="spellStart"/>
          <w:proofErr w:type="gramStart"/>
          <w:r w:rsidRPr="0057718E">
            <w:rPr>
              <w:rPrChange w:id="5242" w:author="Microsoft Office User" w:date="2025-01-28T16:29:00Z">
                <w:rPr>
                  <w:noProof/>
                </w:rPr>
              </w:rPrChange>
            </w:rPr>
            <w:t>n.d</w:t>
          </w:r>
          <w:proofErr w:type="spellEnd"/>
          <w:r w:rsidRPr="0057718E">
            <w:rPr>
              <w:rPrChange w:id="5243" w:author="Microsoft Office User" w:date="2025-01-28T16:29:00Z">
                <w:rPr>
                  <w:noProof/>
                </w:rPr>
              </w:rPrChange>
            </w:rPr>
            <w:t>.</w:t>
          </w:r>
          <w:proofErr w:type="gramEnd"/>
          <w:r w:rsidRPr="0057718E">
            <w:rPr>
              <w:rPrChange w:id="5244" w:author="Microsoft Office User" w:date="2025-01-28T16:29:00Z">
                <w:rPr>
                  <w:noProof/>
                </w:rPr>
              </w:rPrChange>
            </w:rPr>
            <w:t xml:space="preserve">). Introduction to </w:t>
          </w:r>
          <w:proofErr w:type="spellStart"/>
          <w:r w:rsidRPr="0057718E">
            <w:rPr>
              <w:rPrChange w:id="5245" w:author="Microsoft Office User" w:date="2025-01-28T16:29:00Z">
                <w:rPr>
                  <w:noProof/>
                </w:rPr>
              </w:rPrChange>
            </w:rPr>
            <w:t>Derivatives</w:t>
          </w:r>
          <w:proofErr w:type="spellEnd"/>
          <w:r w:rsidRPr="0057718E">
            <w:rPr>
              <w:rPrChange w:id="5246" w:author="Microsoft Office User" w:date="2025-01-28T16:29:00Z">
                <w:rPr>
                  <w:noProof/>
                </w:rPr>
              </w:rPrChange>
            </w:rPr>
            <w:t>.</w:t>
          </w:r>
        </w:p>
        <w:p w14:paraId="1DF55DD7" w14:textId="77777777" w:rsidR="00081D05" w:rsidRPr="0057718E" w:rsidRDefault="00081D05" w:rsidP="00081D05">
          <w:pPr>
            <w:pStyle w:val="Bibliographie"/>
            <w:ind w:left="720" w:hanging="720"/>
            <w:rPr>
              <w:rPrChange w:id="5247" w:author="Microsoft Office User" w:date="2025-01-28T16:29:00Z">
                <w:rPr>
                  <w:noProof/>
                </w:rPr>
              </w:rPrChange>
            </w:rPr>
          </w:pPr>
          <w:r w:rsidRPr="0057718E">
            <w:rPr>
              <w:rPrChange w:id="5248" w:author="Microsoft Office User" w:date="2025-01-28T16:29:00Z">
                <w:rPr>
                  <w:noProof/>
                </w:rPr>
              </w:rPrChange>
            </w:rPr>
            <w:t xml:space="preserve">Oman, S. (2016, Janvier 11). </w:t>
          </w:r>
          <w:proofErr w:type="spellStart"/>
          <w:r w:rsidRPr="0057718E">
            <w:rPr>
              <w:rPrChange w:id="5249" w:author="Microsoft Office User" w:date="2025-01-28T16:29:00Z">
                <w:rPr>
                  <w:noProof/>
                </w:rPr>
              </w:rPrChange>
            </w:rPr>
            <w:t>Xor</w:t>
          </w:r>
          <w:proofErr w:type="spellEnd"/>
          <w:r w:rsidRPr="0057718E">
            <w:rPr>
              <w:rPrChange w:id="5250" w:author="Microsoft Office User" w:date="2025-01-28T16:29:00Z">
                <w:rPr>
                  <w:noProof/>
                </w:rPr>
              </w:rPrChange>
            </w:rPr>
            <w:t xml:space="preserve"> </w:t>
          </w:r>
          <w:proofErr w:type="spellStart"/>
          <w:r w:rsidRPr="0057718E">
            <w:rPr>
              <w:rPrChange w:id="5251" w:author="Microsoft Office User" w:date="2025-01-28T16:29:00Z">
                <w:rPr>
                  <w:noProof/>
                </w:rPr>
              </w:rPrChange>
            </w:rPr>
            <w:t>representation</w:t>
          </w:r>
          <w:proofErr w:type="spellEnd"/>
          <w:r w:rsidRPr="0057718E">
            <w:rPr>
              <w:rPrChange w:id="5252" w:author="Microsoft Office User" w:date="2025-01-28T16:29:00Z">
                <w:rPr>
                  <w:noProof/>
                </w:rPr>
              </w:rPrChange>
            </w:rPr>
            <w:t>.</w:t>
          </w:r>
        </w:p>
        <w:p w14:paraId="691DC969" w14:textId="77777777" w:rsidR="00081D05" w:rsidRPr="0057718E" w:rsidRDefault="00081D05" w:rsidP="00081D05">
          <w:pPr>
            <w:pStyle w:val="Bibliographie"/>
            <w:ind w:left="720" w:hanging="720"/>
            <w:rPr>
              <w:rPrChange w:id="5253" w:author="Microsoft Office User" w:date="2025-01-28T16:29:00Z">
                <w:rPr>
                  <w:noProof/>
                </w:rPr>
              </w:rPrChange>
            </w:rPr>
          </w:pPr>
          <w:proofErr w:type="spellStart"/>
          <w:r w:rsidRPr="0057718E">
            <w:rPr>
              <w:rPrChange w:id="5254" w:author="Microsoft Office User" w:date="2025-01-28T16:29:00Z">
                <w:rPr>
                  <w:noProof/>
                </w:rPr>
              </w:rPrChange>
            </w:rPr>
            <w:t>Poudel</w:t>
          </w:r>
          <w:proofErr w:type="spellEnd"/>
          <w:r w:rsidRPr="0057718E">
            <w:rPr>
              <w:rPrChange w:id="5255" w:author="Microsoft Office User" w:date="2025-01-28T16:29:00Z">
                <w:rPr>
                  <w:noProof/>
                </w:rPr>
              </w:rPrChange>
            </w:rPr>
            <w:t xml:space="preserve">, S. (2023, Aout 28). RNN </w:t>
          </w:r>
          <w:proofErr w:type="spellStart"/>
          <w:r w:rsidRPr="0057718E">
            <w:rPr>
              <w:rPrChange w:id="5256" w:author="Microsoft Office User" w:date="2025-01-28T16:29:00Z">
                <w:rPr>
                  <w:noProof/>
                </w:rPr>
              </w:rPrChange>
            </w:rPr>
            <w:t>Unfolded</w:t>
          </w:r>
          <w:proofErr w:type="spellEnd"/>
          <w:r w:rsidRPr="0057718E">
            <w:rPr>
              <w:rPrChange w:id="5257" w:author="Microsoft Office User" w:date="2025-01-28T16:29:00Z">
                <w:rPr>
                  <w:noProof/>
                </w:rPr>
              </w:rPrChange>
            </w:rPr>
            <w:t>.</w:t>
          </w:r>
        </w:p>
        <w:p w14:paraId="008442E2" w14:textId="77777777" w:rsidR="00081D05" w:rsidRPr="0057718E" w:rsidRDefault="00081D05" w:rsidP="00081D05">
          <w:pPr>
            <w:pStyle w:val="Bibliographie"/>
            <w:ind w:left="720" w:hanging="720"/>
            <w:rPr>
              <w:rPrChange w:id="5258" w:author="Microsoft Office User" w:date="2025-01-28T16:29:00Z">
                <w:rPr>
                  <w:noProof/>
                </w:rPr>
              </w:rPrChange>
            </w:rPr>
          </w:pPr>
          <w:proofErr w:type="spellStart"/>
          <w:r w:rsidRPr="0057718E">
            <w:rPr>
              <w:rPrChange w:id="5259" w:author="Microsoft Office User" w:date="2025-01-28T16:29:00Z">
                <w:rPr>
                  <w:noProof/>
                </w:rPr>
              </w:rPrChange>
            </w:rPr>
            <w:t>Saleem</w:t>
          </w:r>
          <w:proofErr w:type="spellEnd"/>
          <w:r w:rsidRPr="0057718E">
            <w:rPr>
              <w:rPrChange w:id="5260" w:author="Microsoft Office User" w:date="2025-01-28T16:29:00Z">
                <w:rPr>
                  <w:noProof/>
                </w:rPr>
              </w:rPrChange>
            </w:rPr>
            <w:t xml:space="preserve">, M. (2023, Juillet). The standard </w:t>
          </w:r>
          <w:proofErr w:type="spellStart"/>
          <w:r w:rsidRPr="0057718E">
            <w:rPr>
              <w:rPrChange w:id="5261" w:author="Microsoft Office User" w:date="2025-01-28T16:29:00Z">
                <w:rPr>
                  <w:noProof/>
                </w:rPr>
              </w:rPrChange>
            </w:rPr>
            <w:t>logistic</w:t>
          </w:r>
          <w:proofErr w:type="spellEnd"/>
          <w:r w:rsidRPr="0057718E">
            <w:rPr>
              <w:rPrChange w:id="5262" w:author="Microsoft Office User" w:date="2025-01-28T16:29:00Z">
                <w:rPr>
                  <w:noProof/>
                </w:rPr>
              </w:rPrChange>
            </w:rPr>
            <w:t xml:space="preserve"> </w:t>
          </w:r>
          <w:proofErr w:type="spellStart"/>
          <w:r w:rsidRPr="0057718E">
            <w:rPr>
              <w:rPrChange w:id="5263" w:author="Microsoft Office User" w:date="2025-01-28T16:29:00Z">
                <w:rPr>
                  <w:noProof/>
                </w:rPr>
              </w:rPrChange>
            </w:rPr>
            <w:t>function</w:t>
          </w:r>
          <w:proofErr w:type="spellEnd"/>
          <w:r w:rsidRPr="0057718E">
            <w:rPr>
              <w:rPrChange w:id="5264" w:author="Microsoft Office User" w:date="2025-01-28T16:29:00Z">
                <w:rPr>
                  <w:noProof/>
                </w:rPr>
              </w:rPrChange>
            </w:rPr>
            <w:t>.</w:t>
          </w:r>
        </w:p>
        <w:p w14:paraId="6D068FEC" w14:textId="5F574AA0" w:rsidR="00081D05" w:rsidRPr="0057718E" w:rsidRDefault="00081D05" w:rsidP="00081D05">
          <w:pPr>
            <w:pStyle w:val="Bibliographie"/>
            <w:ind w:left="720" w:hanging="720"/>
            <w:rPr>
              <w:rPrChange w:id="5265" w:author="Microsoft Office User" w:date="2025-01-28T16:29:00Z">
                <w:rPr>
                  <w:noProof/>
                </w:rPr>
              </w:rPrChange>
            </w:rPr>
          </w:pPr>
          <w:proofErr w:type="spellStart"/>
          <w:r w:rsidRPr="0057718E">
            <w:rPr>
              <w:rPrChange w:id="5266" w:author="Microsoft Office User" w:date="2025-01-28T16:29:00Z">
                <w:rPr>
                  <w:noProof/>
                </w:rPr>
              </w:rPrChange>
            </w:rPr>
            <w:t>Shahriar</w:t>
          </w:r>
          <w:proofErr w:type="spellEnd"/>
          <w:r w:rsidRPr="0057718E">
            <w:rPr>
              <w:rPrChange w:id="5267" w:author="Microsoft Office User" w:date="2025-01-28T16:29:00Z">
                <w:rPr>
                  <w:noProof/>
                </w:rPr>
              </w:rPrChange>
            </w:rPr>
            <w:t xml:space="preserve">, N. (2023, </w:t>
          </w:r>
          <w:proofErr w:type="spellStart"/>
          <w:r w:rsidRPr="0057718E">
            <w:rPr>
              <w:rPrChange w:id="5268" w:author="Microsoft Office User" w:date="2025-01-28T16:29:00Z">
                <w:rPr>
                  <w:noProof/>
                </w:rPr>
              </w:rPrChange>
            </w:rPr>
            <w:t>Fevrier</w:t>
          </w:r>
          <w:proofErr w:type="spellEnd"/>
          <w:r w:rsidRPr="0057718E">
            <w:rPr>
              <w:rPrChange w:id="5269" w:author="Microsoft Office User" w:date="2025-01-28T16:29:00Z">
                <w:rPr>
                  <w:noProof/>
                </w:rPr>
              </w:rPrChange>
            </w:rPr>
            <w:t xml:space="preserve"> 1). </w:t>
          </w:r>
          <w:proofErr w:type="spellStart"/>
          <w:r w:rsidRPr="0057718E">
            <w:rPr>
              <w:rPrChange w:id="5270" w:author="Microsoft Office User" w:date="2025-01-28T16:29:00Z">
                <w:rPr>
                  <w:noProof/>
                </w:rPr>
              </w:rPrChange>
            </w:rPr>
            <w:t>Convolutional</w:t>
          </w:r>
          <w:proofErr w:type="spellEnd"/>
          <w:r w:rsidRPr="0057718E">
            <w:rPr>
              <w:rPrChange w:id="5271" w:author="Microsoft Office User" w:date="2025-01-28T16:29:00Z">
                <w:rPr>
                  <w:noProof/>
                </w:rPr>
              </w:rPrChange>
            </w:rPr>
            <w:t xml:space="preserve"> Neural Network — CNN architecture.</w:t>
          </w:r>
        </w:p>
        <w:p w14:paraId="32D6D07E" w14:textId="0628FCF8" w:rsidR="0056713A" w:rsidRPr="0057718E" w:rsidRDefault="0056713A" w:rsidP="0056713A">
          <w:pPr>
            <w:pStyle w:val="Bibliographie"/>
            <w:ind w:left="720" w:hanging="720"/>
            <w:rPr>
              <w:rPrChange w:id="5272" w:author="Microsoft Office User" w:date="2025-01-28T16:29:00Z">
                <w:rPr>
                  <w:noProof/>
                </w:rPr>
              </w:rPrChange>
            </w:rPr>
          </w:pPr>
          <w:proofErr w:type="spellStart"/>
          <w:r w:rsidRPr="0057718E">
            <w:rPr>
              <w:rPrChange w:id="5273" w:author="Microsoft Office User" w:date="2025-01-28T16:29:00Z">
                <w:rPr>
                  <w:noProof/>
                </w:rPr>
              </w:rPrChange>
            </w:rPr>
            <w:t>Kanade</w:t>
          </w:r>
          <w:proofErr w:type="spellEnd"/>
          <w:r w:rsidRPr="0057718E">
            <w:rPr>
              <w:rPrChange w:id="5274" w:author="Microsoft Office User" w:date="2025-01-28T16:29:00Z">
                <w:rPr>
                  <w:noProof/>
                </w:rPr>
              </w:rPrChange>
            </w:rPr>
            <w:t xml:space="preserve">, V. (2022, </w:t>
          </w:r>
          <w:proofErr w:type="spellStart"/>
          <w:r w:rsidRPr="0057718E">
            <w:rPr>
              <w:rPrChange w:id="5275" w:author="Microsoft Office User" w:date="2025-01-28T16:29:00Z">
                <w:rPr>
                  <w:noProof/>
                </w:rPr>
              </w:rPrChange>
            </w:rPr>
            <w:t>Setempre</w:t>
          </w:r>
          <w:proofErr w:type="spellEnd"/>
          <w:r w:rsidRPr="0057718E">
            <w:rPr>
              <w:rPrChange w:id="5276" w:author="Microsoft Office User" w:date="2025-01-28T16:29:00Z">
                <w:rPr>
                  <w:noProof/>
                </w:rPr>
              </w:rPrChange>
            </w:rPr>
            <w:t xml:space="preserve"> 29). A </w:t>
          </w:r>
          <w:proofErr w:type="spellStart"/>
          <w:r w:rsidRPr="0057718E">
            <w:rPr>
              <w:rPrChange w:id="5277" w:author="Microsoft Office User" w:date="2025-01-28T16:29:00Z">
                <w:rPr>
                  <w:noProof/>
                </w:rPr>
              </w:rPrChange>
            </w:rPr>
            <w:t>Pictorial</w:t>
          </w:r>
          <w:proofErr w:type="spellEnd"/>
          <w:r w:rsidRPr="0057718E">
            <w:rPr>
              <w:rPrChange w:id="5278" w:author="Microsoft Office User" w:date="2025-01-28T16:29:00Z">
                <w:rPr>
                  <w:noProof/>
                </w:rPr>
              </w:rPrChange>
            </w:rPr>
            <w:t xml:space="preserve"> </w:t>
          </w:r>
          <w:proofErr w:type="spellStart"/>
          <w:r w:rsidRPr="0057718E">
            <w:rPr>
              <w:rPrChange w:id="5279" w:author="Microsoft Office User" w:date="2025-01-28T16:29:00Z">
                <w:rPr>
                  <w:noProof/>
                </w:rPr>
              </w:rPrChange>
            </w:rPr>
            <w:t>Representation</w:t>
          </w:r>
          <w:proofErr w:type="spellEnd"/>
          <w:r w:rsidRPr="0057718E">
            <w:rPr>
              <w:rPrChange w:id="5280" w:author="Microsoft Office User" w:date="2025-01-28T16:29:00Z">
                <w:rPr>
                  <w:noProof/>
                </w:rPr>
              </w:rPrChange>
            </w:rPr>
            <w:t xml:space="preserve"> of the </w:t>
          </w:r>
          <w:proofErr w:type="spellStart"/>
          <w:r w:rsidRPr="0057718E">
            <w:rPr>
              <w:rPrChange w:id="5281" w:author="Microsoft Office User" w:date="2025-01-28T16:29:00Z">
                <w:rPr>
                  <w:noProof/>
                </w:rPr>
              </w:rPrChange>
            </w:rPr>
            <w:t>Reinforcement</w:t>
          </w:r>
          <w:proofErr w:type="spellEnd"/>
          <w:r w:rsidRPr="0057718E">
            <w:rPr>
              <w:rPrChange w:id="5282" w:author="Microsoft Office User" w:date="2025-01-28T16:29:00Z">
                <w:rPr>
                  <w:noProof/>
                </w:rPr>
              </w:rPrChange>
            </w:rPr>
            <w:t xml:space="preserve"> Learning Model.</w:t>
          </w:r>
        </w:p>
        <w:p w14:paraId="621DB34B" w14:textId="42D07F4E" w:rsidR="00081D05" w:rsidRPr="0057718E" w:rsidRDefault="00081D05" w:rsidP="00705AE5">
          <w:r w:rsidRPr="0057718E">
            <w:rPr>
              <w:b/>
              <w:bCs/>
              <w:rPrChange w:id="5283" w:author="Microsoft Office User" w:date="2025-01-28T16:29:00Z">
                <w:rPr>
                  <w:b/>
                  <w:bCs/>
                  <w:noProof/>
                </w:rPr>
              </w:rPrChange>
            </w:rPr>
            <w:fldChar w:fldCharType="end"/>
          </w:r>
        </w:p>
      </w:sdtContent>
    </w:sdt>
    <w:p w14:paraId="34CD4299" w14:textId="3C013927" w:rsidR="00ED066F" w:rsidRPr="0057718E" w:rsidRDefault="00ED066F" w:rsidP="00664B71"/>
    <w:p w14:paraId="15FA569A" w14:textId="3FD905B9" w:rsidR="00664B71" w:rsidRPr="0057718E" w:rsidRDefault="00664B71" w:rsidP="00664B71"/>
    <w:p w14:paraId="4AE8FC7A" w14:textId="77777777" w:rsidR="00664B71" w:rsidRPr="0057718E" w:rsidRDefault="00664B71" w:rsidP="00664B71"/>
    <w:p w14:paraId="4AEA36ED" w14:textId="1EC63433" w:rsidR="00E63FC3" w:rsidRPr="0057718E" w:rsidRDefault="00E63FC3" w:rsidP="00891FBF">
      <w:pPr>
        <w:pStyle w:val="Titre1"/>
        <w:numPr>
          <w:ilvl w:val="0"/>
          <w:numId w:val="0"/>
        </w:numPr>
      </w:pPr>
      <w:bookmarkStart w:id="5284" w:name="_Toc188723954"/>
      <w:bookmarkStart w:id="5285" w:name="_Toc188723976"/>
      <w:r w:rsidRPr="0057718E">
        <w:t>Webographies</w:t>
      </w:r>
      <w:bookmarkEnd w:id="5182"/>
      <w:bookmarkEnd w:id="5284"/>
      <w:bookmarkEnd w:id="5285"/>
    </w:p>
    <w:p w14:paraId="4180B8A8" w14:textId="77777777" w:rsidR="00ED066F" w:rsidRPr="0057718E" w:rsidRDefault="00ED066F" w:rsidP="00ED066F">
      <w:pPr>
        <w:pStyle w:val="Bibliographie"/>
        <w:ind w:left="720" w:hanging="720"/>
        <w:rPr>
          <w:rPrChange w:id="5286" w:author="Microsoft Office User" w:date="2025-01-28T16:29:00Z">
            <w:rPr>
              <w:noProof/>
            </w:rPr>
          </w:rPrChange>
        </w:rPr>
      </w:pPr>
      <w:r w:rsidRPr="0057718E">
        <w:rPr>
          <w:rPrChange w:id="5287" w:author="Microsoft Office User" w:date="2025-01-28T16:29:00Z">
            <w:rPr>
              <w:noProof/>
            </w:rPr>
          </w:rPrChange>
        </w:rPr>
        <w:t>https://www.lafinancepourtous.com/decryptages/entreprise/gestion-et-comptabilite/comptes-de-l-entreprise/comprendre-le-bilan-le-compte-de-resultat-et-l-annexe/le-bilan/</w:t>
      </w:r>
    </w:p>
    <w:p w14:paraId="0238CD0B" w14:textId="77777777" w:rsidR="00ED066F" w:rsidRPr="0057718E" w:rsidRDefault="00ED066F" w:rsidP="00ED066F">
      <w:pPr>
        <w:pStyle w:val="Bibliographie"/>
        <w:ind w:left="720" w:hanging="720"/>
        <w:rPr>
          <w:rPrChange w:id="5288" w:author="Microsoft Office User" w:date="2025-01-28T16:29:00Z">
            <w:rPr>
              <w:noProof/>
            </w:rPr>
          </w:rPrChange>
        </w:rPr>
      </w:pPr>
      <w:r w:rsidRPr="0057718E">
        <w:rPr>
          <w:i/>
          <w:iCs/>
          <w:rPrChange w:id="5289" w:author="Microsoft Office User" w:date="2025-01-28T16:29:00Z">
            <w:rPr>
              <w:i/>
              <w:iCs/>
              <w:noProof/>
            </w:rPr>
          </w:rPrChange>
        </w:rPr>
        <w:t>Tout savoir sur la trésorerie passive de l’entreprise</w:t>
      </w:r>
      <w:r w:rsidRPr="0057718E">
        <w:rPr>
          <w:rPrChange w:id="5290" w:author="Microsoft Office User" w:date="2025-01-28T16:29:00Z">
            <w:rPr>
              <w:noProof/>
            </w:rPr>
          </w:rPrChange>
        </w:rPr>
        <w:t xml:space="preserve">. (2024, 5 2). Récupéré sur </w:t>
      </w:r>
      <w:proofErr w:type="gramStart"/>
      <w:r w:rsidRPr="0057718E">
        <w:rPr>
          <w:rPrChange w:id="5291" w:author="Microsoft Office User" w:date="2025-01-28T16:29:00Z">
            <w:rPr>
              <w:noProof/>
            </w:rPr>
          </w:rPrChange>
        </w:rPr>
        <w:t>AGICAP:</w:t>
      </w:r>
      <w:proofErr w:type="gramEnd"/>
      <w:r w:rsidRPr="0057718E">
        <w:rPr>
          <w:rPrChange w:id="5292" w:author="Microsoft Office User" w:date="2025-01-28T16:29:00Z">
            <w:rPr>
              <w:noProof/>
            </w:rPr>
          </w:rPrChange>
        </w:rPr>
        <w:t xml:space="preserve"> https://agicap.com/fr/article/tresorerie-passive-definition-utilisation/</w:t>
      </w:r>
    </w:p>
    <w:p w14:paraId="581EC176" w14:textId="77777777" w:rsidR="00ED066F" w:rsidRPr="0057718E" w:rsidRDefault="00ED066F" w:rsidP="00ED066F">
      <w:pPr>
        <w:pStyle w:val="Bibliographie"/>
        <w:ind w:left="720" w:hanging="720"/>
        <w:rPr>
          <w:rPrChange w:id="5293" w:author="Microsoft Office User" w:date="2025-01-28T16:29:00Z">
            <w:rPr>
              <w:noProof/>
            </w:rPr>
          </w:rPrChange>
        </w:rPr>
      </w:pPr>
      <w:r w:rsidRPr="0057718E">
        <w:fldChar w:fldCharType="begin"/>
      </w:r>
      <w:r w:rsidRPr="0057718E">
        <w:instrText xml:space="preserve"> BIBLIOGRAPHY </w:instrText>
      </w:r>
      <w:r w:rsidRPr="0057718E">
        <w:fldChar w:fldCharType="separate"/>
      </w:r>
      <w:r w:rsidRPr="0057718E">
        <w:rPr>
          <w:i/>
          <w:iCs/>
          <w:rPrChange w:id="5294" w:author="Microsoft Office User" w:date="2025-01-28T16:29:00Z">
            <w:rPr>
              <w:i/>
              <w:iCs/>
              <w:noProof/>
            </w:rPr>
          </w:rPrChange>
        </w:rPr>
        <w:t>Marge commerciale : définition simple, exemple, calcul</w:t>
      </w:r>
      <w:r w:rsidRPr="0057718E">
        <w:rPr>
          <w:rPrChange w:id="5295" w:author="Microsoft Office User" w:date="2025-01-28T16:29:00Z">
            <w:rPr>
              <w:noProof/>
            </w:rPr>
          </w:rPrChange>
        </w:rPr>
        <w:t xml:space="preserve">. (2024, 2 6). </w:t>
      </w:r>
      <w:proofErr w:type="spellStart"/>
      <w:r w:rsidRPr="0057718E">
        <w:rPr>
          <w:rPrChange w:id="5296" w:author="Microsoft Office User" w:date="2025-01-28T16:29:00Z">
            <w:rPr>
              <w:noProof/>
            </w:rPr>
          </w:rPrChange>
        </w:rPr>
        <w:t>Retrieved</w:t>
      </w:r>
      <w:proofErr w:type="spellEnd"/>
      <w:r w:rsidRPr="0057718E">
        <w:rPr>
          <w:rPrChange w:id="5297" w:author="Microsoft Office User" w:date="2025-01-28T16:29:00Z">
            <w:rPr>
              <w:noProof/>
            </w:rPr>
          </w:rPrChange>
        </w:rPr>
        <w:t xml:space="preserve"> </w:t>
      </w:r>
      <w:proofErr w:type="spellStart"/>
      <w:r w:rsidRPr="0057718E">
        <w:rPr>
          <w:rPrChange w:id="5298" w:author="Microsoft Office User" w:date="2025-01-28T16:29:00Z">
            <w:rPr>
              <w:noProof/>
            </w:rPr>
          </w:rPrChange>
        </w:rPr>
        <w:t>from</w:t>
      </w:r>
      <w:proofErr w:type="spellEnd"/>
      <w:r w:rsidRPr="0057718E">
        <w:rPr>
          <w:rPrChange w:id="5299" w:author="Microsoft Office User" w:date="2025-01-28T16:29:00Z">
            <w:rPr>
              <w:noProof/>
            </w:rPr>
          </w:rPrChange>
        </w:rPr>
        <w:t xml:space="preserve"> </w:t>
      </w:r>
      <w:proofErr w:type="gramStart"/>
      <w:r w:rsidRPr="0057718E">
        <w:rPr>
          <w:rPrChange w:id="5300" w:author="Microsoft Office User" w:date="2025-01-28T16:29:00Z">
            <w:rPr>
              <w:noProof/>
            </w:rPr>
          </w:rPrChange>
        </w:rPr>
        <w:t>JDN:</w:t>
      </w:r>
      <w:proofErr w:type="gramEnd"/>
      <w:r w:rsidRPr="0057718E">
        <w:rPr>
          <w:rPrChange w:id="5301" w:author="Microsoft Office User" w:date="2025-01-28T16:29:00Z">
            <w:rPr>
              <w:noProof/>
            </w:rPr>
          </w:rPrChange>
        </w:rPr>
        <w:t xml:space="preserve"> https://www.journaldunet.fr/business/dictionnaire-comptable-et-fiscal/1198457-marge-commerciale-definition-exemple-formule/</w:t>
      </w:r>
    </w:p>
    <w:p w14:paraId="2EF0BAFD" w14:textId="77777777" w:rsidR="00ED066F" w:rsidRPr="0057718E" w:rsidRDefault="00ED066F" w:rsidP="00ED066F">
      <w:pPr>
        <w:pStyle w:val="Bibliographie"/>
        <w:ind w:left="720" w:hanging="720"/>
        <w:rPr>
          <w:rPrChange w:id="5302" w:author="Microsoft Office User" w:date="2025-01-28T16:29:00Z">
            <w:rPr>
              <w:noProof/>
            </w:rPr>
          </w:rPrChange>
        </w:rPr>
      </w:pPr>
      <w:r w:rsidRPr="0057718E">
        <w:rPr>
          <w:i/>
          <w:iCs/>
          <w:rPrChange w:id="5303" w:author="Microsoft Office User" w:date="2025-01-28T16:29:00Z">
            <w:rPr>
              <w:i/>
              <w:iCs/>
              <w:noProof/>
            </w:rPr>
          </w:rPrChange>
        </w:rPr>
        <w:t>Marge commerciale : définition simple, exemple, calcul</w:t>
      </w:r>
      <w:r w:rsidRPr="0057718E">
        <w:rPr>
          <w:rPrChange w:id="5304" w:author="Microsoft Office User" w:date="2025-01-28T16:29:00Z">
            <w:rPr>
              <w:noProof/>
            </w:rPr>
          </w:rPrChange>
        </w:rPr>
        <w:t xml:space="preserve">. (2024, 2 6). Récupéré sur </w:t>
      </w:r>
      <w:proofErr w:type="gramStart"/>
      <w:r w:rsidRPr="0057718E">
        <w:rPr>
          <w:rPrChange w:id="5305" w:author="Microsoft Office User" w:date="2025-01-28T16:29:00Z">
            <w:rPr>
              <w:noProof/>
            </w:rPr>
          </w:rPrChange>
        </w:rPr>
        <w:t>JDN:</w:t>
      </w:r>
      <w:proofErr w:type="gramEnd"/>
      <w:r w:rsidRPr="0057718E">
        <w:rPr>
          <w:rPrChange w:id="5306" w:author="Microsoft Office User" w:date="2025-01-28T16:29:00Z">
            <w:rPr>
              <w:noProof/>
            </w:rPr>
          </w:rPrChange>
        </w:rPr>
        <w:t xml:space="preserve"> https://www.journaldunet.fr/business/dictionnaire-comptable-et-fiscal/1198457-marge-commerciale-definition-exemple-formule/</w:t>
      </w:r>
    </w:p>
    <w:sdt>
      <w:sdtPr>
        <w:id w:val="-388115769"/>
        <w:bibliography/>
      </w:sdtPr>
      <w:sdtContent>
        <w:p w14:paraId="644254B3" w14:textId="77777777" w:rsidR="00ED066F" w:rsidRPr="0057718E" w:rsidRDefault="00ED066F" w:rsidP="00ED066F">
          <w:pPr>
            <w:pStyle w:val="Bibliographie"/>
            <w:ind w:left="720" w:hanging="720"/>
            <w:rPr>
              <w:rPrChange w:id="5307" w:author="Microsoft Office User" w:date="2025-01-28T16:29:00Z">
                <w:rPr>
                  <w:noProof/>
                </w:rPr>
              </w:rPrChange>
            </w:rPr>
          </w:pPr>
          <w:r w:rsidRPr="0057718E">
            <w:fldChar w:fldCharType="begin"/>
          </w:r>
          <w:r w:rsidRPr="0057718E">
            <w:instrText xml:space="preserve"> BIBLIOGRAPHY </w:instrText>
          </w:r>
          <w:r w:rsidRPr="0057718E">
            <w:fldChar w:fldCharType="separate"/>
          </w:r>
          <w:r w:rsidRPr="0057718E">
            <w:rPr>
              <w:rPrChange w:id="5308" w:author="Microsoft Office User" w:date="2025-01-28T16:29:00Z">
                <w:rPr>
                  <w:noProof/>
                </w:rPr>
              </w:rPrChange>
            </w:rPr>
            <w:t xml:space="preserve">MARCHAL, J. (2024, 2 8). </w:t>
          </w:r>
          <w:r w:rsidRPr="0057718E">
            <w:rPr>
              <w:i/>
              <w:iCs/>
              <w:rPrChange w:id="5309" w:author="Microsoft Office User" w:date="2025-01-28T16:29:00Z">
                <w:rPr>
                  <w:i/>
                  <w:iCs/>
                  <w:noProof/>
                </w:rPr>
              </w:rPrChange>
            </w:rPr>
            <w:t>Comment élaborer un tableau de flux de trésorerie ? Intérêts et analyse</w:t>
          </w:r>
          <w:r w:rsidRPr="0057718E">
            <w:rPr>
              <w:rPrChange w:id="5310" w:author="Microsoft Office User" w:date="2025-01-28T16:29:00Z">
                <w:rPr>
                  <w:noProof/>
                </w:rPr>
              </w:rPrChange>
            </w:rPr>
            <w:t>. Retrieved from L'expert comptable: https://www.l-expert-comptable.com/a/6312-comment-elaborer-un-tableau-de-flux-de-tresorerie-interets-et-analyse.html#:~:text=flux%20de%20tr%C3%A9sorerie%20%3F-,D%C3%A9finition,ann%C3%A9e%20etc...).</w:t>
          </w:r>
        </w:p>
        <w:p w14:paraId="5FB83A3B" w14:textId="77777777" w:rsidR="00ED066F" w:rsidRPr="0057718E" w:rsidRDefault="00ED066F" w:rsidP="00ED066F">
          <w:r w:rsidRPr="0057718E">
            <w:rPr>
              <w:b/>
              <w:bCs/>
              <w:rPrChange w:id="5311" w:author="Microsoft Office User" w:date="2025-01-28T16:29:00Z">
                <w:rPr>
                  <w:b/>
                  <w:bCs/>
                  <w:noProof/>
                </w:rPr>
              </w:rPrChange>
            </w:rPr>
            <w:fldChar w:fldCharType="end"/>
          </w:r>
        </w:p>
      </w:sdtContent>
    </w:sdt>
    <w:p w14:paraId="4DB6A4E8" w14:textId="3E6376A1" w:rsidR="003959E2" w:rsidRPr="0057718E" w:rsidRDefault="00ED066F" w:rsidP="00ED066F">
      <w:pPr>
        <w:rPr>
          <w:b/>
          <w:bCs/>
          <w:rPrChange w:id="5312" w:author="Microsoft Office User" w:date="2025-01-28T16:29:00Z">
            <w:rPr>
              <w:b/>
              <w:bCs/>
              <w:noProof/>
            </w:rPr>
          </w:rPrChange>
        </w:rPr>
      </w:pPr>
      <w:r w:rsidRPr="0057718E">
        <w:rPr>
          <w:b/>
          <w:bCs/>
          <w:rPrChange w:id="5313" w:author="Microsoft Office User" w:date="2025-01-28T16:29:00Z">
            <w:rPr>
              <w:b/>
              <w:bCs/>
              <w:noProof/>
            </w:rPr>
          </w:rPrChange>
        </w:rPr>
        <w:fldChar w:fldCharType="end"/>
      </w:r>
    </w:p>
    <w:p w14:paraId="08CAC6F3" w14:textId="68DF4207" w:rsidR="00ED066F" w:rsidRPr="0057718E" w:rsidRDefault="00ED066F" w:rsidP="00ED066F">
      <w:pPr>
        <w:rPr>
          <w:b/>
          <w:bCs/>
          <w:rPrChange w:id="5314" w:author="Microsoft Office User" w:date="2025-01-28T16:29:00Z">
            <w:rPr>
              <w:b/>
              <w:bCs/>
              <w:noProof/>
            </w:rPr>
          </w:rPrChange>
        </w:rPr>
      </w:pPr>
    </w:p>
    <w:p w14:paraId="57F4FDD4" w14:textId="762F4D59" w:rsidR="00ED066F" w:rsidRPr="0057718E" w:rsidRDefault="00ED066F" w:rsidP="00ED066F">
      <w:pPr>
        <w:rPr>
          <w:b/>
          <w:bCs/>
          <w:rPrChange w:id="5315" w:author="Microsoft Office User" w:date="2025-01-28T16:29:00Z">
            <w:rPr>
              <w:b/>
              <w:bCs/>
              <w:noProof/>
            </w:rPr>
          </w:rPrChange>
        </w:rPr>
      </w:pPr>
    </w:p>
    <w:p w14:paraId="0FB74C77" w14:textId="2A23CCBF" w:rsidR="00ED066F" w:rsidRPr="0057718E" w:rsidRDefault="00ED066F" w:rsidP="00ED066F">
      <w:pPr>
        <w:rPr>
          <w:b/>
          <w:bCs/>
          <w:rPrChange w:id="5316" w:author="Microsoft Office User" w:date="2025-01-28T16:29:00Z">
            <w:rPr>
              <w:b/>
              <w:bCs/>
              <w:noProof/>
            </w:rPr>
          </w:rPrChange>
        </w:rPr>
      </w:pPr>
    </w:p>
    <w:p w14:paraId="3A727ED3" w14:textId="5BABC91B" w:rsidR="00ED066F" w:rsidRPr="0057718E" w:rsidRDefault="00ED066F" w:rsidP="00ED066F">
      <w:pPr>
        <w:rPr>
          <w:b/>
          <w:bCs/>
          <w:rPrChange w:id="5317" w:author="Microsoft Office User" w:date="2025-01-28T16:29:00Z">
            <w:rPr>
              <w:b/>
              <w:bCs/>
              <w:noProof/>
            </w:rPr>
          </w:rPrChange>
        </w:rPr>
      </w:pPr>
    </w:p>
    <w:p w14:paraId="684EEDCB" w14:textId="4060A95C" w:rsidR="00ED066F" w:rsidRPr="0057718E" w:rsidRDefault="00ED066F" w:rsidP="00ED066F">
      <w:pPr>
        <w:rPr>
          <w:b/>
          <w:bCs/>
          <w:rPrChange w:id="5318" w:author="Microsoft Office User" w:date="2025-01-28T16:29:00Z">
            <w:rPr>
              <w:b/>
              <w:bCs/>
              <w:noProof/>
            </w:rPr>
          </w:rPrChange>
        </w:rPr>
      </w:pPr>
    </w:p>
    <w:p w14:paraId="574DFFB8" w14:textId="77777777" w:rsidR="00ED066F" w:rsidRPr="0057718E" w:rsidRDefault="00ED066F" w:rsidP="00ED066F">
      <w:pPr>
        <w:rPr>
          <w:rPrChange w:id="5319" w:author="Microsoft Office User" w:date="2025-01-28T16:29:00Z">
            <w:rPr>
              <w:lang w:val="fr-SN"/>
            </w:rPr>
          </w:rPrChange>
        </w:rPr>
      </w:pPr>
    </w:p>
    <w:p w14:paraId="22800B40" w14:textId="08042B13" w:rsidR="00E63FC3" w:rsidRPr="0057718E" w:rsidRDefault="00E63FC3" w:rsidP="00891FBF">
      <w:pPr>
        <w:pStyle w:val="Titre1"/>
        <w:numPr>
          <w:ilvl w:val="0"/>
          <w:numId w:val="0"/>
        </w:numPr>
        <w:rPr>
          <w:rPrChange w:id="5320" w:author="Microsoft Office User" w:date="2025-01-28T16:29:00Z">
            <w:rPr>
              <w:lang w:val="fr-SN"/>
            </w:rPr>
          </w:rPrChange>
        </w:rPr>
      </w:pPr>
      <w:bookmarkStart w:id="5321" w:name="_Toc187844226"/>
      <w:bookmarkStart w:id="5322" w:name="_Toc188723955"/>
      <w:bookmarkStart w:id="5323" w:name="_Toc188723977"/>
      <w:r w:rsidRPr="0057718E">
        <w:rPr>
          <w:rPrChange w:id="5324" w:author="Microsoft Office User" w:date="2025-01-28T16:29:00Z">
            <w:rPr>
              <w:lang w:val="fr-SN"/>
            </w:rPr>
          </w:rPrChange>
        </w:rPr>
        <w:t>Annexes</w:t>
      </w:r>
      <w:bookmarkEnd w:id="5321"/>
      <w:bookmarkEnd w:id="5322"/>
      <w:bookmarkEnd w:id="5323"/>
    </w:p>
    <w:p w14:paraId="22F53C50" w14:textId="5250BFDB" w:rsidR="0094538D" w:rsidRPr="0057718E" w:rsidRDefault="00A87D3D" w:rsidP="0094538D">
      <w:pPr>
        <w:rPr>
          <w:b/>
          <w:bCs/>
        </w:rPr>
      </w:pPr>
      <w:r w:rsidRPr="0057718E">
        <w:rPr>
          <w:b/>
          <w:bCs/>
        </w:rPr>
        <w:t>Le guide d’utilisation de l’application :</w:t>
      </w:r>
    </w:p>
    <w:p w14:paraId="01C04DC2" w14:textId="735ABDCB" w:rsidR="00A87D3D" w:rsidRPr="0057718E" w:rsidRDefault="00291F82" w:rsidP="00291F82">
      <w:pPr>
        <w:pStyle w:val="Paragraphedeliste"/>
        <w:numPr>
          <w:ilvl w:val="0"/>
          <w:numId w:val="27"/>
        </w:numPr>
        <w:rPr>
          <w:rPrChange w:id="5325" w:author="Microsoft Office User" w:date="2025-01-28T16:29:00Z">
            <w:rPr>
              <w:lang w:val="fr-SN"/>
            </w:rPr>
          </w:rPrChange>
        </w:rPr>
      </w:pPr>
      <w:r w:rsidRPr="0057718E">
        <w:rPr>
          <w:rPrChange w:id="5326" w:author="Microsoft Office User" w:date="2025-01-28T16:29:00Z">
            <w:rPr>
              <w:lang w:val="fr-SN"/>
            </w:rPr>
          </w:rPrChange>
        </w:rPr>
        <w:t xml:space="preserve">Le </w:t>
      </w:r>
      <w:proofErr w:type="spellStart"/>
      <w:r w:rsidRPr="0057718E">
        <w:rPr>
          <w:rPrChange w:id="5327" w:author="Microsoft Office User" w:date="2025-01-28T16:29:00Z">
            <w:rPr>
              <w:lang w:val="fr-SN"/>
            </w:rPr>
          </w:rPrChange>
        </w:rPr>
        <w:t>Chatbot</w:t>
      </w:r>
      <w:proofErr w:type="spellEnd"/>
    </w:p>
    <w:p w14:paraId="6B15F521" w14:textId="77777777" w:rsidR="00291F82" w:rsidRPr="0057718E" w:rsidRDefault="00291F82" w:rsidP="00291F82">
      <w:pPr>
        <w:rPr>
          <w:rPrChange w:id="5328" w:author="Microsoft Office User" w:date="2025-01-28T16:29:00Z">
            <w:rPr>
              <w:lang w:val="fr-SN"/>
            </w:rPr>
          </w:rPrChange>
        </w:rPr>
      </w:pPr>
      <w:r w:rsidRPr="0057718E">
        <w:rPr>
          <w:rPrChange w:id="5329" w:author="Microsoft Office User" w:date="2025-01-28T16:29:00Z">
            <w:rPr>
              <w:lang w:val="fr-SN"/>
            </w:rPr>
          </w:rPrChange>
        </w:rPr>
        <w:t xml:space="preserve">Pour le </w:t>
      </w:r>
      <w:proofErr w:type="spellStart"/>
      <w:r w:rsidRPr="0057718E">
        <w:rPr>
          <w:rPrChange w:id="5330" w:author="Microsoft Office User" w:date="2025-01-28T16:29:00Z">
            <w:rPr>
              <w:lang w:val="fr-SN"/>
            </w:rPr>
          </w:rPrChange>
        </w:rPr>
        <w:t>Chatbot</w:t>
      </w:r>
      <w:proofErr w:type="spellEnd"/>
      <w:r w:rsidRPr="0057718E">
        <w:rPr>
          <w:rPrChange w:id="5331" w:author="Microsoft Office User" w:date="2025-01-28T16:29:00Z">
            <w:rPr>
              <w:lang w:val="fr-SN"/>
            </w:rPr>
          </w:rPrChange>
        </w:rPr>
        <w:t xml:space="preserve">, l’utilisation est simple, c’est comme tous les autres </w:t>
      </w:r>
      <w:proofErr w:type="spellStart"/>
      <w:r w:rsidRPr="0057718E">
        <w:rPr>
          <w:rPrChange w:id="5332" w:author="Microsoft Office User" w:date="2025-01-28T16:29:00Z">
            <w:rPr>
              <w:lang w:val="fr-SN"/>
            </w:rPr>
          </w:rPrChange>
        </w:rPr>
        <w:t>Chatbot</w:t>
      </w:r>
      <w:proofErr w:type="spellEnd"/>
      <w:r w:rsidRPr="0057718E">
        <w:rPr>
          <w:rPrChange w:id="5333" w:author="Microsoft Office User" w:date="2025-01-28T16:29:00Z">
            <w:rPr>
              <w:lang w:val="fr-SN"/>
            </w:rPr>
          </w:rPrChange>
        </w:rPr>
        <w:t xml:space="preserve"> : l’utilisateur pose des questions et le </w:t>
      </w:r>
      <w:proofErr w:type="spellStart"/>
      <w:r w:rsidRPr="0057718E">
        <w:rPr>
          <w:rPrChange w:id="5334" w:author="Microsoft Office User" w:date="2025-01-28T16:29:00Z">
            <w:rPr>
              <w:lang w:val="fr-SN"/>
            </w:rPr>
          </w:rPrChange>
        </w:rPr>
        <w:t>Chatbot</w:t>
      </w:r>
      <w:proofErr w:type="spellEnd"/>
      <w:r w:rsidRPr="0057718E">
        <w:rPr>
          <w:rPrChange w:id="5335" w:author="Microsoft Office User" w:date="2025-01-28T16:29:00Z">
            <w:rPr>
              <w:lang w:val="fr-SN"/>
            </w:rPr>
          </w:rPrChange>
        </w:rPr>
        <w:t xml:space="preserve"> réponds dans la mesure du possible. De ce fait si vous avez déjà utiliser un </w:t>
      </w:r>
      <w:proofErr w:type="spellStart"/>
      <w:r w:rsidRPr="0057718E">
        <w:rPr>
          <w:rPrChange w:id="5336" w:author="Microsoft Office User" w:date="2025-01-28T16:29:00Z">
            <w:rPr>
              <w:lang w:val="fr-SN"/>
            </w:rPr>
          </w:rPrChange>
        </w:rPr>
        <w:t>Chatbot</w:t>
      </w:r>
      <w:proofErr w:type="spellEnd"/>
      <w:r w:rsidRPr="0057718E">
        <w:rPr>
          <w:rPrChange w:id="5337" w:author="Microsoft Office User" w:date="2025-01-28T16:29:00Z">
            <w:rPr>
              <w:lang w:val="fr-SN"/>
            </w:rPr>
          </w:rPrChange>
        </w:rPr>
        <w:t xml:space="preserve"> de n’importe quelle sorte, celui-ci ne sera pas différent.</w:t>
      </w:r>
    </w:p>
    <w:p w14:paraId="4469E328" w14:textId="77777777" w:rsidR="00291F82" w:rsidRPr="0057718E" w:rsidRDefault="00291F82" w:rsidP="00291F82">
      <w:pPr>
        <w:rPr>
          <w:rPrChange w:id="5338" w:author="Microsoft Office User" w:date="2025-01-28T16:29:00Z">
            <w:rPr>
              <w:lang w:val="fr-SN"/>
            </w:rPr>
          </w:rPrChange>
        </w:rPr>
      </w:pPr>
      <w:r w:rsidRPr="0057718E">
        <w:rPr>
          <w:rPrChange w:id="5339" w:author="Microsoft Office User" w:date="2025-01-28T16:29:00Z">
            <w:rPr>
              <w:lang w:val="fr-SN"/>
            </w:rPr>
          </w:rPrChange>
        </w:rPr>
        <w:t xml:space="preserve">Donc la nouveauté ici, c’est que le </w:t>
      </w:r>
      <w:proofErr w:type="spellStart"/>
      <w:r w:rsidRPr="0057718E">
        <w:rPr>
          <w:rPrChange w:id="5340" w:author="Microsoft Office User" w:date="2025-01-28T16:29:00Z">
            <w:rPr>
              <w:lang w:val="fr-SN"/>
            </w:rPr>
          </w:rPrChange>
        </w:rPr>
        <w:t>Chatbot</w:t>
      </w:r>
      <w:proofErr w:type="spellEnd"/>
      <w:r w:rsidRPr="0057718E">
        <w:rPr>
          <w:rPrChange w:id="5341" w:author="Microsoft Office User" w:date="2025-01-28T16:29:00Z">
            <w:rPr>
              <w:lang w:val="fr-SN"/>
            </w:rPr>
          </w:rPrChange>
        </w:rPr>
        <w:t xml:space="preserve"> est spécialisée dans vos états financiers, donc il peut répondre qu’aux questions relative à votre finance. Voici les domaines auxquels il peut vous aider.</w:t>
      </w:r>
    </w:p>
    <w:p w14:paraId="2D3C4C3A" w14:textId="77777777" w:rsidR="00291F82" w:rsidRPr="0057718E" w:rsidRDefault="00291F82" w:rsidP="00291F82">
      <w:pPr>
        <w:pStyle w:val="Paragraphedeliste"/>
        <w:numPr>
          <w:ilvl w:val="0"/>
          <w:numId w:val="28"/>
        </w:numPr>
        <w:rPr>
          <w:rPrChange w:id="5342" w:author="Microsoft Office User" w:date="2025-01-28T16:29:00Z">
            <w:rPr>
              <w:lang w:val="fr-SN"/>
            </w:rPr>
          </w:rPrChange>
        </w:rPr>
      </w:pPr>
      <w:r w:rsidRPr="0057718E">
        <w:rPr>
          <w:rPrChange w:id="5343" w:author="Microsoft Office User" w:date="2025-01-28T16:29:00Z">
            <w:rPr>
              <w:lang w:val="fr-SN"/>
            </w:rPr>
          </w:rPrChange>
        </w:rPr>
        <w:t>La prédiction</w:t>
      </w:r>
    </w:p>
    <w:p w14:paraId="7D45069D" w14:textId="77777777" w:rsidR="00291F82" w:rsidRPr="0057718E" w:rsidRDefault="00291F82" w:rsidP="00291F82">
      <w:pPr>
        <w:rPr>
          <w:rPrChange w:id="5344" w:author="Microsoft Office User" w:date="2025-01-28T16:29:00Z">
            <w:rPr>
              <w:lang w:val="fr-SN"/>
            </w:rPr>
          </w:rPrChange>
        </w:rPr>
      </w:pPr>
      <w:r w:rsidRPr="0057718E">
        <w:rPr>
          <w:rPrChange w:id="5345" w:author="Microsoft Office User" w:date="2025-01-28T16:29:00Z">
            <w:rPr>
              <w:lang w:val="fr-SN"/>
            </w:rPr>
          </w:rPrChange>
        </w:rPr>
        <w:t xml:space="preserve">Vous pouvez utiliser le </w:t>
      </w:r>
      <w:proofErr w:type="spellStart"/>
      <w:r w:rsidRPr="0057718E">
        <w:rPr>
          <w:rPrChange w:id="5346" w:author="Microsoft Office User" w:date="2025-01-28T16:29:00Z">
            <w:rPr>
              <w:lang w:val="fr-SN"/>
            </w:rPr>
          </w:rPrChange>
        </w:rPr>
        <w:t>Chatbot</w:t>
      </w:r>
      <w:proofErr w:type="spellEnd"/>
      <w:r w:rsidRPr="0057718E">
        <w:rPr>
          <w:rPrChange w:id="5347" w:author="Microsoft Office User" w:date="2025-01-28T16:29:00Z">
            <w:rPr>
              <w:lang w:val="fr-SN"/>
            </w:rPr>
          </w:rPrChange>
        </w:rPr>
        <w:t xml:space="preserve"> pour prédire les valeurs des éléments qui se trouve dans vos états financiers.</w:t>
      </w:r>
    </w:p>
    <w:p w14:paraId="5C1BA20E" w14:textId="77777777" w:rsidR="00291F82" w:rsidRPr="0057718E" w:rsidRDefault="00291F82" w:rsidP="00291F82">
      <w:pPr>
        <w:rPr>
          <w:rPrChange w:id="5348" w:author="Microsoft Office User" w:date="2025-01-28T16:29:00Z">
            <w:rPr>
              <w:lang w:val="fr-SN"/>
            </w:rPr>
          </w:rPrChange>
        </w:rPr>
      </w:pPr>
      <w:r w:rsidRPr="0057718E">
        <w:rPr>
          <w:rPrChange w:id="5349" w:author="Microsoft Office User" w:date="2025-01-28T16:29:00Z">
            <w:rPr>
              <w:lang w:val="fr-SN"/>
            </w:rPr>
          </w:rPrChange>
        </w:rPr>
        <w:t>Exemple de questions :</w:t>
      </w:r>
    </w:p>
    <w:p w14:paraId="2B24D804" w14:textId="77777777" w:rsidR="00291F82" w:rsidRPr="0057718E" w:rsidRDefault="00291F82" w:rsidP="00291F82">
      <w:pPr>
        <w:rPr>
          <w:b/>
          <w:bCs/>
          <w:rPrChange w:id="5350" w:author="Microsoft Office User" w:date="2025-01-28T16:29:00Z">
            <w:rPr>
              <w:b/>
              <w:bCs/>
              <w:lang w:val="fr-SN"/>
            </w:rPr>
          </w:rPrChange>
        </w:rPr>
      </w:pPr>
      <w:r w:rsidRPr="0057718E">
        <w:rPr>
          <w:b/>
          <w:bCs/>
          <w:rPrChange w:id="5351" w:author="Microsoft Office User" w:date="2025-01-28T16:29:00Z">
            <w:rPr>
              <w:b/>
              <w:bCs/>
              <w:lang w:val="fr-SN"/>
            </w:rPr>
          </w:rPrChange>
        </w:rPr>
        <w:t>Quelle est la prédiction du chiffre d’affaires pour l’année 2026 ?</w:t>
      </w:r>
    </w:p>
    <w:p w14:paraId="3F7FDEA1" w14:textId="77777777" w:rsidR="00291F82" w:rsidRPr="0057718E" w:rsidRDefault="00291F82" w:rsidP="00291F82">
      <w:pPr>
        <w:rPr>
          <w:b/>
          <w:bCs/>
          <w:rPrChange w:id="5352" w:author="Microsoft Office User" w:date="2025-01-28T16:29:00Z">
            <w:rPr>
              <w:b/>
              <w:bCs/>
              <w:lang w:val="fr-SN"/>
            </w:rPr>
          </w:rPrChange>
        </w:rPr>
      </w:pPr>
      <w:r w:rsidRPr="0057718E">
        <w:rPr>
          <w:b/>
          <w:bCs/>
          <w:rPrChange w:id="5353" w:author="Microsoft Office User" w:date="2025-01-28T16:29:00Z">
            <w:rPr>
              <w:b/>
              <w:bCs/>
              <w:lang w:val="fr-SN"/>
            </w:rPr>
          </w:rPrChange>
        </w:rPr>
        <w:t>Quelle sera la valeur des actifs total dans 5 ans ?</w:t>
      </w:r>
    </w:p>
    <w:p w14:paraId="278CA3C7" w14:textId="77777777" w:rsidR="00291F82" w:rsidRPr="0057718E" w:rsidRDefault="00291F82" w:rsidP="00291F82">
      <w:pPr>
        <w:rPr>
          <w:b/>
          <w:bCs/>
          <w:rPrChange w:id="5354" w:author="Microsoft Office User" w:date="2025-01-28T16:29:00Z">
            <w:rPr>
              <w:b/>
              <w:bCs/>
              <w:lang w:val="fr-SN"/>
            </w:rPr>
          </w:rPrChange>
        </w:rPr>
      </w:pPr>
      <w:r w:rsidRPr="0057718E">
        <w:rPr>
          <w:b/>
          <w:bCs/>
          <w:rPrChange w:id="5355" w:author="Microsoft Office User" w:date="2025-01-28T16:29:00Z">
            <w:rPr>
              <w:b/>
              <w:bCs/>
              <w:lang w:val="fr-SN"/>
            </w:rPr>
          </w:rPrChange>
        </w:rPr>
        <w:t>Fais-moi la prédiction du résultat d’exploitation en 2028.</w:t>
      </w:r>
    </w:p>
    <w:p w14:paraId="5973C23D" w14:textId="77777777" w:rsidR="00291F82" w:rsidRPr="0057718E" w:rsidRDefault="00291F82" w:rsidP="00291F82">
      <w:pPr>
        <w:rPr>
          <w:b/>
          <w:bCs/>
          <w:rPrChange w:id="5356" w:author="Microsoft Office User" w:date="2025-01-28T16:29:00Z">
            <w:rPr>
              <w:b/>
              <w:bCs/>
              <w:lang w:val="fr-SN"/>
            </w:rPr>
          </w:rPrChange>
        </w:rPr>
      </w:pPr>
      <w:r w:rsidRPr="0057718E">
        <w:rPr>
          <w:b/>
          <w:bCs/>
          <w:rPrChange w:id="5357" w:author="Microsoft Office User" w:date="2025-01-28T16:29:00Z">
            <w:rPr>
              <w:b/>
              <w:bCs/>
              <w:lang w:val="fr-SN"/>
            </w:rPr>
          </w:rPrChange>
        </w:rPr>
        <w:t>Donne-moi la valeur prédictive du résultat net pour 2025 ?</w:t>
      </w:r>
    </w:p>
    <w:p w14:paraId="48EF79CC" w14:textId="77777777" w:rsidR="00291F82" w:rsidRPr="0057718E" w:rsidRDefault="00291F82" w:rsidP="00291F82">
      <w:pPr>
        <w:rPr>
          <w:b/>
          <w:bCs/>
          <w:rPrChange w:id="5358" w:author="Microsoft Office User" w:date="2025-01-28T16:29:00Z">
            <w:rPr>
              <w:b/>
              <w:bCs/>
              <w:lang w:val="fr-SN"/>
            </w:rPr>
          </w:rPrChange>
        </w:rPr>
      </w:pPr>
      <w:r w:rsidRPr="0057718E">
        <w:rPr>
          <w:b/>
          <w:bCs/>
          <w:rPrChange w:id="5359" w:author="Microsoft Office User" w:date="2025-01-28T16:29:00Z">
            <w:rPr>
              <w:b/>
              <w:bCs/>
              <w:lang w:val="fr-SN"/>
            </w:rPr>
          </w:rPrChange>
        </w:rPr>
        <w:t>D’ici 2027, que pouvons-nous espérer pour la valeur du flux de trésorerie finale.</w:t>
      </w:r>
    </w:p>
    <w:p w14:paraId="26206692" w14:textId="77777777" w:rsidR="00291F82" w:rsidRPr="0057718E" w:rsidRDefault="00291F82" w:rsidP="00291F82">
      <w:pPr>
        <w:pStyle w:val="Paragraphedeliste"/>
        <w:numPr>
          <w:ilvl w:val="0"/>
          <w:numId w:val="28"/>
        </w:numPr>
        <w:rPr>
          <w:rPrChange w:id="5360" w:author="Microsoft Office User" w:date="2025-01-28T16:29:00Z">
            <w:rPr>
              <w:lang w:val="fr-SN"/>
            </w:rPr>
          </w:rPrChange>
        </w:rPr>
      </w:pPr>
      <w:r w:rsidRPr="0057718E">
        <w:rPr>
          <w:rPrChange w:id="5361" w:author="Microsoft Office User" w:date="2025-01-28T16:29:00Z">
            <w:rPr>
              <w:lang w:val="fr-SN"/>
            </w:rPr>
          </w:rPrChange>
        </w:rPr>
        <w:t>Récupérer une valeur</w:t>
      </w:r>
    </w:p>
    <w:p w14:paraId="440BB240" w14:textId="77777777" w:rsidR="00291F82" w:rsidRPr="0057718E" w:rsidRDefault="00291F82" w:rsidP="00291F82">
      <w:pPr>
        <w:rPr>
          <w:rPrChange w:id="5362" w:author="Microsoft Office User" w:date="2025-01-28T16:29:00Z">
            <w:rPr>
              <w:lang w:val="fr-SN"/>
            </w:rPr>
          </w:rPrChange>
        </w:rPr>
      </w:pPr>
      <w:r w:rsidRPr="0057718E">
        <w:rPr>
          <w:rPrChange w:id="5363" w:author="Microsoft Office User" w:date="2025-01-28T16:29:00Z">
            <w:rPr>
              <w:lang w:val="fr-SN"/>
            </w:rPr>
          </w:rPrChange>
        </w:rPr>
        <w:t>Vous pouvez aussi récupérer une valeur de vos états financiers dans la période sur lequel vous êtes en train de travailler.</w:t>
      </w:r>
    </w:p>
    <w:p w14:paraId="0FC21878" w14:textId="77777777" w:rsidR="00291F82" w:rsidRPr="0057718E" w:rsidRDefault="00291F82" w:rsidP="00291F82">
      <w:pPr>
        <w:rPr>
          <w:rPrChange w:id="5364" w:author="Microsoft Office User" w:date="2025-01-28T16:29:00Z">
            <w:rPr>
              <w:lang w:val="fr-SN"/>
            </w:rPr>
          </w:rPrChange>
        </w:rPr>
      </w:pPr>
      <w:r w:rsidRPr="0057718E">
        <w:rPr>
          <w:rPrChange w:id="5365" w:author="Microsoft Office User" w:date="2025-01-28T16:29:00Z">
            <w:rPr>
              <w:lang w:val="fr-SN"/>
            </w:rPr>
          </w:rPrChange>
        </w:rPr>
        <w:t>Exemple de questions :</w:t>
      </w:r>
    </w:p>
    <w:p w14:paraId="2431778E" w14:textId="77777777" w:rsidR="00291F82" w:rsidRPr="0057718E" w:rsidRDefault="00291F82" w:rsidP="00291F82">
      <w:pPr>
        <w:rPr>
          <w:b/>
          <w:bCs/>
          <w:rPrChange w:id="5366" w:author="Microsoft Office User" w:date="2025-01-28T16:29:00Z">
            <w:rPr>
              <w:b/>
              <w:bCs/>
              <w:lang w:val="fr-SN"/>
            </w:rPr>
          </w:rPrChange>
        </w:rPr>
      </w:pPr>
      <w:r w:rsidRPr="0057718E">
        <w:rPr>
          <w:b/>
          <w:bCs/>
          <w:rPrChange w:id="5367" w:author="Microsoft Office User" w:date="2025-01-28T16:29:00Z">
            <w:rPr>
              <w:b/>
              <w:bCs/>
              <w:lang w:val="fr-SN"/>
            </w:rPr>
          </w:rPrChange>
        </w:rPr>
        <w:t>Quelle est la valeur actuelle de la valeur ajoutée ?</w:t>
      </w:r>
    </w:p>
    <w:p w14:paraId="18C452C3" w14:textId="77777777" w:rsidR="00291F82" w:rsidRPr="0057718E" w:rsidRDefault="00291F82" w:rsidP="00291F82">
      <w:pPr>
        <w:rPr>
          <w:b/>
          <w:bCs/>
          <w:rPrChange w:id="5368" w:author="Microsoft Office User" w:date="2025-01-28T16:29:00Z">
            <w:rPr>
              <w:b/>
              <w:bCs/>
              <w:lang w:val="fr-SN"/>
            </w:rPr>
          </w:rPrChange>
        </w:rPr>
      </w:pPr>
      <w:r w:rsidRPr="0057718E">
        <w:rPr>
          <w:b/>
          <w:bCs/>
          <w:rPrChange w:id="5369" w:author="Microsoft Office User" w:date="2025-01-28T16:29:00Z">
            <w:rPr>
              <w:b/>
              <w:bCs/>
              <w:lang w:val="fr-SN"/>
            </w:rPr>
          </w:rPrChange>
        </w:rPr>
        <w:t>Donne-moi la valeur des capitaux propres total pour l’année 2019.</w:t>
      </w:r>
    </w:p>
    <w:p w14:paraId="3EA7C3F4" w14:textId="77777777" w:rsidR="00291F82" w:rsidRPr="0057718E" w:rsidRDefault="00291F82" w:rsidP="00291F82">
      <w:pPr>
        <w:rPr>
          <w:b/>
          <w:bCs/>
          <w:rPrChange w:id="5370" w:author="Microsoft Office User" w:date="2025-01-28T16:29:00Z">
            <w:rPr>
              <w:b/>
              <w:bCs/>
              <w:lang w:val="fr-SN"/>
            </w:rPr>
          </w:rPrChange>
        </w:rPr>
      </w:pPr>
      <w:r w:rsidRPr="0057718E">
        <w:rPr>
          <w:b/>
          <w:bCs/>
          <w:rPrChange w:id="5371" w:author="Microsoft Office User" w:date="2025-01-28T16:29:00Z">
            <w:rPr>
              <w:b/>
              <w:bCs/>
              <w:lang w:val="fr-SN"/>
            </w:rPr>
          </w:rPrChange>
        </w:rPr>
        <w:t>Affiche la valeur du total passif pour l’année 2018.</w:t>
      </w:r>
    </w:p>
    <w:p w14:paraId="45153B8F" w14:textId="77777777" w:rsidR="00291F82" w:rsidRPr="0057718E" w:rsidRDefault="00291F82" w:rsidP="00291F82">
      <w:pPr>
        <w:rPr>
          <w:b/>
          <w:bCs/>
          <w:rPrChange w:id="5372" w:author="Microsoft Office User" w:date="2025-01-28T16:29:00Z">
            <w:rPr>
              <w:b/>
              <w:bCs/>
              <w:lang w:val="fr-SN"/>
            </w:rPr>
          </w:rPrChange>
        </w:rPr>
      </w:pPr>
      <w:r w:rsidRPr="0057718E">
        <w:rPr>
          <w:b/>
          <w:bCs/>
          <w:rPrChange w:id="5373" w:author="Microsoft Office User" w:date="2025-01-28T16:29:00Z">
            <w:rPr>
              <w:b/>
              <w:bCs/>
              <w:lang w:val="fr-SN"/>
            </w:rPr>
          </w:rPrChange>
        </w:rPr>
        <w:t>Quelle était la valeur de l’excédent brute d’exploitation en 2017 ?</w:t>
      </w:r>
    </w:p>
    <w:p w14:paraId="5A9AC792" w14:textId="77777777" w:rsidR="00291F82" w:rsidRPr="0057718E" w:rsidRDefault="00291F82" w:rsidP="00291F82">
      <w:pPr>
        <w:rPr>
          <w:b/>
          <w:bCs/>
          <w:rPrChange w:id="5374" w:author="Microsoft Office User" w:date="2025-01-28T16:29:00Z">
            <w:rPr>
              <w:b/>
              <w:bCs/>
              <w:lang w:val="fr-SN"/>
            </w:rPr>
          </w:rPrChange>
        </w:rPr>
      </w:pPr>
      <w:r w:rsidRPr="0057718E">
        <w:rPr>
          <w:b/>
          <w:bCs/>
          <w:rPrChange w:id="5375" w:author="Microsoft Office User" w:date="2025-01-28T16:29:00Z">
            <w:rPr>
              <w:b/>
              <w:bCs/>
              <w:lang w:val="fr-SN"/>
            </w:rPr>
          </w:rPrChange>
        </w:rPr>
        <w:t>Récupère le résultat financier de l’année actuelle.</w:t>
      </w:r>
    </w:p>
    <w:p w14:paraId="7EE71815" w14:textId="77777777" w:rsidR="00291F82" w:rsidRPr="0057718E" w:rsidRDefault="00291F82" w:rsidP="00291F82">
      <w:pPr>
        <w:pStyle w:val="Paragraphedeliste"/>
        <w:numPr>
          <w:ilvl w:val="0"/>
          <w:numId w:val="28"/>
        </w:numPr>
        <w:rPr>
          <w:rPrChange w:id="5376" w:author="Microsoft Office User" w:date="2025-01-28T16:29:00Z">
            <w:rPr>
              <w:lang w:val="fr-SN"/>
            </w:rPr>
          </w:rPrChange>
        </w:rPr>
      </w:pPr>
      <w:r w:rsidRPr="0057718E">
        <w:rPr>
          <w:rPrChange w:id="5377" w:author="Microsoft Office User" w:date="2025-01-28T16:29:00Z">
            <w:rPr>
              <w:lang w:val="fr-SN"/>
            </w:rPr>
          </w:rPrChange>
        </w:rPr>
        <w:t>Mettre à jour une valeur</w:t>
      </w:r>
    </w:p>
    <w:p w14:paraId="0293DAFD" w14:textId="77777777" w:rsidR="00291F82" w:rsidRPr="0057718E" w:rsidRDefault="00291F82" w:rsidP="00291F82">
      <w:pPr>
        <w:rPr>
          <w:rPrChange w:id="5378" w:author="Microsoft Office User" w:date="2025-01-28T16:29:00Z">
            <w:rPr>
              <w:lang w:val="fr-SN"/>
            </w:rPr>
          </w:rPrChange>
        </w:rPr>
      </w:pPr>
      <w:r w:rsidRPr="0057718E">
        <w:rPr>
          <w:rPrChange w:id="5379" w:author="Microsoft Office User" w:date="2025-01-28T16:29:00Z">
            <w:rPr>
              <w:lang w:val="fr-SN"/>
            </w:rPr>
          </w:rPrChange>
        </w:rPr>
        <w:t xml:space="preserve">Vous pouvez en outre changer une valeur dans la base de données directement avec le </w:t>
      </w:r>
      <w:proofErr w:type="spellStart"/>
      <w:r w:rsidRPr="0057718E">
        <w:rPr>
          <w:rPrChange w:id="5380" w:author="Microsoft Office User" w:date="2025-01-28T16:29:00Z">
            <w:rPr>
              <w:lang w:val="fr-SN"/>
            </w:rPr>
          </w:rPrChange>
        </w:rPr>
        <w:t>Chatbot</w:t>
      </w:r>
      <w:proofErr w:type="spellEnd"/>
      <w:r w:rsidRPr="0057718E">
        <w:rPr>
          <w:rPrChange w:id="5381" w:author="Microsoft Office User" w:date="2025-01-28T16:29:00Z">
            <w:rPr>
              <w:lang w:val="fr-SN"/>
            </w:rPr>
          </w:rPrChange>
        </w:rPr>
        <w:t>.</w:t>
      </w:r>
    </w:p>
    <w:p w14:paraId="7D44CB09" w14:textId="77777777" w:rsidR="00291F82" w:rsidRPr="0057718E" w:rsidRDefault="00291F82" w:rsidP="00291F82">
      <w:pPr>
        <w:rPr>
          <w:rPrChange w:id="5382" w:author="Microsoft Office User" w:date="2025-01-28T16:29:00Z">
            <w:rPr>
              <w:lang w:val="fr-SN"/>
            </w:rPr>
          </w:rPrChange>
        </w:rPr>
      </w:pPr>
      <w:r w:rsidRPr="0057718E">
        <w:rPr>
          <w:rPrChange w:id="5383" w:author="Microsoft Office User" w:date="2025-01-28T16:29:00Z">
            <w:rPr>
              <w:lang w:val="fr-SN"/>
            </w:rPr>
          </w:rPrChange>
        </w:rPr>
        <w:t>Attention : il faut être bien sûr de soi avant d’utiliser cette fonctionnalité.</w:t>
      </w:r>
    </w:p>
    <w:p w14:paraId="532E2224" w14:textId="77777777" w:rsidR="00291F82" w:rsidRPr="0057718E" w:rsidRDefault="00291F82" w:rsidP="00291F82">
      <w:pPr>
        <w:rPr>
          <w:rPrChange w:id="5384" w:author="Microsoft Office User" w:date="2025-01-28T16:29:00Z">
            <w:rPr>
              <w:lang w:val="fr-SN"/>
            </w:rPr>
          </w:rPrChange>
        </w:rPr>
      </w:pPr>
      <w:r w:rsidRPr="0057718E">
        <w:rPr>
          <w:rPrChange w:id="5385" w:author="Microsoft Office User" w:date="2025-01-28T16:29:00Z">
            <w:rPr>
              <w:lang w:val="fr-SN"/>
            </w:rPr>
          </w:rPrChange>
        </w:rPr>
        <w:t>Exemple de questions :</w:t>
      </w:r>
    </w:p>
    <w:p w14:paraId="2BE09206" w14:textId="77777777" w:rsidR="00291F82" w:rsidRPr="0057718E" w:rsidRDefault="00291F82" w:rsidP="00291F82">
      <w:pPr>
        <w:rPr>
          <w:b/>
          <w:bCs/>
        </w:rPr>
      </w:pPr>
      <w:r w:rsidRPr="0057718E">
        <w:rPr>
          <w:b/>
          <w:bCs/>
          <w:rPrChange w:id="5386" w:author="Microsoft Office User" w:date="2025-01-28T16:29:00Z">
            <w:rPr>
              <w:b/>
              <w:bCs/>
              <w:lang w:val="fr-SN"/>
            </w:rPr>
          </w:rPrChange>
        </w:rPr>
        <w:t xml:space="preserve">Je veux mettre à jour la valeur du résultat exceptionnel pour qu’il passe de 5000 </w:t>
      </w:r>
      <w:r w:rsidRPr="0057718E">
        <w:rPr>
          <w:b/>
          <w:bCs/>
          <w:rPrChange w:id="5387" w:author="Microsoft Office User" w:date="2025-01-28T16:29:00Z">
            <w:rPr>
              <w:b/>
              <w:bCs/>
              <w:lang w:val="af-ZA"/>
            </w:rPr>
          </w:rPrChange>
        </w:rPr>
        <w:t>à</w:t>
      </w:r>
      <w:r w:rsidRPr="0057718E">
        <w:rPr>
          <w:b/>
          <w:bCs/>
        </w:rPr>
        <w:t xml:space="preserve"> 6000.</w:t>
      </w:r>
    </w:p>
    <w:p w14:paraId="614ECCF0" w14:textId="77777777" w:rsidR="00291F82" w:rsidRPr="0057718E" w:rsidRDefault="00291F82" w:rsidP="00291F82">
      <w:pPr>
        <w:rPr>
          <w:b/>
          <w:bCs/>
        </w:rPr>
      </w:pPr>
      <w:r w:rsidRPr="0057718E">
        <w:rPr>
          <w:b/>
          <w:bCs/>
          <w:rPrChange w:id="5388" w:author="Microsoft Office User" w:date="2025-01-28T16:29:00Z">
            <w:rPr>
              <w:b/>
              <w:bCs/>
              <w:lang w:val="fr-SN"/>
            </w:rPr>
          </w:rPrChange>
        </w:rPr>
        <w:t xml:space="preserve">Change la valeur de la marge commerciale de 5000 </w:t>
      </w:r>
      <w:r w:rsidRPr="0057718E">
        <w:rPr>
          <w:b/>
          <w:bCs/>
          <w:rPrChange w:id="5389" w:author="Microsoft Office User" w:date="2025-01-28T16:29:00Z">
            <w:rPr>
              <w:b/>
              <w:bCs/>
              <w:lang w:val="af-ZA"/>
            </w:rPr>
          </w:rPrChange>
        </w:rPr>
        <w:t>à</w:t>
      </w:r>
      <w:r w:rsidRPr="0057718E">
        <w:rPr>
          <w:b/>
          <w:bCs/>
        </w:rPr>
        <w:t xml:space="preserve"> 6000.</w:t>
      </w:r>
    </w:p>
    <w:p w14:paraId="27190E72" w14:textId="77777777" w:rsidR="00291F82" w:rsidRPr="0057718E" w:rsidRDefault="00291F82" w:rsidP="00291F82">
      <w:pPr>
        <w:rPr>
          <w:b/>
          <w:bCs/>
        </w:rPr>
      </w:pPr>
      <w:r w:rsidRPr="0057718E">
        <w:rPr>
          <w:b/>
          <w:bCs/>
        </w:rPr>
        <w:t xml:space="preserve">Peux-tu ajuster la valeur du </w:t>
      </w:r>
      <w:r w:rsidRPr="0057718E">
        <w:rPr>
          <w:b/>
          <w:bCs/>
          <w:rPrChange w:id="5390" w:author="Microsoft Office User" w:date="2025-01-28T16:29:00Z">
            <w:rPr>
              <w:b/>
              <w:bCs/>
              <w:lang w:val="fr-SN"/>
            </w:rPr>
          </w:rPrChange>
        </w:rPr>
        <w:t xml:space="preserve">flux de trésorerie initiale de 2000 </w:t>
      </w:r>
      <w:r w:rsidRPr="0057718E">
        <w:rPr>
          <w:b/>
          <w:bCs/>
          <w:rPrChange w:id="5391" w:author="Microsoft Office User" w:date="2025-01-28T16:29:00Z">
            <w:rPr>
              <w:b/>
              <w:bCs/>
              <w:lang w:val="af-ZA"/>
            </w:rPr>
          </w:rPrChange>
        </w:rPr>
        <w:t>à</w:t>
      </w:r>
      <w:r w:rsidRPr="0057718E">
        <w:rPr>
          <w:b/>
          <w:bCs/>
        </w:rPr>
        <w:t xml:space="preserve"> 3000.</w:t>
      </w:r>
    </w:p>
    <w:p w14:paraId="074BFD8A" w14:textId="77777777" w:rsidR="00291F82" w:rsidRPr="0057718E" w:rsidRDefault="00291F82" w:rsidP="00291F82">
      <w:pPr>
        <w:rPr>
          <w:b/>
          <w:bCs/>
        </w:rPr>
      </w:pPr>
      <w:r w:rsidRPr="0057718E">
        <w:rPr>
          <w:b/>
          <w:bCs/>
        </w:rPr>
        <w:t>Pour ce qui est du stock, change la valeur de 6000 au lieu de 7000.</w:t>
      </w:r>
    </w:p>
    <w:p w14:paraId="094A4D9C" w14:textId="77777777" w:rsidR="00291F82" w:rsidRPr="0057718E" w:rsidRDefault="00291F82" w:rsidP="00291F82">
      <w:pPr>
        <w:rPr>
          <w:b/>
          <w:bCs/>
        </w:rPr>
      </w:pPr>
      <w:r w:rsidRPr="0057718E">
        <w:rPr>
          <w:b/>
          <w:bCs/>
        </w:rPr>
        <w:t xml:space="preserve">Modifie la valeur du fournisseur d’exploitation de 8000 </w:t>
      </w:r>
      <w:r w:rsidRPr="0057718E">
        <w:rPr>
          <w:b/>
          <w:bCs/>
          <w:rPrChange w:id="5392" w:author="Microsoft Office User" w:date="2025-01-28T16:29:00Z">
            <w:rPr>
              <w:b/>
              <w:bCs/>
              <w:lang w:val="af-ZA"/>
            </w:rPr>
          </w:rPrChange>
        </w:rPr>
        <w:t>à</w:t>
      </w:r>
      <w:r w:rsidRPr="0057718E">
        <w:rPr>
          <w:b/>
          <w:bCs/>
        </w:rPr>
        <w:t xml:space="preserve"> 9000.</w:t>
      </w:r>
    </w:p>
    <w:p w14:paraId="02900F2D" w14:textId="77777777" w:rsidR="00291F82" w:rsidRPr="0057718E" w:rsidRDefault="00291F82" w:rsidP="00291F82">
      <w:pPr>
        <w:pStyle w:val="Paragraphedeliste"/>
        <w:numPr>
          <w:ilvl w:val="0"/>
          <w:numId w:val="28"/>
        </w:numPr>
      </w:pPr>
      <w:r w:rsidRPr="0057718E">
        <w:t>Définition</w:t>
      </w:r>
    </w:p>
    <w:p w14:paraId="6BA2D8FB" w14:textId="77777777" w:rsidR="00291F82" w:rsidRPr="0057718E" w:rsidRDefault="00291F82" w:rsidP="00291F82">
      <w:r w:rsidRPr="0057718E">
        <w:t>Vous pouvez obtenir des définitions des élément des états financiers et les états financiers eux-mêmes.</w:t>
      </w:r>
    </w:p>
    <w:p w14:paraId="616B18C2" w14:textId="77777777" w:rsidR="00291F82" w:rsidRPr="0057718E" w:rsidRDefault="00291F82" w:rsidP="00291F82">
      <w:pPr>
        <w:rPr>
          <w:rPrChange w:id="5393" w:author="Microsoft Office User" w:date="2025-01-28T16:29:00Z">
            <w:rPr>
              <w:lang w:val="fr-SN"/>
            </w:rPr>
          </w:rPrChange>
        </w:rPr>
      </w:pPr>
      <w:r w:rsidRPr="0057718E">
        <w:rPr>
          <w:rPrChange w:id="5394" w:author="Microsoft Office User" w:date="2025-01-28T16:29:00Z">
            <w:rPr>
              <w:lang w:val="fr-SN"/>
            </w:rPr>
          </w:rPrChange>
        </w:rPr>
        <w:t>Exemple de questions :</w:t>
      </w:r>
    </w:p>
    <w:p w14:paraId="64A1B9E5" w14:textId="77777777" w:rsidR="00291F82" w:rsidRPr="0057718E" w:rsidRDefault="00291F82" w:rsidP="00291F82">
      <w:pPr>
        <w:rPr>
          <w:b/>
          <w:bCs/>
        </w:rPr>
      </w:pPr>
      <w:r w:rsidRPr="0057718E">
        <w:rPr>
          <w:b/>
          <w:bCs/>
        </w:rPr>
        <w:t>Quelle est la définition du bilan ?</w:t>
      </w:r>
    </w:p>
    <w:p w14:paraId="2B6563DA" w14:textId="77777777" w:rsidR="00291F82" w:rsidRPr="0057718E" w:rsidRDefault="00291F82" w:rsidP="00291F82">
      <w:pPr>
        <w:rPr>
          <w:b/>
          <w:bCs/>
        </w:rPr>
      </w:pPr>
      <w:r w:rsidRPr="0057718E">
        <w:rPr>
          <w:b/>
          <w:bCs/>
        </w:rPr>
        <w:t>Qu’est-ce qu’un compte de résultat ?</w:t>
      </w:r>
    </w:p>
    <w:p w14:paraId="6BB47DFB" w14:textId="77777777" w:rsidR="00291F82" w:rsidRPr="0057718E" w:rsidRDefault="00291F82" w:rsidP="00291F82">
      <w:pPr>
        <w:rPr>
          <w:b/>
          <w:bCs/>
        </w:rPr>
      </w:pPr>
      <w:r w:rsidRPr="0057718E">
        <w:rPr>
          <w:b/>
          <w:bCs/>
        </w:rPr>
        <w:t>C’est quoi la signification du tableau des flux de trésorerie ?</w:t>
      </w:r>
    </w:p>
    <w:p w14:paraId="0651F395" w14:textId="77777777" w:rsidR="00291F82" w:rsidRPr="0057718E" w:rsidRDefault="00291F82" w:rsidP="00291F82">
      <w:pPr>
        <w:rPr>
          <w:b/>
          <w:bCs/>
        </w:rPr>
      </w:pPr>
      <w:r w:rsidRPr="0057718E">
        <w:rPr>
          <w:b/>
          <w:bCs/>
        </w:rPr>
        <w:t>Que veut dire l’actif circulant ?</w:t>
      </w:r>
    </w:p>
    <w:p w14:paraId="10FA561A" w14:textId="77777777" w:rsidR="00291F82" w:rsidRPr="0057718E" w:rsidRDefault="00291F82" w:rsidP="00291F82">
      <w:pPr>
        <w:rPr>
          <w:b/>
          <w:bCs/>
        </w:rPr>
      </w:pPr>
      <w:r w:rsidRPr="0057718E">
        <w:rPr>
          <w:b/>
          <w:bCs/>
        </w:rPr>
        <w:t>Explique-moi c’est quoi la variation de stock ?</w:t>
      </w:r>
    </w:p>
    <w:p w14:paraId="6EC5D50C" w14:textId="77777777" w:rsidR="00291F82" w:rsidRPr="0057718E" w:rsidRDefault="00291F82" w:rsidP="00291F82">
      <w:pPr>
        <w:pStyle w:val="Paragraphedeliste"/>
        <w:numPr>
          <w:ilvl w:val="0"/>
          <w:numId w:val="28"/>
        </w:numPr>
      </w:pPr>
      <w:r w:rsidRPr="0057718E">
        <w:t>Faire des calculs</w:t>
      </w:r>
    </w:p>
    <w:p w14:paraId="368B10A4" w14:textId="77777777" w:rsidR="00291F82" w:rsidRPr="0057718E" w:rsidRDefault="00291F82" w:rsidP="00291F82">
      <w:r w:rsidRPr="0057718E">
        <w:t xml:space="preserve">Oui, il est possible de faire des calculs simples directement dans le </w:t>
      </w:r>
      <w:proofErr w:type="spellStart"/>
      <w:r w:rsidRPr="0057718E">
        <w:t>Chatbot</w:t>
      </w:r>
      <w:proofErr w:type="spellEnd"/>
      <w:r w:rsidRPr="0057718E">
        <w:t>. Il est seulement possible des opérations avec deux membres.</w:t>
      </w:r>
    </w:p>
    <w:p w14:paraId="100A30FB" w14:textId="77777777" w:rsidR="00291F82" w:rsidRPr="0057718E" w:rsidRDefault="00291F82" w:rsidP="00291F82"/>
    <w:p w14:paraId="7205D902" w14:textId="77777777" w:rsidR="00291F82" w:rsidRPr="0057718E" w:rsidRDefault="00291F82" w:rsidP="00291F82">
      <w:pPr>
        <w:rPr>
          <w:rPrChange w:id="5395" w:author="Microsoft Office User" w:date="2025-01-28T16:29:00Z">
            <w:rPr>
              <w:lang w:val="fr-SN"/>
            </w:rPr>
          </w:rPrChange>
        </w:rPr>
      </w:pPr>
      <w:r w:rsidRPr="0057718E">
        <w:rPr>
          <w:rPrChange w:id="5396" w:author="Microsoft Office User" w:date="2025-01-28T16:29:00Z">
            <w:rPr>
              <w:lang w:val="fr-SN"/>
            </w:rPr>
          </w:rPrChange>
        </w:rPr>
        <w:t>Exemple de questions :</w:t>
      </w:r>
    </w:p>
    <w:p w14:paraId="65631B09" w14:textId="77777777" w:rsidR="00291F82" w:rsidRPr="0057718E" w:rsidRDefault="00291F82" w:rsidP="00291F82">
      <w:pPr>
        <w:rPr>
          <w:b/>
          <w:bCs/>
        </w:rPr>
      </w:pPr>
      <w:r w:rsidRPr="0057718E">
        <w:rPr>
          <w:b/>
          <w:bCs/>
        </w:rPr>
        <w:t>Calcule 45 * 98</w:t>
      </w:r>
    </w:p>
    <w:p w14:paraId="2611051C" w14:textId="77777777" w:rsidR="00291F82" w:rsidRPr="0057718E" w:rsidRDefault="00291F82" w:rsidP="00291F82">
      <w:pPr>
        <w:rPr>
          <w:b/>
          <w:bCs/>
        </w:rPr>
      </w:pPr>
      <w:r w:rsidRPr="0057718E">
        <w:rPr>
          <w:b/>
          <w:bCs/>
        </w:rPr>
        <w:t>Le résultat de 12 + 96</w:t>
      </w:r>
    </w:p>
    <w:p w14:paraId="75FDB8AB" w14:textId="77777777" w:rsidR="00291F82" w:rsidRPr="0057718E" w:rsidRDefault="00291F82" w:rsidP="00291F82">
      <w:pPr>
        <w:rPr>
          <w:b/>
          <w:bCs/>
        </w:rPr>
      </w:pPr>
      <w:r w:rsidRPr="0057718E">
        <w:rPr>
          <w:b/>
          <w:bCs/>
        </w:rPr>
        <w:t>Fait le calcul de 45 divis</w:t>
      </w:r>
      <w:r w:rsidRPr="0057718E">
        <w:rPr>
          <w:b/>
          <w:bCs/>
          <w:rPrChange w:id="5397" w:author="Microsoft Office User" w:date="2025-01-28T16:29:00Z">
            <w:rPr>
              <w:b/>
              <w:bCs/>
              <w:lang w:val="af-ZA"/>
            </w:rPr>
          </w:rPrChange>
        </w:rPr>
        <w:t>é par</w:t>
      </w:r>
      <w:r w:rsidRPr="0057718E">
        <w:rPr>
          <w:b/>
          <w:bCs/>
        </w:rPr>
        <w:t xml:space="preserve"> 89</w:t>
      </w:r>
    </w:p>
    <w:p w14:paraId="21A26C7D" w14:textId="77777777" w:rsidR="00291F82" w:rsidRPr="0057718E" w:rsidRDefault="00291F82" w:rsidP="00291F82">
      <w:pPr>
        <w:rPr>
          <w:b/>
          <w:bCs/>
        </w:rPr>
      </w:pPr>
      <w:r w:rsidRPr="0057718E">
        <w:rPr>
          <w:b/>
          <w:bCs/>
        </w:rPr>
        <w:t>Additionne 45 et 95</w:t>
      </w:r>
    </w:p>
    <w:p w14:paraId="6F28AE54" w14:textId="77777777" w:rsidR="00291F82" w:rsidRPr="0057718E" w:rsidRDefault="00291F82" w:rsidP="00291F82">
      <w:pPr>
        <w:rPr>
          <w:b/>
          <w:bCs/>
        </w:rPr>
      </w:pPr>
      <w:r w:rsidRPr="0057718E">
        <w:rPr>
          <w:b/>
          <w:bCs/>
        </w:rPr>
        <w:t>898 multiplier par 9</w:t>
      </w:r>
    </w:p>
    <w:p w14:paraId="06B4D231" w14:textId="77777777" w:rsidR="00291F82" w:rsidRPr="0057718E" w:rsidRDefault="00291F82" w:rsidP="00291F82">
      <w:pPr>
        <w:pStyle w:val="Paragraphedeliste"/>
        <w:numPr>
          <w:ilvl w:val="0"/>
          <w:numId w:val="28"/>
        </w:numPr>
      </w:pPr>
      <w:r w:rsidRPr="0057718E">
        <w:t>Les banalités</w:t>
      </w:r>
    </w:p>
    <w:p w14:paraId="61F05713" w14:textId="77777777" w:rsidR="00291F82" w:rsidRPr="0057718E" w:rsidRDefault="00291F82" w:rsidP="00291F82">
      <w:r w:rsidRPr="0057718E">
        <w:t>En plus de tout cela, il est possible de le saluer, le remercier, lui demander de l’aide ou même de dire au revoir.</w:t>
      </w:r>
    </w:p>
    <w:p w14:paraId="5C49535C" w14:textId="77777777" w:rsidR="00291F82" w:rsidRPr="0057718E" w:rsidRDefault="00291F82" w:rsidP="00291F82">
      <w:pPr>
        <w:rPr>
          <w:rPrChange w:id="5398" w:author="Microsoft Office User" w:date="2025-01-28T16:29:00Z">
            <w:rPr>
              <w:lang w:val="fr-SN"/>
            </w:rPr>
          </w:rPrChange>
        </w:rPr>
      </w:pPr>
      <w:r w:rsidRPr="0057718E">
        <w:rPr>
          <w:rPrChange w:id="5399" w:author="Microsoft Office User" w:date="2025-01-28T16:29:00Z">
            <w:rPr>
              <w:lang w:val="fr-SN"/>
            </w:rPr>
          </w:rPrChange>
        </w:rPr>
        <w:t>Exemple de formules :</w:t>
      </w:r>
    </w:p>
    <w:p w14:paraId="040FDA00" w14:textId="77777777" w:rsidR="00291F82" w:rsidRPr="0057718E" w:rsidRDefault="00291F82" w:rsidP="00291F82">
      <w:pPr>
        <w:rPr>
          <w:b/>
          <w:bCs/>
        </w:rPr>
      </w:pPr>
      <w:r w:rsidRPr="0057718E">
        <w:rPr>
          <w:b/>
          <w:bCs/>
        </w:rPr>
        <w:t>Bonjour, comment vas-tu ?</w:t>
      </w:r>
    </w:p>
    <w:p w14:paraId="6F2AE2DA" w14:textId="77777777" w:rsidR="00291F82" w:rsidRPr="0057718E" w:rsidRDefault="00291F82" w:rsidP="00291F82">
      <w:pPr>
        <w:rPr>
          <w:b/>
          <w:bCs/>
        </w:rPr>
      </w:pPr>
      <w:r w:rsidRPr="0057718E">
        <w:rPr>
          <w:b/>
          <w:bCs/>
        </w:rPr>
        <w:t>Bonsoir.</w:t>
      </w:r>
    </w:p>
    <w:p w14:paraId="5B4DAF84" w14:textId="77777777" w:rsidR="00291F82" w:rsidRPr="0057718E" w:rsidRDefault="00291F82" w:rsidP="00291F82">
      <w:pPr>
        <w:rPr>
          <w:b/>
          <w:bCs/>
        </w:rPr>
      </w:pPr>
      <w:r w:rsidRPr="0057718E">
        <w:rPr>
          <w:b/>
          <w:bCs/>
        </w:rPr>
        <w:t>Je vous remercie.</w:t>
      </w:r>
    </w:p>
    <w:p w14:paraId="4E535190" w14:textId="77777777" w:rsidR="00291F82" w:rsidRPr="0057718E" w:rsidRDefault="00291F82" w:rsidP="00291F82">
      <w:pPr>
        <w:rPr>
          <w:b/>
          <w:bCs/>
        </w:rPr>
      </w:pPr>
      <w:r w:rsidRPr="0057718E">
        <w:rPr>
          <w:b/>
          <w:bCs/>
        </w:rPr>
        <w:t>Merci beaucoup.</w:t>
      </w:r>
    </w:p>
    <w:p w14:paraId="6D6CEFC1" w14:textId="77777777" w:rsidR="00291F82" w:rsidRPr="0057718E" w:rsidRDefault="00291F82" w:rsidP="00291F82">
      <w:pPr>
        <w:rPr>
          <w:b/>
          <w:bCs/>
        </w:rPr>
      </w:pPr>
      <w:r w:rsidRPr="0057718E">
        <w:rPr>
          <w:b/>
          <w:bCs/>
        </w:rPr>
        <w:t>J’ai besoin d’aide.</w:t>
      </w:r>
    </w:p>
    <w:p w14:paraId="0736B547" w14:textId="77777777" w:rsidR="00291F82" w:rsidRPr="0057718E" w:rsidRDefault="00291F82" w:rsidP="00291F82">
      <w:pPr>
        <w:rPr>
          <w:b/>
          <w:bCs/>
        </w:rPr>
      </w:pPr>
      <w:r w:rsidRPr="0057718E">
        <w:rPr>
          <w:b/>
          <w:bCs/>
        </w:rPr>
        <w:t>Peux-tu apporter une assistance.</w:t>
      </w:r>
    </w:p>
    <w:p w14:paraId="58D52980" w14:textId="77777777" w:rsidR="00291F82" w:rsidRPr="0057718E" w:rsidRDefault="00291F82" w:rsidP="00291F82">
      <w:pPr>
        <w:rPr>
          <w:b/>
          <w:bCs/>
        </w:rPr>
      </w:pPr>
      <w:r w:rsidRPr="0057718E">
        <w:rPr>
          <w:b/>
          <w:bCs/>
        </w:rPr>
        <w:t>Au revoir.</w:t>
      </w:r>
    </w:p>
    <w:p w14:paraId="04A602FF" w14:textId="77777777" w:rsidR="00291F82" w:rsidRPr="0057718E" w:rsidRDefault="00291F82" w:rsidP="00291F82">
      <w:pPr>
        <w:rPr>
          <w:b/>
          <w:bCs/>
        </w:rPr>
      </w:pPr>
      <w:r w:rsidRPr="0057718E">
        <w:rPr>
          <w:b/>
          <w:bCs/>
        </w:rPr>
        <w:t>A la prochaine.</w:t>
      </w:r>
    </w:p>
    <w:p w14:paraId="7B300164" w14:textId="3E522B68" w:rsidR="00291F82" w:rsidRPr="0057718E" w:rsidRDefault="00291F82" w:rsidP="00291F82">
      <w:r w:rsidRPr="0057718E">
        <w:t xml:space="preserve">Voilà, nous avons fait le tour du fonctionnement du </w:t>
      </w:r>
      <w:proofErr w:type="spellStart"/>
      <w:r w:rsidRPr="0057718E">
        <w:t>Chatbot</w:t>
      </w:r>
      <w:proofErr w:type="spellEnd"/>
      <w:r w:rsidRPr="0057718E">
        <w:t xml:space="preserve">, Nous espérons que c’est clair et que le </w:t>
      </w:r>
      <w:proofErr w:type="spellStart"/>
      <w:r w:rsidRPr="0057718E">
        <w:t>Chatbot</w:t>
      </w:r>
      <w:proofErr w:type="spellEnd"/>
      <w:r w:rsidRPr="0057718E">
        <w:t xml:space="preserve"> va vous être utile.</w:t>
      </w:r>
    </w:p>
    <w:p w14:paraId="7158113D" w14:textId="5A9A56E8" w:rsidR="003813C9" w:rsidRPr="0057718E" w:rsidRDefault="003813C9" w:rsidP="00291F82"/>
    <w:p w14:paraId="6E04E4F6" w14:textId="77777777" w:rsidR="003813C9" w:rsidRPr="0057718E" w:rsidRDefault="003813C9" w:rsidP="00291F82"/>
    <w:p w14:paraId="58B55665" w14:textId="4798BEA2" w:rsidR="00291F82" w:rsidRPr="0057718E" w:rsidRDefault="00291F82" w:rsidP="00291F82">
      <w:pPr>
        <w:pStyle w:val="Paragraphedeliste"/>
        <w:numPr>
          <w:ilvl w:val="0"/>
          <w:numId w:val="27"/>
        </w:numPr>
        <w:rPr>
          <w:rPrChange w:id="5400" w:author="Microsoft Office User" w:date="2025-01-28T16:29:00Z">
            <w:rPr>
              <w:lang w:val="fr-SN"/>
            </w:rPr>
          </w:rPrChange>
        </w:rPr>
      </w:pPr>
      <w:r w:rsidRPr="0057718E">
        <w:rPr>
          <w:rPrChange w:id="5401" w:author="Microsoft Office User" w:date="2025-01-28T16:29:00Z">
            <w:rPr>
              <w:lang w:val="fr-SN"/>
            </w:rPr>
          </w:rPrChange>
        </w:rPr>
        <w:t>L’application d’analyse et de prédiction</w:t>
      </w:r>
    </w:p>
    <w:p w14:paraId="639A4C64" w14:textId="77777777" w:rsidR="006916AB" w:rsidRPr="0057718E" w:rsidRDefault="006916AB" w:rsidP="006916AB">
      <w:pPr>
        <w:rPr>
          <w:rPrChange w:id="5402" w:author="Microsoft Office User" w:date="2025-01-28T16:29:00Z">
            <w:rPr>
              <w:lang w:val="fr-SN"/>
            </w:rPr>
          </w:rPrChange>
        </w:rPr>
      </w:pPr>
      <w:r w:rsidRPr="0057718E">
        <w:rPr>
          <w:rPrChange w:id="5403" w:author="Microsoft Office User" w:date="2025-01-28T16:29:00Z">
            <w:rPr>
              <w:noProof/>
              <w:lang w:val="fr-SN"/>
            </w:rPr>
          </w:rPrChange>
        </w:rPr>
        <w:drawing>
          <wp:inline distT="0" distB="0" distL="0" distR="0" wp14:anchorId="5AD5D9A3" wp14:editId="590B2246">
            <wp:extent cx="5943600" cy="33375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31717ED5" w14:textId="77777777" w:rsidR="006916AB" w:rsidRPr="0057718E" w:rsidRDefault="006916AB" w:rsidP="006916AB">
      <w:pPr>
        <w:rPr>
          <w:rPrChange w:id="5404" w:author="Microsoft Office User" w:date="2025-01-28T16:29:00Z">
            <w:rPr>
              <w:lang w:val="fr-SN"/>
            </w:rPr>
          </w:rPrChange>
        </w:rPr>
      </w:pPr>
      <w:r w:rsidRPr="0057718E">
        <w:rPr>
          <w:rPrChange w:id="5405" w:author="Microsoft Office User" w:date="2025-01-28T16:29:00Z">
            <w:rPr>
              <w:lang w:val="fr-SN"/>
            </w:rPr>
          </w:rPrChange>
        </w:rPr>
        <w:t>Quant à l’application, on observe dans la partie principale une division en quatre parties. Il y a une partie sur le bilan, le compte de résultat, le tableau des flux de trésorerie et les actions. Les trois premières parties font les mêmes choses pour les différents états financiers.</w:t>
      </w:r>
    </w:p>
    <w:p w14:paraId="6A1B776F" w14:textId="77777777" w:rsidR="006916AB" w:rsidRPr="0057718E" w:rsidRDefault="006916AB" w:rsidP="006916AB">
      <w:pPr>
        <w:pStyle w:val="Paragraphedeliste"/>
        <w:numPr>
          <w:ilvl w:val="0"/>
          <w:numId w:val="28"/>
        </w:numPr>
        <w:rPr>
          <w:rPrChange w:id="5406" w:author="Microsoft Office User" w:date="2025-01-28T16:29:00Z">
            <w:rPr>
              <w:lang w:val="fr-SN"/>
            </w:rPr>
          </w:rPrChange>
        </w:rPr>
      </w:pPr>
      <w:r w:rsidRPr="0057718E">
        <w:rPr>
          <w:rPrChange w:id="5407" w:author="Microsoft Office User" w:date="2025-01-28T16:29:00Z">
            <w:rPr>
              <w:lang w:val="fr-SN"/>
            </w:rPr>
          </w:rPrChange>
        </w:rPr>
        <w:t>L’affichage</w:t>
      </w:r>
    </w:p>
    <w:p w14:paraId="3AC1D729" w14:textId="77777777" w:rsidR="006916AB" w:rsidRPr="0057718E" w:rsidRDefault="006916AB" w:rsidP="006916AB">
      <w:pPr>
        <w:rPr>
          <w:rPrChange w:id="5408" w:author="Microsoft Office User" w:date="2025-01-28T16:29:00Z">
            <w:rPr>
              <w:lang w:val="fr-SN"/>
            </w:rPr>
          </w:rPrChange>
        </w:rPr>
      </w:pPr>
      <w:r w:rsidRPr="0057718E">
        <w:rPr>
          <w:rPrChange w:id="5409" w:author="Microsoft Office User" w:date="2025-01-28T16:29:00Z">
            <w:rPr>
              <w:lang w:val="fr-SN"/>
            </w:rPr>
          </w:rPrChange>
        </w:rPr>
        <w:t>Prenons le bilan comme exemple : il y a d’abord un tableau et quatre boutons en bas. Le tableau affiche un bilan résumé, les quatre boutons ont les fonctions suivantes :</w:t>
      </w:r>
    </w:p>
    <w:p w14:paraId="396800B5" w14:textId="77777777" w:rsidR="006916AB" w:rsidRPr="0057718E" w:rsidRDefault="006916AB" w:rsidP="006916AB">
      <w:pPr>
        <w:pStyle w:val="Paragraphedeliste"/>
        <w:numPr>
          <w:ilvl w:val="0"/>
          <w:numId w:val="29"/>
        </w:numPr>
        <w:rPr>
          <w:rPrChange w:id="5410" w:author="Microsoft Office User" w:date="2025-01-28T16:29:00Z">
            <w:rPr>
              <w:lang w:val="fr-SN"/>
            </w:rPr>
          </w:rPrChange>
        </w:rPr>
      </w:pPr>
      <w:r w:rsidRPr="0057718E">
        <w:rPr>
          <w:rPrChange w:id="5411" w:author="Microsoft Office User" w:date="2025-01-28T16:29:00Z">
            <w:rPr>
              <w:lang w:val="fr-SN"/>
            </w:rPr>
          </w:rPrChange>
        </w:rPr>
        <w:t>Consulter le bilan en entier</w:t>
      </w:r>
    </w:p>
    <w:p w14:paraId="65EFFE29" w14:textId="77777777" w:rsidR="006916AB" w:rsidRPr="0057718E" w:rsidRDefault="006916AB" w:rsidP="006916AB">
      <w:pPr>
        <w:pStyle w:val="Paragraphedeliste"/>
        <w:numPr>
          <w:ilvl w:val="0"/>
          <w:numId w:val="29"/>
        </w:numPr>
        <w:rPr>
          <w:rPrChange w:id="5412" w:author="Microsoft Office User" w:date="2025-01-28T16:29:00Z">
            <w:rPr>
              <w:lang w:val="fr-SN"/>
            </w:rPr>
          </w:rPrChange>
        </w:rPr>
      </w:pPr>
      <w:r w:rsidRPr="0057718E">
        <w:rPr>
          <w:rPrChange w:id="5413" w:author="Microsoft Office User" w:date="2025-01-28T16:29:00Z">
            <w:rPr>
              <w:lang w:val="fr-SN"/>
            </w:rPr>
          </w:rPrChange>
        </w:rPr>
        <w:t>Modifier le bilan</w:t>
      </w:r>
    </w:p>
    <w:p w14:paraId="42F66600" w14:textId="77777777" w:rsidR="006916AB" w:rsidRPr="0057718E" w:rsidRDefault="006916AB" w:rsidP="006916AB">
      <w:pPr>
        <w:pStyle w:val="Paragraphedeliste"/>
        <w:numPr>
          <w:ilvl w:val="0"/>
          <w:numId w:val="29"/>
        </w:numPr>
        <w:rPr>
          <w:rPrChange w:id="5414" w:author="Microsoft Office User" w:date="2025-01-28T16:29:00Z">
            <w:rPr>
              <w:lang w:val="fr-SN"/>
            </w:rPr>
          </w:rPrChange>
        </w:rPr>
      </w:pPr>
      <w:r w:rsidRPr="0057718E">
        <w:rPr>
          <w:rPrChange w:id="5415" w:author="Microsoft Office User" w:date="2025-01-28T16:29:00Z">
            <w:rPr>
              <w:lang w:val="fr-SN"/>
            </w:rPr>
          </w:rPrChange>
        </w:rPr>
        <w:t>Prédire le bilan : quand vous appuyait sur ce bouton un popup va apparaitre pour vous demander le nombre d’année sur lequel vous voulez faire la prédiction.</w:t>
      </w:r>
    </w:p>
    <w:p w14:paraId="757FAF17" w14:textId="7EBB1C17" w:rsidR="006916AB" w:rsidRPr="0057718E" w:rsidRDefault="006916AB" w:rsidP="006916AB">
      <w:pPr>
        <w:pStyle w:val="Paragraphedeliste"/>
        <w:numPr>
          <w:ilvl w:val="0"/>
          <w:numId w:val="29"/>
        </w:numPr>
        <w:rPr>
          <w:rPrChange w:id="5416" w:author="Microsoft Office User" w:date="2025-01-28T16:29:00Z">
            <w:rPr>
              <w:lang w:val="fr-SN"/>
            </w:rPr>
          </w:rPrChange>
        </w:rPr>
      </w:pPr>
      <w:r w:rsidRPr="0057718E">
        <w:rPr>
          <w:rPrChange w:id="5417" w:author="Microsoft Office User" w:date="2025-01-28T16:29:00Z">
            <w:rPr>
              <w:lang w:val="fr-SN"/>
            </w:rPr>
          </w:rPrChange>
        </w:rPr>
        <w:t>Détacher : pour ouvrir une fenêtre seulement sur le bilan avec ses fonctionnalités.</w:t>
      </w:r>
    </w:p>
    <w:p w14:paraId="3E6D09AE" w14:textId="77777777" w:rsidR="006916AB" w:rsidRPr="0057718E" w:rsidRDefault="006916AB" w:rsidP="006916AB">
      <w:pPr>
        <w:pStyle w:val="Paragraphedeliste"/>
        <w:numPr>
          <w:ilvl w:val="0"/>
          <w:numId w:val="28"/>
        </w:numPr>
        <w:rPr>
          <w:rPrChange w:id="5418" w:author="Microsoft Office User" w:date="2025-01-28T16:29:00Z">
            <w:rPr>
              <w:lang w:val="fr-SN"/>
            </w:rPr>
          </w:rPrChange>
        </w:rPr>
      </w:pPr>
      <w:r w:rsidRPr="0057718E">
        <w:rPr>
          <w:rPrChange w:id="5419" w:author="Microsoft Office User" w:date="2025-01-28T16:29:00Z">
            <w:rPr>
              <w:lang w:val="fr-SN"/>
            </w:rPr>
          </w:rPrChange>
        </w:rPr>
        <w:t>Les actions</w:t>
      </w:r>
    </w:p>
    <w:p w14:paraId="781929A8" w14:textId="77777777" w:rsidR="006916AB" w:rsidRPr="0057718E" w:rsidRDefault="006916AB" w:rsidP="006916AB">
      <w:pPr>
        <w:rPr>
          <w:rPrChange w:id="5420" w:author="Microsoft Office User" w:date="2025-01-28T16:29:00Z">
            <w:rPr>
              <w:lang w:val="fr-SN"/>
            </w:rPr>
          </w:rPrChange>
        </w:rPr>
      </w:pPr>
      <w:r w:rsidRPr="0057718E">
        <w:rPr>
          <w:rPrChange w:id="5421" w:author="Microsoft Office User" w:date="2025-01-28T16:29:00Z">
            <w:rPr>
              <w:lang w:val="fr-SN"/>
            </w:rPr>
          </w:rPrChange>
        </w:rPr>
        <w:t xml:space="preserve">Ensuite pour ce qu’il s’agit de la partie des actions, il y en a trois que sont : faire une analyse simple, faire une analyse prédictive, ouvrir le </w:t>
      </w:r>
      <w:proofErr w:type="spellStart"/>
      <w:r w:rsidRPr="0057718E">
        <w:rPr>
          <w:rPrChange w:id="5422" w:author="Microsoft Office User" w:date="2025-01-28T16:29:00Z">
            <w:rPr>
              <w:lang w:val="fr-SN"/>
            </w:rPr>
          </w:rPrChange>
        </w:rPr>
        <w:t>Chatbot</w:t>
      </w:r>
      <w:proofErr w:type="spellEnd"/>
      <w:r w:rsidRPr="0057718E">
        <w:rPr>
          <w:rPrChange w:id="5423" w:author="Microsoft Office User" w:date="2025-01-28T16:29:00Z">
            <w:rPr>
              <w:lang w:val="fr-SN"/>
            </w:rPr>
          </w:rPrChange>
        </w:rPr>
        <w:t xml:space="preserve"> (dont nous avons déjà parler plus haut).</w:t>
      </w:r>
    </w:p>
    <w:p w14:paraId="785FFCE0" w14:textId="77777777" w:rsidR="006916AB" w:rsidRPr="0057718E" w:rsidRDefault="006916AB" w:rsidP="006916AB">
      <w:pPr>
        <w:rPr>
          <w:rPrChange w:id="5424" w:author="Microsoft Office User" w:date="2025-01-28T16:29:00Z">
            <w:rPr>
              <w:lang w:val="fr-SN"/>
            </w:rPr>
          </w:rPrChange>
        </w:rPr>
      </w:pPr>
      <w:r w:rsidRPr="0057718E">
        <w:rPr>
          <w:rPrChange w:id="5425" w:author="Microsoft Office User" w:date="2025-01-28T16:29:00Z">
            <w:rPr>
              <w:lang w:val="fr-SN"/>
            </w:rPr>
          </w:rPrChange>
        </w:rPr>
        <w:t>Une fois cliquée sur le bouton faire une analyse financière, une fenêtre va s’ouvrir, c’est la fenêtre de l’analyse financière qui ne sera en rien différent de celle de l’analyse financière prédictive, seulement les années de prédictions.</w:t>
      </w:r>
    </w:p>
    <w:p w14:paraId="15751E7B" w14:textId="77777777" w:rsidR="006916AB" w:rsidRPr="0057718E" w:rsidRDefault="006916AB" w:rsidP="006916AB">
      <w:pPr>
        <w:rPr>
          <w:rPrChange w:id="5426" w:author="Microsoft Office User" w:date="2025-01-28T16:29:00Z">
            <w:rPr>
              <w:lang w:val="fr-SN"/>
            </w:rPr>
          </w:rPrChange>
        </w:rPr>
      </w:pPr>
      <w:r w:rsidRPr="0057718E">
        <w:rPr>
          <w:rPrChange w:id="5427" w:author="Microsoft Office User" w:date="2025-01-28T16:29:00Z">
            <w:rPr>
              <w:noProof/>
              <w:lang w:val="fr-SN"/>
            </w:rPr>
          </w:rPrChange>
        </w:rPr>
        <w:drawing>
          <wp:inline distT="0" distB="0" distL="0" distR="0" wp14:anchorId="1B2EAC07" wp14:editId="688A3ECA">
            <wp:extent cx="5943600" cy="33375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491F06F6" w14:textId="77777777" w:rsidR="006916AB" w:rsidRPr="0057718E" w:rsidRDefault="006916AB" w:rsidP="006916AB">
      <w:pPr>
        <w:rPr>
          <w:rPrChange w:id="5428" w:author="Microsoft Office User" w:date="2025-01-28T16:29:00Z">
            <w:rPr>
              <w:lang w:val="fr-SN"/>
            </w:rPr>
          </w:rPrChange>
        </w:rPr>
      </w:pPr>
      <w:r w:rsidRPr="0057718E">
        <w:rPr>
          <w:rPrChange w:id="5429" w:author="Microsoft Office User" w:date="2025-01-28T16:29:00Z">
            <w:rPr>
              <w:lang w:val="fr-SN"/>
            </w:rPr>
          </w:rPrChange>
        </w:rPr>
        <w:t>Cette fenêtre a quatre onglets pour les différentes parties de l’analyse financières comme vous analyste financier en avez l’habitude.</w:t>
      </w:r>
    </w:p>
    <w:p w14:paraId="465AE0A3" w14:textId="77777777" w:rsidR="006916AB" w:rsidRPr="0057718E" w:rsidRDefault="006916AB" w:rsidP="006916AB">
      <w:pPr>
        <w:rPr>
          <w:rPrChange w:id="5430" w:author="Microsoft Office User" w:date="2025-01-28T16:29:00Z">
            <w:rPr>
              <w:lang w:val="fr-SN"/>
            </w:rPr>
          </w:rPrChange>
        </w:rPr>
      </w:pPr>
      <w:r w:rsidRPr="0057718E">
        <w:rPr>
          <w:rPrChange w:id="5431" w:author="Microsoft Office User" w:date="2025-01-28T16:29:00Z">
            <w:rPr>
              <w:lang w:val="fr-SN"/>
            </w:rPr>
          </w:rPrChange>
        </w:rPr>
        <w:t>La chose qui est intéressante ici, c’est que pour chaque analyse on aura la possibilité de l’exporter dans un fichier CSV (que l’on peut ouvrir avec Excel) avec le bouton associé.</w:t>
      </w:r>
    </w:p>
    <w:p w14:paraId="27689BD1" w14:textId="77777777" w:rsidR="006916AB" w:rsidRPr="0057718E" w:rsidRDefault="006916AB" w:rsidP="006916AB">
      <w:pPr>
        <w:rPr>
          <w:rPrChange w:id="5432" w:author="Microsoft Office User" w:date="2025-01-28T16:29:00Z">
            <w:rPr>
              <w:lang w:val="fr-SN"/>
            </w:rPr>
          </w:rPrChange>
        </w:rPr>
      </w:pPr>
      <w:r w:rsidRPr="0057718E">
        <w:rPr>
          <w:rPrChange w:id="5433" w:author="Microsoft Office User" w:date="2025-01-28T16:29:00Z">
            <w:rPr>
              <w:lang w:val="fr-SN"/>
            </w:rPr>
          </w:rPrChange>
        </w:rPr>
        <w:t>Comment faire l’analyse d’une nouvelle entreprise ?</w:t>
      </w:r>
    </w:p>
    <w:p w14:paraId="732E6927" w14:textId="77777777" w:rsidR="006916AB" w:rsidRPr="0057718E" w:rsidRDefault="006916AB" w:rsidP="006916AB">
      <w:pPr>
        <w:pStyle w:val="Paragraphedeliste"/>
        <w:numPr>
          <w:ilvl w:val="0"/>
          <w:numId w:val="30"/>
        </w:numPr>
        <w:rPr>
          <w:rPrChange w:id="5434" w:author="Microsoft Office User" w:date="2025-01-28T16:29:00Z">
            <w:rPr>
              <w:lang w:val="fr-SN"/>
            </w:rPr>
          </w:rPrChange>
        </w:rPr>
      </w:pPr>
      <w:r w:rsidRPr="0057718E">
        <w:rPr>
          <w:rPrChange w:id="5435" w:author="Microsoft Office User" w:date="2025-01-28T16:29:00Z">
            <w:rPr>
              <w:lang w:val="fr-SN"/>
            </w:rPr>
          </w:rPrChange>
        </w:rPr>
        <w:t xml:space="preserve">D’abord il faut appuyer sur le bouton « Nouveau fichier » qui se trouve dans le menu ou en haut </w:t>
      </w:r>
      <w:r w:rsidRPr="0057718E">
        <w:rPr>
          <w:rPrChange w:id="5436" w:author="Microsoft Office User" w:date="2025-01-28T16:29:00Z">
            <w:rPr>
              <w:lang w:val="af-ZA"/>
            </w:rPr>
          </w:rPrChange>
        </w:rPr>
        <w:t>à</w:t>
      </w:r>
      <w:r w:rsidRPr="0057718E">
        <w:rPr>
          <w:rPrChange w:id="5437" w:author="Microsoft Office User" w:date="2025-01-28T16:29:00Z">
            <w:rPr>
              <w:lang w:val="fr-SN"/>
            </w:rPr>
          </w:rPrChange>
        </w:rPr>
        <w:t xml:space="preserve"> gauche de l’application.</w:t>
      </w:r>
    </w:p>
    <w:p w14:paraId="56850144" w14:textId="77777777" w:rsidR="006916AB" w:rsidRPr="0057718E" w:rsidRDefault="006916AB" w:rsidP="006916AB">
      <w:pPr>
        <w:pStyle w:val="Paragraphedeliste"/>
        <w:numPr>
          <w:ilvl w:val="0"/>
          <w:numId w:val="30"/>
        </w:numPr>
        <w:rPr>
          <w:rPrChange w:id="5438" w:author="Microsoft Office User" w:date="2025-01-28T16:29:00Z">
            <w:rPr>
              <w:lang w:val="fr-SN"/>
            </w:rPr>
          </w:rPrChange>
        </w:rPr>
      </w:pPr>
      <w:r w:rsidRPr="0057718E">
        <w:rPr>
          <w:rPrChange w:id="5439" w:author="Microsoft Office User" w:date="2025-01-28T16:29:00Z">
            <w:rPr>
              <w:lang w:val="fr-SN"/>
            </w:rPr>
          </w:rPrChange>
        </w:rPr>
        <w:t>Ensuite il faut donnez le nom de l’entreprise</w:t>
      </w:r>
    </w:p>
    <w:p w14:paraId="478E7089" w14:textId="77777777" w:rsidR="006916AB" w:rsidRPr="0057718E" w:rsidRDefault="006916AB" w:rsidP="006916AB">
      <w:pPr>
        <w:pStyle w:val="Paragraphedeliste"/>
        <w:numPr>
          <w:ilvl w:val="0"/>
          <w:numId w:val="30"/>
        </w:numPr>
        <w:rPr>
          <w:rPrChange w:id="5440" w:author="Microsoft Office User" w:date="2025-01-28T16:29:00Z">
            <w:rPr>
              <w:lang w:val="fr-SN"/>
            </w:rPr>
          </w:rPrChange>
        </w:rPr>
      </w:pPr>
      <w:r w:rsidRPr="0057718E">
        <w:rPr>
          <w:rPrChange w:id="5441" w:author="Microsoft Office User" w:date="2025-01-28T16:29:00Z">
            <w:rPr>
              <w:lang w:val="fr-SN"/>
            </w:rPr>
          </w:rPrChange>
        </w:rPr>
        <w:t>Puis donnez la durée de l’analyse</w:t>
      </w:r>
    </w:p>
    <w:p w14:paraId="3E8001A6" w14:textId="77777777" w:rsidR="006916AB" w:rsidRPr="0057718E" w:rsidRDefault="006916AB" w:rsidP="006916AB">
      <w:pPr>
        <w:pStyle w:val="Paragraphedeliste"/>
        <w:numPr>
          <w:ilvl w:val="0"/>
          <w:numId w:val="30"/>
        </w:numPr>
        <w:rPr>
          <w:rPrChange w:id="5442" w:author="Microsoft Office User" w:date="2025-01-28T16:29:00Z">
            <w:rPr>
              <w:lang w:val="fr-SN"/>
            </w:rPr>
          </w:rPrChange>
        </w:rPr>
      </w:pPr>
      <w:proofErr w:type="spellStart"/>
      <w:r w:rsidRPr="0057718E">
        <w:rPr>
          <w:rPrChange w:id="5443" w:author="Microsoft Office User" w:date="2025-01-28T16:29:00Z">
            <w:rPr>
              <w:lang w:val="fr-SN"/>
            </w:rPr>
          </w:rPrChange>
        </w:rPr>
        <w:t>Apres</w:t>
      </w:r>
      <w:proofErr w:type="spellEnd"/>
      <w:r w:rsidRPr="0057718E">
        <w:rPr>
          <w:rPrChange w:id="5444" w:author="Microsoft Office User" w:date="2025-01-28T16:29:00Z">
            <w:rPr>
              <w:lang w:val="fr-SN"/>
            </w:rPr>
          </w:rPrChange>
        </w:rPr>
        <w:t xml:space="preserve"> l’année de début d’analyse</w:t>
      </w:r>
    </w:p>
    <w:p w14:paraId="4FCC1AE4" w14:textId="77777777" w:rsidR="006916AB" w:rsidRPr="0057718E" w:rsidRDefault="006916AB" w:rsidP="006916AB">
      <w:pPr>
        <w:pStyle w:val="Paragraphedeliste"/>
        <w:numPr>
          <w:ilvl w:val="0"/>
          <w:numId w:val="30"/>
        </w:numPr>
        <w:rPr>
          <w:rPrChange w:id="5445" w:author="Microsoft Office User" w:date="2025-01-28T16:29:00Z">
            <w:rPr>
              <w:lang w:val="fr-SN"/>
            </w:rPr>
          </w:rPrChange>
        </w:rPr>
      </w:pPr>
      <w:r w:rsidRPr="0057718E">
        <w:rPr>
          <w:rPrChange w:id="5446" w:author="Microsoft Office User" w:date="2025-01-28T16:29:00Z">
            <w:rPr>
              <w:lang w:val="fr-SN"/>
            </w:rPr>
          </w:rPrChange>
        </w:rPr>
        <w:t>Ce qui suit c’est les fichiers CSV des données des états financiers de la manière suivantes (bilan, compte de résultat, tableau des flux de trésorerie)</w:t>
      </w:r>
    </w:p>
    <w:p w14:paraId="643071A5" w14:textId="77777777" w:rsidR="006916AB" w:rsidRPr="0057718E" w:rsidRDefault="006916AB" w:rsidP="006916AB">
      <w:pPr>
        <w:pStyle w:val="Paragraphedeliste"/>
        <w:numPr>
          <w:ilvl w:val="0"/>
          <w:numId w:val="30"/>
        </w:numPr>
        <w:rPr>
          <w:rPrChange w:id="5447" w:author="Microsoft Office User" w:date="2025-01-28T16:29:00Z">
            <w:rPr>
              <w:lang w:val="fr-SN"/>
            </w:rPr>
          </w:rPrChange>
        </w:rPr>
      </w:pPr>
      <w:r w:rsidRPr="0057718E">
        <w:rPr>
          <w:rPrChange w:id="5448" w:author="Microsoft Office User" w:date="2025-01-28T16:29:00Z">
            <w:rPr>
              <w:lang w:val="fr-SN"/>
            </w:rPr>
          </w:rPrChange>
        </w:rPr>
        <w:t xml:space="preserve">C’est bon, vous êtes prêt à faire une nouvelle analyse pour une nouvelle entreprise, ici un popup va vous indiquer de ne pas le fermer, il ne faut pas le fermer. La raison est que l’analyse de l’entreprise première n’est pas fermée mais cachée. Une fois terminée avec la nouvelle vous pouvez fermer le popup et retourner </w:t>
      </w:r>
      <w:r w:rsidRPr="0057718E">
        <w:rPr>
          <w:rPrChange w:id="5449" w:author="Microsoft Office User" w:date="2025-01-28T16:29:00Z">
            <w:rPr>
              <w:lang w:val="af-ZA"/>
            </w:rPr>
          </w:rPrChange>
        </w:rPr>
        <w:t>à</w:t>
      </w:r>
      <w:r w:rsidRPr="0057718E">
        <w:t xml:space="preserve"> l’entreprise première.</w:t>
      </w:r>
    </w:p>
    <w:p w14:paraId="3184B875" w14:textId="77777777" w:rsidR="006916AB" w:rsidRPr="0057718E" w:rsidRDefault="006916AB" w:rsidP="006916AB">
      <w:pPr>
        <w:rPr>
          <w:rPrChange w:id="5450" w:author="Microsoft Office User" w:date="2025-01-28T16:29:00Z">
            <w:rPr>
              <w:lang w:val="fr-SN"/>
            </w:rPr>
          </w:rPrChange>
        </w:rPr>
      </w:pPr>
      <w:r w:rsidRPr="0057718E">
        <w:rPr>
          <w:rPrChange w:id="5451" w:author="Microsoft Office User" w:date="2025-01-28T16:29:00Z">
            <w:rPr>
              <w:lang w:val="fr-SN"/>
            </w:rPr>
          </w:rPrChange>
        </w:rPr>
        <w:t>Comment créer les fichier CSV pour les données.</w:t>
      </w:r>
    </w:p>
    <w:p w14:paraId="4BA54176" w14:textId="77777777" w:rsidR="006916AB" w:rsidRPr="0057718E" w:rsidRDefault="006916AB" w:rsidP="006916AB">
      <w:pPr>
        <w:pStyle w:val="Paragraphedeliste"/>
        <w:numPr>
          <w:ilvl w:val="0"/>
          <w:numId w:val="30"/>
        </w:numPr>
        <w:rPr>
          <w:rPrChange w:id="5452" w:author="Microsoft Office User" w:date="2025-01-28T16:29:00Z">
            <w:rPr>
              <w:lang w:val="fr-SN"/>
            </w:rPr>
          </w:rPrChange>
        </w:rPr>
      </w:pPr>
      <w:r w:rsidRPr="0057718E">
        <w:rPr>
          <w:rPrChange w:id="5453" w:author="Microsoft Office User" w:date="2025-01-28T16:29:00Z">
            <w:rPr>
              <w:lang w:val="fr-SN"/>
            </w:rPr>
          </w:rPrChange>
        </w:rPr>
        <w:t>Il faut créer trois fichiers avec l’extension CSV suivantes (bilan, compte de résultat, tableau des flux de trésorerie). Exemple bilan.csv, compte de resultat.csv, flux de tresorerie.csv.</w:t>
      </w:r>
    </w:p>
    <w:p w14:paraId="1DCD275B" w14:textId="77777777" w:rsidR="006916AB" w:rsidRPr="0057718E" w:rsidRDefault="006916AB" w:rsidP="006916AB">
      <w:pPr>
        <w:pStyle w:val="Paragraphedeliste"/>
        <w:numPr>
          <w:ilvl w:val="0"/>
          <w:numId w:val="30"/>
        </w:numPr>
        <w:rPr>
          <w:rPrChange w:id="5454" w:author="Microsoft Office User" w:date="2025-01-28T16:29:00Z">
            <w:rPr>
              <w:lang w:val="fr-SN"/>
            </w:rPr>
          </w:rPrChange>
        </w:rPr>
      </w:pPr>
      <w:r w:rsidRPr="0057718E">
        <w:rPr>
          <w:rPrChange w:id="5455" w:author="Microsoft Office User" w:date="2025-01-28T16:29:00Z">
            <w:rPr>
              <w:lang w:val="fr-SN"/>
            </w:rPr>
          </w:rPrChange>
        </w:rPr>
        <w:t>Ouvrer ce fichier avec Excel.</w:t>
      </w:r>
    </w:p>
    <w:p w14:paraId="626B9F94" w14:textId="77777777" w:rsidR="006916AB" w:rsidRPr="0057718E" w:rsidRDefault="006916AB" w:rsidP="006916AB">
      <w:pPr>
        <w:pStyle w:val="Paragraphedeliste"/>
        <w:numPr>
          <w:ilvl w:val="0"/>
          <w:numId w:val="30"/>
        </w:numPr>
        <w:rPr>
          <w:rPrChange w:id="5456" w:author="Microsoft Office User" w:date="2025-01-28T16:29:00Z">
            <w:rPr>
              <w:lang w:val="fr-SN"/>
            </w:rPr>
          </w:rPrChange>
        </w:rPr>
      </w:pPr>
      <w:r w:rsidRPr="0057718E">
        <w:rPr>
          <w:rPrChange w:id="5457" w:author="Microsoft Office User" w:date="2025-01-28T16:29:00Z">
            <w:rPr>
              <w:lang w:val="fr-SN"/>
            </w:rPr>
          </w:rPrChange>
        </w:rPr>
        <w:t>Les données doivent suivent ce format (des erreurs peuvent se produire dans le cas inverse) : les éléments en colonne et les valeurs de chaque année en dessous.</w:t>
      </w:r>
    </w:p>
    <w:tbl>
      <w:tblPr>
        <w:tblStyle w:val="Grilledutableau"/>
        <w:tblW w:w="0" w:type="auto"/>
        <w:tblLook w:val="04A0" w:firstRow="1" w:lastRow="0" w:firstColumn="1" w:lastColumn="0" w:noHBand="0" w:noVBand="1"/>
      </w:tblPr>
      <w:tblGrid>
        <w:gridCol w:w="1870"/>
        <w:gridCol w:w="1870"/>
        <w:gridCol w:w="1870"/>
        <w:gridCol w:w="1870"/>
        <w:gridCol w:w="1870"/>
      </w:tblGrid>
      <w:tr w:rsidR="006916AB" w:rsidRPr="0057718E" w14:paraId="653FFCA2" w14:textId="77777777" w:rsidTr="00EB413E">
        <w:tc>
          <w:tcPr>
            <w:tcW w:w="1870" w:type="dxa"/>
          </w:tcPr>
          <w:p w14:paraId="55D5E295" w14:textId="77777777" w:rsidR="006916AB" w:rsidRPr="0057718E" w:rsidRDefault="006916AB" w:rsidP="00EB413E">
            <w:pPr>
              <w:rPr>
                <w:rPrChange w:id="5458" w:author="Microsoft Office User" w:date="2025-01-28T16:29:00Z">
                  <w:rPr>
                    <w:lang w:val="fr-SN"/>
                  </w:rPr>
                </w:rPrChange>
              </w:rPr>
            </w:pPr>
            <w:proofErr w:type="spellStart"/>
            <w:r w:rsidRPr="0057718E">
              <w:rPr>
                <w:rPrChange w:id="5459" w:author="Microsoft Office User" w:date="2025-01-28T16:29:00Z">
                  <w:rPr>
                    <w:lang w:val="fr-SN"/>
                  </w:rPr>
                </w:rPrChange>
              </w:rPr>
              <w:t>Elément</w:t>
            </w:r>
            <w:proofErr w:type="spellEnd"/>
            <w:r w:rsidRPr="0057718E">
              <w:rPr>
                <w:rPrChange w:id="5460" w:author="Microsoft Office User" w:date="2025-01-28T16:29:00Z">
                  <w:rPr>
                    <w:lang w:val="fr-SN"/>
                  </w:rPr>
                </w:rPrChange>
              </w:rPr>
              <w:t xml:space="preserve"> 1</w:t>
            </w:r>
          </w:p>
        </w:tc>
        <w:tc>
          <w:tcPr>
            <w:tcW w:w="1870" w:type="dxa"/>
          </w:tcPr>
          <w:p w14:paraId="0962449A" w14:textId="77777777" w:rsidR="006916AB" w:rsidRPr="0057718E" w:rsidRDefault="006916AB" w:rsidP="00EB413E">
            <w:pPr>
              <w:rPr>
                <w:rPrChange w:id="5461" w:author="Microsoft Office User" w:date="2025-01-28T16:29:00Z">
                  <w:rPr>
                    <w:lang w:val="fr-SN"/>
                  </w:rPr>
                </w:rPrChange>
              </w:rPr>
            </w:pPr>
            <w:proofErr w:type="spellStart"/>
            <w:r w:rsidRPr="0057718E">
              <w:rPr>
                <w:rPrChange w:id="5462" w:author="Microsoft Office User" w:date="2025-01-28T16:29:00Z">
                  <w:rPr>
                    <w:lang w:val="fr-SN"/>
                  </w:rPr>
                </w:rPrChange>
              </w:rPr>
              <w:t>Elément</w:t>
            </w:r>
            <w:proofErr w:type="spellEnd"/>
            <w:r w:rsidRPr="0057718E">
              <w:rPr>
                <w:rPrChange w:id="5463" w:author="Microsoft Office User" w:date="2025-01-28T16:29:00Z">
                  <w:rPr>
                    <w:lang w:val="fr-SN"/>
                  </w:rPr>
                </w:rPrChange>
              </w:rPr>
              <w:t xml:space="preserve"> 2</w:t>
            </w:r>
          </w:p>
        </w:tc>
        <w:tc>
          <w:tcPr>
            <w:tcW w:w="1870" w:type="dxa"/>
          </w:tcPr>
          <w:p w14:paraId="19EE6C97" w14:textId="77777777" w:rsidR="006916AB" w:rsidRPr="0057718E" w:rsidRDefault="006916AB" w:rsidP="00EB413E">
            <w:pPr>
              <w:rPr>
                <w:rPrChange w:id="5464" w:author="Microsoft Office User" w:date="2025-01-28T16:29:00Z">
                  <w:rPr>
                    <w:lang w:val="fr-SN"/>
                  </w:rPr>
                </w:rPrChange>
              </w:rPr>
            </w:pPr>
            <w:proofErr w:type="spellStart"/>
            <w:r w:rsidRPr="0057718E">
              <w:rPr>
                <w:rPrChange w:id="5465" w:author="Microsoft Office User" w:date="2025-01-28T16:29:00Z">
                  <w:rPr>
                    <w:lang w:val="fr-SN"/>
                  </w:rPr>
                </w:rPrChange>
              </w:rPr>
              <w:t>Elément</w:t>
            </w:r>
            <w:proofErr w:type="spellEnd"/>
            <w:r w:rsidRPr="0057718E">
              <w:rPr>
                <w:rPrChange w:id="5466" w:author="Microsoft Office User" w:date="2025-01-28T16:29:00Z">
                  <w:rPr>
                    <w:lang w:val="fr-SN"/>
                  </w:rPr>
                </w:rPrChange>
              </w:rPr>
              <w:t xml:space="preserve"> 3</w:t>
            </w:r>
          </w:p>
        </w:tc>
        <w:tc>
          <w:tcPr>
            <w:tcW w:w="1870" w:type="dxa"/>
          </w:tcPr>
          <w:p w14:paraId="6AC88983" w14:textId="77777777" w:rsidR="006916AB" w:rsidRPr="0057718E" w:rsidRDefault="006916AB" w:rsidP="00EB413E">
            <w:pPr>
              <w:rPr>
                <w:rPrChange w:id="5467" w:author="Microsoft Office User" w:date="2025-01-28T16:29:00Z">
                  <w:rPr>
                    <w:lang w:val="fr-SN"/>
                  </w:rPr>
                </w:rPrChange>
              </w:rPr>
            </w:pPr>
            <w:proofErr w:type="spellStart"/>
            <w:r w:rsidRPr="0057718E">
              <w:rPr>
                <w:rPrChange w:id="5468" w:author="Microsoft Office User" w:date="2025-01-28T16:29:00Z">
                  <w:rPr>
                    <w:lang w:val="fr-SN"/>
                  </w:rPr>
                </w:rPrChange>
              </w:rPr>
              <w:t>Elément</w:t>
            </w:r>
            <w:proofErr w:type="spellEnd"/>
            <w:r w:rsidRPr="0057718E">
              <w:rPr>
                <w:rPrChange w:id="5469" w:author="Microsoft Office User" w:date="2025-01-28T16:29:00Z">
                  <w:rPr>
                    <w:lang w:val="fr-SN"/>
                  </w:rPr>
                </w:rPrChange>
              </w:rPr>
              <w:t xml:space="preserve"> 4</w:t>
            </w:r>
          </w:p>
        </w:tc>
        <w:tc>
          <w:tcPr>
            <w:tcW w:w="1870" w:type="dxa"/>
          </w:tcPr>
          <w:p w14:paraId="2A504A52" w14:textId="77777777" w:rsidR="006916AB" w:rsidRPr="0057718E" w:rsidRDefault="006916AB" w:rsidP="00EB413E">
            <w:pPr>
              <w:rPr>
                <w:b/>
                <w:bCs/>
                <w:rPrChange w:id="5470" w:author="Microsoft Office User" w:date="2025-01-28T16:29:00Z">
                  <w:rPr>
                    <w:b/>
                    <w:bCs/>
                    <w:lang w:val="fr-SN"/>
                  </w:rPr>
                </w:rPrChange>
              </w:rPr>
            </w:pPr>
            <w:proofErr w:type="spellStart"/>
            <w:r w:rsidRPr="0057718E">
              <w:rPr>
                <w:rPrChange w:id="5471" w:author="Microsoft Office User" w:date="2025-01-28T16:29:00Z">
                  <w:rPr>
                    <w:lang w:val="fr-SN"/>
                  </w:rPr>
                </w:rPrChange>
              </w:rPr>
              <w:t>Elément</w:t>
            </w:r>
            <w:proofErr w:type="spellEnd"/>
            <w:r w:rsidRPr="0057718E">
              <w:rPr>
                <w:rPrChange w:id="5472" w:author="Microsoft Office User" w:date="2025-01-28T16:29:00Z">
                  <w:rPr>
                    <w:lang w:val="fr-SN"/>
                  </w:rPr>
                </w:rPrChange>
              </w:rPr>
              <w:t xml:space="preserve"> N</w:t>
            </w:r>
          </w:p>
        </w:tc>
      </w:tr>
      <w:tr w:rsidR="006916AB" w:rsidRPr="0057718E" w14:paraId="1A94324F" w14:textId="77777777" w:rsidTr="00EB413E">
        <w:tc>
          <w:tcPr>
            <w:tcW w:w="1870" w:type="dxa"/>
          </w:tcPr>
          <w:p w14:paraId="62CBD2AD" w14:textId="77777777" w:rsidR="006916AB" w:rsidRPr="0057718E" w:rsidRDefault="006916AB" w:rsidP="00EB413E">
            <w:pPr>
              <w:rPr>
                <w:rPrChange w:id="5473" w:author="Microsoft Office User" w:date="2025-01-28T16:29:00Z">
                  <w:rPr>
                    <w:lang w:val="fr-SN"/>
                  </w:rPr>
                </w:rPrChange>
              </w:rPr>
            </w:pPr>
            <w:r w:rsidRPr="0057718E">
              <w:rPr>
                <w:rPrChange w:id="5474" w:author="Microsoft Office User" w:date="2025-01-28T16:29:00Z">
                  <w:rPr>
                    <w:lang w:val="fr-SN"/>
                  </w:rPr>
                </w:rPrChange>
              </w:rPr>
              <w:t>Valeur année 1</w:t>
            </w:r>
          </w:p>
        </w:tc>
        <w:tc>
          <w:tcPr>
            <w:tcW w:w="1870" w:type="dxa"/>
          </w:tcPr>
          <w:p w14:paraId="405E3268" w14:textId="77777777" w:rsidR="006916AB" w:rsidRPr="0057718E" w:rsidRDefault="006916AB" w:rsidP="00EB413E">
            <w:pPr>
              <w:rPr>
                <w:rPrChange w:id="5475" w:author="Microsoft Office User" w:date="2025-01-28T16:29:00Z">
                  <w:rPr>
                    <w:lang w:val="fr-SN"/>
                  </w:rPr>
                </w:rPrChange>
              </w:rPr>
            </w:pPr>
            <w:r w:rsidRPr="0057718E">
              <w:rPr>
                <w:rPrChange w:id="5476" w:author="Microsoft Office User" w:date="2025-01-28T16:29:00Z">
                  <w:rPr>
                    <w:lang w:val="fr-SN"/>
                  </w:rPr>
                </w:rPrChange>
              </w:rPr>
              <w:t>Valeur année 1</w:t>
            </w:r>
          </w:p>
        </w:tc>
        <w:tc>
          <w:tcPr>
            <w:tcW w:w="1870" w:type="dxa"/>
          </w:tcPr>
          <w:p w14:paraId="78C08769" w14:textId="77777777" w:rsidR="006916AB" w:rsidRPr="0057718E" w:rsidRDefault="006916AB" w:rsidP="00EB413E">
            <w:pPr>
              <w:rPr>
                <w:rPrChange w:id="5477" w:author="Microsoft Office User" w:date="2025-01-28T16:29:00Z">
                  <w:rPr>
                    <w:lang w:val="fr-SN"/>
                  </w:rPr>
                </w:rPrChange>
              </w:rPr>
            </w:pPr>
            <w:r w:rsidRPr="0057718E">
              <w:rPr>
                <w:rPrChange w:id="5478" w:author="Microsoft Office User" w:date="2025-01-28T16:29:00Z">
                  <w:rPr>
                    <w:lang w:val="fr-SN"/>
                  </w:rPr>
                </w:rPrChange>
              </w:rPr>
              <w:t>Valeur année 1</w:t>
            </w:r>
          </w:p>
        </w:tc>
        <w:tc>
          <w:tcPr>
            <w:tcW w:w="1870" w:type="dxa"/>
          </w:tcPr>
          <w:p w14:paraId="0D17B9DD" w14:textId="77777777" w:rsidR="006916AB" w:rsidRPr="0057718E" w:rsidRDefault="006916AB" w:rsidP="00EB413E">
            <w:pPr>
              <w:rPr>
                <w:rPrChange w:id="5479" w:author="Microsoft Office User" w:date="2025-01-28T16:29:00Z">
                  <w:rPr>
                    <w:lang w:val="fr-SN"/>
                  </w:rPr>
                </w:rPrChange>
              </w:rPr>
            </w:pPr>
            <w:r w:rsidRPr="0057718E">
              <w:rPr>
                <w:rPrChange w:id="5480" w:author="Microsoft Office User" w:date="2025-01-28T16:29:00Z">
                  <w:rPr>
                    <w:lang w:val="fr-SN"/>
                  </w:rPr>
                </w:rPrChange>
              </w:rPr>
              <w:t>Valeur année 1</w:t>
            </w:r>
          </w:p>
        </w:tc>
        <w:tc>
          <w:tcPr>
            <w:tcW w:w="1870" w:type="dxa"/>
          </w:tcPr>
          <w:p w14:paraId="62420A5B" w14:textId="77777777" w:rsidR="006916AB" w:rsidRPr="0057718E" w:rsidRDefault="006916AB" w:rsidP="00EB413E">
            <w:pPr>
              <w:rPr>
                <w:rPrChange w:id="5481" w:author="Microsoft Office User" w:date="2025-01-28T16:29:00Z">
                  <w:rPr>
                    <w:lang w:val="fr-SN"/>
                  </w:rPr>
                </w:rPrChange>
              </w:rPr>
            </w:pPr>
            <w:r w:rsidRPr="0057718E">
              <w:rPr>
                <w:rPrChange w:id="5482" w:author="Microsoft Office User" w:date="2025-01-28T16:29:00Z">
                  <w:rPr>
                    <w:lang w:val="fr-SN"/>
                  </w:rPr>
                </w:rPrChange>
              </w:rPr>
              <w:t>Valeur année 1</w:t>
            </w:r>
          </w:p>
        </w:tc>
      </w:tr>
      <w:tr w:rsidR="006916AB" w:rsidRPr="0057718E" w14:paraId="78E154B6" w14:textId="77777777" w:rsidTr="00EB413E">
        <w:tc>
          <w:tcPr>
            <w:tcW w:w="1870" w:type="dxa"/>
          </w:tcPr>
          <w:p w14:paraId="425AADBB" w14:textId="77777777" w:rsidR="006916AB" w:rsidRPr="0057718E" w:rsidRDefault="006916AB" w:rsidP="00EB413E">
            <w:pPr>
              <w:rPr>
                <w:rPrChange w:id="5483" w:author="Microsoft Office User" w:date="2025-01-28T16:29:00Z">
                  <w:rPr>
                    <w:lang w:val="fr-SN"/>
                  </w:rPr>
                </w:rPrChange>
              </w:rPr>
            </w:pPr>
            <w:r w:rsidRPr="0057718E">
              <w:rPr>
                <w:rPrChange w:id="5484" w:author="Microsoft Office User" w:date="2025-01-28T16:29:00Z">
                  <w:rPr>
                    <w:lang w:val="fr-SN"/>
                  </w:rPr>
                </w:rPrChange>
              </w:rPr>
              <w:t>Valeur année 2</w:t>
            </w:r>
          </w:p>
        </w:tc>
        <w:tc>
          <w:tcPr>
            <w:tcW w:w="1870" w:type="dxa"/>
          </w:tcPr>
          <w:p w14:paraId="2BC7BF25" w14:textId="77777777" w:rsidR="006916AB" w:rsidRPr="0057718E" w:rsidRDefault="006916AB" w:rsidP="00EB413E">
            <w:pPr>
              <w:rPr>
                <w:rPrChange w:id="5485" w:author="Microsoft Office User" w:date="2025-01-28T16:29:00Z">
                  <w:rPr>
                    <w:lang w:val="fr-SN"/>
                  </w:rPr>
                </w:rPrChange>
              </w:rPr>
            </w:pPr>
            <w:r w:rsidRPr="0057718E">
              <w:rPr>
                <w:rPrChange w:id="5486" w:author="Microsoft Office User" w:date="2025-01-28T16:29:00Z">
                  <w:rPr>
                    <w:lang w:val="fr-SN"/>
                  </w:rPr>
                </w:rPrChange>
              </w:rPr>
              <w:t>Valeur année 2</w:t>
            </w:r>
          </w:p>
        </w:tc>
        <w:tc>
          <w:tcPr>
            <w:tcW w:w="1870" w:type="dxa"/>
          </w:tcPr>
          <w:p w14:paraId="28FCAA9C" w14:textId="77777777" w:rsidR="006916AB" w:rsidRPr="0057718E" w:rsidRDefault="006916AB" w:rsidP="00EB413E">
            <w:pPr>
              <w:rPr>
                <w:rPrChange w:id="5487" w:author="Microsoft Office User" w:date="2025-01-28T16:29:00Z">
                  <w:rPr>
                    <w:lang w:val="fr-SN"/>
                  </w:rPr>
                </w:rPrChange>
              </w:rPr>
            </w:pPr>
            <w:r w:rsidRPr="0057718E">
              <w:rPr>
                <w:rPrChange w:id="5488" w:author="Microsoft Office User" w:date="2025-01-28T16:29:00Z">
                  <w:rPr>
                    <w:lang w:val="fr-SN"/>
                  </w:rPr>
                </w:rPrChange>
              </w:rPr>
              <w:t>Valeur année 2</w:t>
            </w:r>
          </w:p>
        </w:tc>
        <w:tc>
          <w:tcPr>
            <w:tcW w:w="1870" w:type="dxa"/>
          </w:tcPr>
          <w:p w14:paraId="0029F70C" w14:textId="77777777" w:rsidR="006916AB" w:rsidRPr="0057718E" w:rsidRDefault="006916AB" w:rsidP="00EB413E">
            <w:pPr>
              <w:rPr>
                <w:rPrChange w:id="5489" w:author="Microsoft Office User" w:date="2025-01-28T16:29:00Z">
                  <w:rPr>
                    <w:lang w:val="fr-SN"/>
                  </w:rPr>
                </w:rPrChange>
              </w:rPr>
            </w:pPr>
            <w:r w:rsidRPr="0057718E">
              <w:rPr>
                <w:rPrChange w:id="5490" w:author="Microsoft Office User" w:date="2025-01-28T16:29:00Z">
                  <w:rPr>
                    <w:lang w:val="fr-SN"/>
                  </w:rPr>
                </w:rPrChange>
              </w:rPr>
              <w:t>Valeur année 2</w:t>
            </w:r>
          </w:p>
        </w:tc>
        <w:tc>
          <w:tcPr>
            <w:tcW w:w="1870" w:type="dxa"/>
          </w:tcPr>
          <w:p w14:paraId="64F728B3" w14:textId="77777777" w:rsidR="006916AB" w:rsidRPr="0057718E" w:rsidRDefault="006916AB" w:rsidP="00EB413E">
            <w:pPr>
              <w:rPr>
                <w:rPrChange w:id="5491" w:author="Microsoft Office User" w:date="2025-01-28T16:29:00Z">
                  <w:rPr>
                    <w:lang w:val="fr-SN"/>
                  </w:rPr>
                </w:rPrChange>
              </w:rPr>
            </w:pPr>
            <w:r w:rsidRPr="0057718E">
              <w:rPr>
                <w:rPrChange w:id="5492" w:author="Microsoft Office User" w:date="2025-01-28T16:29:00Z">
                  <w:rPr>
                    <w:lang w:val="fr-SN"/>
                  </w:rPr>
                </w:rPrChange>
              </w:rPr>
              <w:t>Valeur année 2</w:t>
            </w:r>
          </w:p>
        </w:tc>
      </w:tr>
      <w:tr w:rsidR="006916AB" w:rsidRPr="0057718E" w14:paraId="002DE92F" w14:textId="77777777" w:rsidTr="00EB413E">
        <w:tc>
          <w:tcPr>
            <w:tcW w:w="1870" w:type="dxa"/>
          </w:tcPr>
          <w:p w14:paraId="777BB1BD" w14:textId="77777777" w:rsidR="006916AB" w:rsidRPr="0057718E" w:rsidRDefault="006916AB" w:rsidP="00EB413E">
            <w:pPr>
              <w:rPr>
                <w:rPrChange w:id="5493" w:author="Microsoft Office User" w:date="2025-01-28T16:29:00Z">
                  <w:rPr>
                    <w:lang w:val="fr-SN"/>
                  </w:rPr>
                </w:rPrChange>
              </w:rPr>
            </w:pPr>
            <w:r w:rsidRPr="0057718E">
              <w:rPr>
                <w:rPrChange w:id="5494" w:author="Microsoft Office User" w:date="2025-01-28T16:29:00Z">
                  <w:rPr>
                    <w:lang w:val="fr-SN"/>
                  </w:rPr>
                </w:rPrChange>
              </w:rPr>
              <w:t>Valeur année 3</w:t>
            </w:r>
          </w:p>
        </w:tc>
        <w:tc>
          <w:tcPr>
            <w:tcW w:w="1870" w:type="dxa"/>
          </w:tcPr>
          <w:p w14:paraId="5F5EA7F4" w14:textId="77777777" w:rsidR="006916AB" w:rsidRPr="0057718E" w:rsidRDefault="006916AB" w:rsidP="00EB413E">
            <w:pPr>
              <w:rPr>
                <w:rPrChange w:id="5495" w:author="Microsoft Office User" w:date="2025-01-28T16:29:00Z">
                  <w:rPr>
                    <w:lang w:val="fr-SN"/>
                  </w:rPr>
                </w:rPrChange>
              </w:rPr>
            </w:pPr>
            <w:r w:rsidRPr="0057718E">
              <w:rPr>
                <w:rPrChange w:id="5496" w:author="Microsoft Office User" w:date="2025-01-28T16:29:00Z">
                  <w:rPr>
                    <w:lang w:val="fr-SN"/>
                  </w:rPr>
                </w:rPrChange>
              </w:rPr>
              <w:t>Valeur année 3</w:t>
            </w:r>
          </w:p>
        </w:tc>
        <w:tc>
          <w:tcPr>
            <w:tcW w:w="1870" w:type="dxa"/>
          </w:tcPr>
          <w:p w14:paraId="4D5E2510" w14:textId="77777777" w:rsidR="006916AB" w:rsidRPr="0057718E" w:rsidRDefault="006916AB" w:rsidP="00EB413E">
            <w:pPr>
              <w:rPr>
                <w:rPrChange w:id="5497" w:author="Microsoft Office User" w:date="2025-01-28T16:29:00Z">
                  <w:rPr>
                    <w:lang w:val="fr-SN"/>
                  </w:rPr>
                </w:rPrChange>
              </w:rPr>
            </w:pPr>
            <w:r w:rsidRPr="0057718E">
              <w:rPr>
                <w:rPrChange w:id="5498" w:author="Microsoft Office User" w:date="2025-01-28T16:29:00Z">
                  <w:rPr>
                    <w:lang w:val="fr-SN"/>
                  </w:rPr>
                </w:rPrChange>
              </w:rPr>
              <w:t>Valeur année 3</w:t>
            </w:r>
          </w:p>
        </w:tc>
        <w:tc>
          <w:tcPr>
            <w:tcW w:w="1870" w:type="dxa"/>
          </w:tcPr>
          <w:p w14:paraId="2FC0C675" w14:textId="77777777" w:rsidR="006916AB" w:rsidRPr="0057718E" w:rsidRDefault="006916AB" w:rsidP="00EB413E">
            <w:pPr>
              <w:rPr>
                <w:rPrChange w:id="5499" w:author="Microsoft Office User" w:date="2025-01-28T16:29:00Z">
                  <w:rPr>
                    <w:lang w:val="fr-SN"/>
                  </w:rPr>
                </w:rPrChange>
              </w:rPr>
            </w:pPr>
            <w:r w:rsidRPr="0057718E">
              <w:rPr>
                <w:rPrChange w:id="5500" w:author="Microsoft Office User" w:date="2025-01-28T16:29:00Z">
                  <w:rPr>
                    <w:lang w:val="fr-SN"/>
                  </w:rPr>
                </w:rPrChange>
              </w:rPr>
              <w:t>Valeur année 3</w:t>
            </w:r>
          </w:p>
        </w:tc>
        <w:tc>
          <w:tcPr>
            <w:tcW w:w="1870" w:type="dxa"/>
          </w:tcPr>
          <w:p w14:paraId="118A42B6" w14:textId="77777777" w:rsidR="006916AB" w:rsidRPr="0057718E" w:rsidRDefault="006916AB" w:rsidP="00EB413E">
            <w:pPr>
              <w:rPr>
                <w:rPrChange w:id="5501" w:author="Microsoft Office User" w:date="2025-01-28T16:29:00Z">
                  <w:rPr>
                    <w:lang w:val="fr-SN"/>
                  </w:rPr>
                </w:rPrChange>
              </w:rPr>
            </w:pPr>
            <w:r w:rsidRPr="0057718E">
              <w:rPr>
                <w:rPrChange w:id="5502" w:author="Microsoft Office User" w:date="2025-01-28T16:29:00Z">
                  <w:rPr>
                    <w:lang w:val="fr-SN"/>
                  </w:rPr>
                </w:rPrChange>
              </w:rPr>
              <w:t>Valeur année 3</w:t>
            </w:r>
          </w:p>
        </w:tc>
      </w:tr>
      <w:tr w:rsidR="006916AB" w:rsidRPr="0057718E" w14:paraId="592B238D" w14:textId="77777777" w:rsidTr="00EB413E">
        <w:tc>
          <w:tcPr>
            <w:tcW w:w="1870" w:type="dxa"/>
          </w:tcPr>
          <w:p w14:paraId="7C5751DD" w14:textId="77777777" w:rsidR="006916AB" w:rsidRPr="0057718E" w:rsidRDefault="006916AB" w:rsidP="00EB413E">
            <w:pPr>
              <w:rPr>
                <w:rPrChange w:id="5503" w:author="Microsoft Office User" w:date="2025-01-28T16:29:00Z">
                  <w:rPr>
                    <w:lang w:val="fr-SN"/>
                  </w:rPr>
                </w:rPrChange>
              </w:rPr>
            </w:pPr>
            <w:r w:rsidRPr="0057718E">
              <w:rPr>
                <w:rPrChange w:id="5504" w:author="Microsoft Office User" w:date="2025-01-28T16:29:00Z">
                  <w:rPr>
                    <w:lang w:val="fr-SN"/>
                  </w:rPr>
                </w:rPrChange>
              </w:rPr>
              <w:t>Valeur année N</w:t>
            </w:r>
          </w:p>
        </w:tc>
        <w:tc>
          <w:tcPr>
            <w:tcW w:w="1870" w:type="dxa"/>
          </w:tcPr>
          <w:p w14:paraId="3CEC886B" w14:textId="77777777" w:rsidR="006916AB" w:rsidRPr="0057718E" w:rsidRDefault="006916AB" w:rsidP="00EB413E">
            <w:pPr>
              <w:rPr>
                <w:rPrChange w:id="5505" w:author="Microsoft Office User" w:date="2025-01-28T16:29:00Z">
                  <w:rPr>
                    <w:lang w:val="fr-SN"/>
                  </w:rPr>
                </w:rPrChange>
              </w:rPr>
            </w:pPr>
            <w:r w:rsidRPr="0057718E">
              <w:rPr>
                <w:rPrChange w:id="5506" w:author="Microsoft Office User" w:date="2025-01-28T16:29:00Z">
                  <w:rPr>
                    <w:lang w:val="fr-SN"/>
                  </w:rPr>
                </w:rPrChange>
              </w:rPr>
              <w:t>Valeur année N</w:t>
            </w:r>
          </w:p>
        </w:tc>
        <w:tc>
          <w:tcPr>
            <w:tcW w:w="1870" w:type="dxa"/>
          </w:tcPr>
          <w:p w14:paraId="593A3FC5" w14:textId="77777777" w:rsidR="006916AB" w:rsidRPr="0057718E" w:rsidRDefault="006916AB" w:rsidP="00EB413E">
            <w:pPr>
              <w:rPr>
                <w:rPrChange w:id="5507" w:author="Microsoft Office User" w:date="2025-01-28T16:29:00Z">
                  <w:rPr>
                    <w:lang w:val="fr-SN"/>
                  </w:rPr>
                </w:rPrChange>
              </w:rPr>
            </w:pPr>
            <w:r w:rsidRPr="0057718E">
              <w:rPr>
                <w:rPrChange w:id="5508" w:author="Microsoft Office User" w:date="2025-01-28T16:29:00Z">
                  <w:rPr>
                    <w:lang w:val="fr-SN"/>
                  </w:rPr>
                </w:rPrChange>
              </w:rPr>
              <w:t>Valeur année N</w:t>
            </w:r>
          </w:p>
        </w:tc>
        <w:tc>
          <w:tcPr>
            <w:tcW w:w="1870" w:type="dxa"/>
          </w:tcPr>
          <w:p w14:paraId="2AAD4CAC" w14:textId="77777777" w:rsidR="006916AB" w:rsidRPr="0057718E" w:rsidRDefault="006916AB" w:rsidP="00EB413E">
            <w:pPr>
              <w:rPr>
                <w:rPrChange w:id="5509" w:author="Microsoft Office User" w:date="2025-01-28T16:29:00Z">
                  <w:rPr>
                    <w:lang w:val="fr-SN"/>
                  </w:rPr>
                </w:rPrChange>
              </w:rPr>
            </w:pPr>
            <w:r w:rsidRPr="0057718E">
              <w:rPr>
                <w:rPrChange w:id="5510" w:author="Microsoft Office User" w:date="2025-01-28T16:29:00Z">
                  <w:rPr>
                    <w:lang w:val="fr-SN"/>
                  </w:rPr>
                </w:rPrChange>
              </w:rPr>
              <w:t>Valeur année N</w:t>
            </w:r>
          </w:p>
        </w:tc>
        <w:tc>
          <w:tcPr>
            <w:tcW w:w="1870" w:type="dxa"/>
          </w:tcPr>
          <w:p w14:paraId="55632FBC" w14:textId="77777777" w:rsidR="006916AB" w:rsidRPr="0057718E" w:rsidRDefault="006916AB" w:rsidP="00EB413E">
            <w:pPr>
              <w:rPr>
                <w:rPrChange w:id="5511" w:author="Microsoft Office User" w:date="2025-01-28T16:29:00Z">
                  <w:rPr>
                    <w:lang w:val="fr-SN"/>
                  </w:rPr>
                </w:rPrChange>
              </w:rPr>
            </w:pPr>
            <w:r w:rsidRPr="0057718E">
              <w:rPr>
                <w:rPrChange w:id="5512" w:author="Microsoft Office User" w:date="2025-01-28T16:29:00Z">
                  <w:rPr>
                    <w:lang w:val="fr-SN"/>
                  </w:rPr>
                </w:rPrChange>
              </w:rPr>
              <w:t>Valeur année N</w:t>
            </w:r>
          </w:p>
        </w:tc>
      </w:tr>
    </w:tbl>
    <w:p w14:paraId="66FFB369" w14:textId="77777777" w:rsidR="006916AB" w:rsidRPr="0057718E" w:rsidRDefault="006916AB" w:rsidP="006916AB">
      <w:pPr>
        <w:jc w:val="center"/>
        <w:rPr>
          <w:rPrChange w:id="5513" w:author="Microsoft Office User" w:date="2025-01-28T16:29:00Z">
            <w:rPr>
              <w:lang w:val="fr-SN"/>
            </w:rPr>
          </w:rPrChange>
        </w:rPr>
      </w:pPr>
    </w:p>
    <w:p w14:paraId="7A929F27" w14:textId="77777777" w:rsidR="006916AB" w:rsidRPr="0057718E" w:rsidRDefault="006916AB" w:rsidP="006916AB">
      <w:pPr>
        <w:jc w:val="left"/>
        <w:rPr>
          <w:rPrChange w:id="5514" w:author="Microsoft Office User" w:date="2025-01-28T16:29:00Z">
            <w:rPr>
              <w:lang w:val="fr-SN"/>
            </w:rPr>
          </w:rPrChange>
        </w:rPr>
      </w:pPr>
      <w:r w:rsidRPr="0057718E">
        <w:rPr>
          <w:rPrChange w:id="5515" w:author="Microsoft Office User" w:date="2025-01-28T16:29:00Z">
            <w:rPr>
              <w:lang w:val="fr-SN"/>
            </w:rPr>
          </w:rPrChange>
        </w:rPr>
        <w:t>Exemple du bilan</w:t>
      </w:r>
    </w:p>
    <w:p w14:paraId="49D633F4" w14:textId="0455ED74" w:rsidR="006916AB" w:rsidRPr="0057718E" w:rsidRDefault="006916AB" w:rsidP="006916AB">
      <w:pPr>
        <w:jc w:val="center"/>
        <w:rPr>
          <w:rPrChange w:id="5516" w:author="Microsoft Office User" w:date="2025-01-28T16:29:00Z">
            <w:rPr>
              <w:lang w:val="fr-SN"/>
            </w:rPr>
          </w:rPrChange>
        </w:rPr>
      </w:pPr>
      <w:r w:rsidRPr="0057718E">
        <w:rPr>
          <w:rPrChange w:id="5517" w:author="Microsoft Office User" w:date="2025-01-28T16:29:00Z">
            <w:rPr>
              <w:noProof/>
              <w:lang w:val="fr-SN"/>
            </w:rPr>
          </w:rPrChange>
        </w:rPr>
        <w:drawing>
          <wp:inline distT="0" distB="0" distL="0" distR="0" wp14:anchorId="1A97B8B5" wp14:editId="4995ABC1">
            <wp:extent cx="5935980" cy="8001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800100"/>
                    </a:xfrm>
                    <a:prstGeom prst="rect">
                      <a:avLst/>
                    </a:prstGeom>
                    <a:noFill/>
                    <a:ln>
                      <a:noFill/>
                    </a:ln>
                  </pic:spPr>
                </pic:pic>
              </a:graphicData>
            </a:graphic>
          </wp:inline>
        </w:drawing>
      </w:r>
    </w:p>
    <w:p w14:paraId="651D0190" w14:textId="7EDD101E" w:rsidR="009E6012" w:rsidRPr="0057718E" w:rsidRDefault="009E6012" w:rsidP="0007448E">
      <w:pPr>
        <w:rPr>
          <w:b/>
          <w:bCs/>
          <w:rPrChange w:id="5518" w:author="Microsoft Office User" w:date="2025-01-28T16:29:00Z">
            <w:rPr>
              <w:b/>
              <w:bCs/>
              <w:lang w:val="fr-SN"/>
            </w:rPr>
          </w:rPrChange>
        </w:rPr>
      </w:pPr>
      <w:r w:rsidRPr="0057718E">
        <w:rPr>
          <w:b/>
          <w:bCs/>
          <w:rPrChange w:id="5519" w:author="Microsoft Office User" w:date="2025-01-28T16:29:00Z">
            <w:rPr>
              <w:b/>
              <w:bCs/>
              <w:lang w:val="fr-SN"/>
            </w:rPr>
          </w:rPrChange>
        </w:rPr>
        <w:t>Annexe 1 : Exemple d’analyse financière sur Excel</w:t>
      </w:r>
    </w:p>
    <w:p w14:paraId="24D1E8D3" w14:textId="77777777" w:rsidR="009E6012" w:rsidRPr="0057718E" w:rsidRDefault="009E6012" w:rsidP="009E6012">
      <w:pPr>
        <w:ind w:left="720"/>
        <w:rPr>
          <w:rPrChange w:id="5520" w:author="Microsoft Office User" w:date="2025-01-28T16:29:00Z">
            <w:rPr>
              <w:lang w:val="fr-SN"/>
            </w:rPr>
          </w:rPrChange>
        </w:rPr>
      </w:pPr>
      <w:r w:rsidRPr="0057718E">
        <w:rPr>
          <w:rPrChange w:id="5521" w:author="Microsoft Office User" w:date="2025-01-28T16:29:00Z">
            <w:rPr>
              <w:lang w:val="fr-SN"/>
            </w:rPr>
          </w:rPrChange>
        </w:rPr>
        <w:t>Analyse horizontale du compte de résultat</w:t>
      </w:r>
    </w:p>
    <w:p w14:paraId="23DDB5A1" w14:textId="77777777" w:rsidR="009E6012" w:rsidRPr="0057718E" w:rsidRDefault="009E6012" w:rsidP="009E6012">
      <w:pPr>
        <w:rPr>
          <w:rPrChange w:id="5522" w:author="Microsoft Office User" w:date="2025-01-28T16:29:00Z">
            <w:rPr>
              <w:lang w:val="fr-SN"/>
            </w:rPr>
          </w:rPrChange>
        </w:rPr>
      </w:pPr>
      <w:r w:rsidRPr="0057718E">
        <w:rPr>
          <w:rFonts w:eastAsiaTheme="minorEastAsia"/>
          <w:rPrChange w:id="5523" w:author="Microsoft Office User" w:date="2025-01-28T16:29:00Z">
            <w:rPr>
              <w:rFonts w:eastAsiaTheme="minorEastAsia"/>
              <w:noProof/>
            </w:rPr>
          </w:rPrChange>
        </w:rPr>
        <w:drawing>
          <wp:inline distT="0" distB="0" distL="0" distR="0" wp14:anchorId="153A0E6C" wp14:editId="6F47F902">
            <wp:extent cx="5943600" cy="2021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21427"/>
                    </a:xfrm>
                    <a:prstGeom prst="rect">
                      <a:avLst/>
                    </a:prstGeom>
                    <a:noFill/>
                    <a:ln>
                      <a:noFill/>
                    </a:ln>
                  </pic:spPr>
                </pic:pic>
              </a:graphicData>
            </a:graphic>
          </wp:inline>
        </w:drawing>
      </w:r>
    </w:p>
    <w:p w14:paraId="0B8DA633" w14:textId="77777777" w:rsidR="009E6012" w:rsidRPr="0057718E" w:rsidRDefault="009E6012" w:rsidP="009E6012">
      <w:pPr>
        <w:ind w:left="720"/>
        <w:rPr>
          <w:rPrChange w:id="5524" w:author="Microsoft Office User" w:date="2025-01-28T16:29:00Z">
            <w:rPr>
              <w:lang w:val="fr-SN"/>
            </w:rPr>
          </w:rPrChange>
        </w:rPr>
      </w:pPr>
      <w:r w:rsidRPr="0057718E">
        <w:rPr>
          <w:rPrChange w:id="5525" w:author="Microsoft Office User" w:date="2025-01-28T16:29:00Z">
            <w:rPr>
              <w:lang w:val="fr-SN"/>
            </w:rPr>
          </w:rPrChange>
        </w:rPr>
        <w:t>Analyse verticale du bilan</w:t>
      </w:r>
    </w:p>
    <w:p w14:paraId="542DBBA8" w14:textId="77777777" w:rsidR="009E6012" w:rsidRPr="0057718E" w:rsidRDefault="009E6012" w:rsidP="009E6012">
      <w:pPr>
        <w:rPr>
          <w:rPrChange w:id="5526" w:author="Microsoft Office User" w:date="2025-01-28T16:29:00Z">
            <w:rPr>
              <w:lang w:val="fr-SN"/>
            </w:rPr>
          </w:rPrChange>
        </w:rPr>
      </w:pPr>
      <w:r w:rsidRPr="0057718E">
        <w:rPr>
          <w:rPrChange w:id="5527" w:author="Microsoft Office User" w:date="2025-01-28T16:29:00Z">
            <w:rPr>
              <w:noProof/>
            </w:rPr>
          </w:rPrChange>
        </w:rPr>
        <w:drawing>
          <wp:inline distT="0" distB="0" distL="0" distR="0" wp14:anchorId="3728AF46" wp14:editId="5CE3ABF2">
            <wp:extent cx="5943600" cy="1091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091682"/>
                    </a:xfrm>
                    <a:prstGeom prst="rect">
                      <a:avLst/>
                    </a:prstGeom>
                    <a:noFill/>
                    <a:ln>
                      <a:noFill/>
                    </a:ln>
                  </pic:spPr>
                </pic:pic>
              </a:graphicData>
            </a:graphic>
          </wp:inline>
        </w:drawing>
      </w:r>
    </w:p>
    <w:p w14:paraId="798500A8" w14:textId="77777777" w:rsidR="009E6012" w:rsidRPr="0057718E" w:rsidRDefault="009E6012" w:rsidP="009E6012">
      <w:pPr>
        <w:rPr>
          <w:rPrChange w:id="5528" w:author="Microsoft Office User" w:date="2025-01-28T16:29:00Z">
            <w:rPr>
              <w:lang w:val="fr-SN"/>
            </w:rPr>
          </w:rPrChange>
        </w:rPr>
      </w:pPr>
      <w:r w:rsidRPr="0057718E">
        <w:rPr>
          <w:rPrChange w:id="5529" w:author="Microsoft Office User" w:date="2025-01-28T16:29:00Z">
            <w:rPr>
              <w:noProof/>
            </w:rPr>
          </w:rPrChange>
        </w:rPr>
        <w:drawing>
          <wp:inline distT="0" distB="0" distL="0" distR="0" wp14:anchorId="501C47B5" wp14:editId="484A13BA">
            <wp:extent cx="5943600" cy="103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7E772B0F" w14:textId="77777777" w:rsidR="009E6012" w:rsidRPr="0057718E" w:rsidRDefault="009E6012" w:rsidP="009E6012">
      <w:pPr>
        <w:ind w:left="720"/>
        <w:rPr>
          <w:rPrChange w:id="5530" w:author="Microsoft Office User" w:date="2025-01-28T16:29:00Z">
            <w:rPr>
              <w:lang w:val="fr-SN"/>
            </w:rPr>
          </w:rPrChange>
        </w:rPr>
      </w:pPr>
      <w:r w:rsidRPr="0057718E">
        <w:rPr>
          <w:rPrChange w:id="5531" w:author="Microsoft Office User" w:date="2025-01-28T16:29:00Z">
            <w:rPr>
              <w:lang w:val="fr-SN"/>
            </w:rPr>
          </w:rPrChange>
        </w:rPr>
        <w:t>Analyse horizontale du bilan</w:t>
      </w:r>
    </w:p>
    <w:p w14:paraId="3CBBCC5F" w14:textId="77777777" w:rsidR="009E6012" w:rsidRPr="0057718E" w:rsidRDefault="009E6012" w:rsidP="009E6012">
      <w:pPr>
        <w:rPr>
          <w:rPrChange w:id="5532" w:author="Microsoft Office User" w:date="2025-01-28T16:29:00Z">
            <w:rPr>
              <w:lang w:val="fr-SN"/>
            </w:rPr>
          </w:rPrChange>
        </w:rPr>
      </w:pPr>
      <w:r w:rsidRPr="0057718E">
        <w:rPr>
          <w:rPrChange w:id="5533" w:author="Microsoft Office User" w:date="2025-01-28T16:29:00Z">
            <w:rPr>
              <w:noProof/>
            </w:rPr>
          </w:rPrChange>
        </w:rPr>
        <w:drawing>
          <wp:inline distT="0" distB="0" distL="0" distR="0" wp14:anchorId="27888988" wp14:editId="402AE2C2">
            <wp:extent cx="5943600" cy="1031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0B9C1DF9" w14:textId="77777777" w:rsidR="009E6012" w:rsidRPr="0057718E" w:rsidRDefault="009E6012" w:rsidP="009E6012">
      <w:pPr>
        <w:rPr>
          <w:rPrChange w:id="5534" w:author="Microsoft Office User" w:date="2025-01-28T16:29:00Z">
            <w:rPr>
              <w:lang w:val="fr-SN"/>
            </w:rPr>
          </w:rPrChange>
        </w:rPr>
      </w:pPr>
      <w:r w:rsidRPr="0057718E">
        <w:rPr>
          <w:rPrChange w:id="5535" w:author="Microsoft Office User" w:date="2025-01-28T16:29:00Z">
            <w:rPr>
              <w:noProof/>
            </w:rPr>
          </w:rPrChange>
        </w:rPr>
        <w:drawing>
          <wp:inline distT="0" distB="0" distL="0" distR="0" wp14:anchorId="6EA2F7D7" wp14:editId="0A2B74C2">
            <wp:extent cx="5943600" cy="57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7F369B8A" w14:textId="77777777" w:rsidR="009E6012" w:rsidRPr="0057718E" w:rsidRDefault="009E6012" w:rsidP="009E6012">
      <w:pPr>
        <w:ind w:left="720"/>
        <w:rPr>
          <w:rPrChange w:id="5536" w:author="Microsoft Office User" w:date="2025-01-28T16:29:00Z">
            <w:rPr>
              <w:lang w:val="fr-SN"/>
            </w:rPr>
          </w:rPrChange>
        </w:rPr>
      </w:pPr>
      <w:r w:rsidRPr="0057718E">
        <w:rPr>
          <w:rPrChange w:id="5537" w:author="Microsoft Office User" w:date="2025-01-28T16:29:00Z">
            <w:rPr>
              <w:lang w:val="fr-SN"/>
            </w:rPr>
          </w:rPrChange>
        </w:rPr>
        <w:t>Analyse verticale du tableau des flux de trésorerie</w:t>
      </w:r>
    </w:p>
    <w:p w14:paraId="6CFA0546" w14:textId="77777777" w:rsidR="009E6012" w:rsidRPr="0057718E" w:rsidRDefault="009E6012" w:rsidP="009E6012">
      <w:pPr>
        <w:rPr>
          <w:rPrChange w:id="5538" w:author="Microsoft Office User" w:date="2025-01-28T16:29:00Z">
            <w:rPr>
              <w:lang w:val="fr-SN"/>
            </w:rPr>
          </w:rPrChange>
        </w:rPr>
      </w:pPr>
      <w:r w:rsidRPr="0057718E">
        <w:rPr>
          <w:rPrChange w:id="5539" w:author="Microsoft Office User" w:date="2025-01-28T16:29:00Z">
            <w:rPr>
              <w:noProof/>
            </w:rPr>
          </w:rPrChange>
        </w:rPr>
        <w:drawing>
          <wp:inline distT="0" distB="0" distL="0" distR="0" wp14:anchorId="23CF615E" wp14:editId="65D71F0C">
            <wp:extent cx="5935980" cy="1005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4EA95048" w14:textId="77777777" w:rsidR="009E6012" w:rsidRPr="0057718E" w:rsidRDefault="009E6012" w:rsidP="009E6012">
      <w:pPr>
        <w:ind w:left="720"/>
        <w:rPr>
          <w:rPrChange w:id="5540" w:author="Microsoft Office User" w:date="2025-01-28T16:29:00Z">
            <w:rPr>
              <w:lang w:val="fr-SN"/>
            </w:rPr>
          </w:rPrChange>
        </w:rPr>
      </w:pPr>
      <w:r w:rsidRPr="0057718E">
        <w:rPr>
          <w:rPrChange w:id="5541" w:author="Microsoft Office User" w:date="2025-01-28T16:29:00Z">
            <w:rPr>
              <w:lang w:val="fr-SN"/>
            </w:rPr>
          </w:rPrChange>
        </w:rPr>
        <w:t>Analyse horizontale du tableau des flux de trésorerie</w:t>
      </w:r>
    </w:p>
    <w:p w14:paraId="5079ABC1" w14:textId="77777777" w:rsidR="009E6012" w:rsidRPr="0057718E" w:rsidRDefault="009E6012" w:rsidP="009E6012">
      <w:pPr>
        <w:rPr>
          <w:rPrChange w:id="5542" w:author="Microsoft Office User" w:date="2025-01-28T16:29:00Z">
            <w:rPr>
              <w:lang w:val="fr-SN"/>
            </w:rPr>
          </w:rPrChange>
        </w:rPr>
      </w:pPr>
      <w:r w:rsidRPr="0057718E">
        <w:rPr>
          <w:rPrChange w:id="5543" w:author="Microsoft Office User" w:date="2025-01-28T16:29:00Z">
            <w:rPr>
              <w:noProof/>
            </w:rPr>
          </w:rPrChange>
        </w:rPr>
        <w:drawing>
          <wp:inline distT="0" distB="0" distL="0" distR="0" wp14:anchorId="08CF0FA4" wp14:editId="0A97B8DC">
            <wp:extent cx="5943600" cy="910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910897"/>
                    </a:xfrm>
                    <a:prstGeom prst="rect">
                      <a:avLst/>
                    </a:prstGeom>
                    <a:noFill/>
                    <a:ln>
                      <a:noFill/>
                    </a:ln>
                  </pic:spPr>
                </pic:pic>
              </a:graphicData>
            </a:graphic>
          </wp:inline>
        </w:drawing>
      </w:r>
    </w:p>
    <w:p w14:paraId="66BEDD88" w14:textId="77777777" w:rsidR="009E6012" w:rsidRPr="0057718E" w:rsidRDefault="009E6012" w:rsidP="009E6012">
      <w:pPr>
        <w:ind w:left="720"/>
        <w:rPr>
          <w:rPrChange w:id="5544" w:author="Microsoft Office User" w:date="2025-01-28T16:29:00Z">
            <w:rPr>
              <w:lang w:val="fr-SN"/>
            </w:rPr>
          </w:rPrChange>
        </w:rPr>
      </w:pPr>
      <w:r w:rsidRPr="0057718E">
        <w:rPr>
          <w:rPrChange w:id="5545" w:author="Microsoft Office User" w:date="2025-01-28T16:29:00Z">
            <w:rPr>
              <w:lang w:val="fr-SN"/>
            </w:rPr>
          </w:rPrChange>
        </w:rPr>
        <w:t>Analyse du cycle de vie de l’activité</w:t>
      </w:r>
    </w:p>
    <w:p w14:paraId="595F504A" w14:textId="7144226B" w:rsidR="009E6012" w:rsidRPr="0057718E" w:rsidRDefault="009E6012" w:rsidP="0007448E">
      <w:pPr>
        <w:rPr>
          <w:rPrChange w:id="5546" w:author="Microsoft Office User" w:date="2025-01-28T16:29:00Z">
            <w:rPr>
              <w:lang w:val="fr-SN"/>
            </w:rPr>
          </w:rPrChange>
        </w:rPr>
      </w:pPr>
      <w:r w:rsidRPr="0057718E">
        <w:rPr>
          <w:rPrChange w:id="5547" w:author="Microsoft Office User" w:date="2025-01-28T16:29:00Z">
            <w:rPr>
              <w:noProof/>
            </w:rPr>
          </w:rPrChange>
        </w:rPr>
        <w:drawing>
          <wp:inline distT="0" distB="0" distL="0" distR="0" wp14:anchorId="799B7ED3" wp14:editId="5D5D599D">
            <wp:extent cx="5935980" cy="1653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38981C5F" w14:textId="77777777" w:rsidR="009E6012" w:rsidRPr="0057718E" w:rsidRDefault="009E6012" w:rsidP="009E6012">
      <w:pPr>
        <w:ind w:firstLine="720"/>
        <w:rPr>
          <w:rPrChange w:id="5548" w:author="Microsoft Office User" w:date="2025-01-28T16:29:00Z">
            <w:rPr>
              <w:lang w:val="fr-SN"/>
            </w:rPr>
          </w:rPrChange>
        </w:rPr>
      </w:pPr>
      <w:bookmarkStart w:id="5549" w:name="_Toc169700879"/>
      <w:r w:rsidRPr="0057718E">
        <w:rPr>
          <w:rPrChange w:id="5550" w:author="Microsoft Office User" w:date="2025-01-28T16:29:00Z">
            <w:rPr>
              <w:lang w:val="fr-SN"/>
            </w:rPr>
          </w:rPrChange>
        </w:rPr>
        <w:t>Analyse des équilibres financiers et la relation de trésorerie</w:t>
      </w:r>
      <w:bookmarkEnd w:id="5549"/>
    </w:p>
    <w:p w14:paraId="3E853B28" w14:textId="77777777" w:rsidR="009E6012" w:rsidRPr="0057718E" w:rsidRDefault="009E6012" w:rsidP="009E6012">
      <w:pPr>
        <w:ind w:left="720" w:firstLine="720"/>
      </w:pPr>
      <w:bookmarkStart w:id="5551" w:name="_Toc169700880"/>
      <w:r w:rsidRPr="0057718E">
        <w:t>Bilan économique</w:t>
      </w:r>
      <w:bookmarkEnd w:id="5551"/>
    </w:p>
    <w:p w14:paraId="183B54C9" w14:textId="77777777" w:rsidR="009E6012" w:rsidRPr="0057718E" w:rsidRDefault="009E6012" w:rsidP="009E6012">
      <w:r w:rsidRPr="0057718E">
        <w:rPr>
          <w:rPrChange w:id="5552" w:author="Microsoft Office User" w:date="2025-01-28T16:29:00Z">
            <w:rPr>
              <w:noProof/>
            </w:rPr>
          </w:rPrChange>
        </w:rPr>
        <w:drawing>
          <wp:inline distT="0" distB="0" distL="0" distR="0" wp14:anchorId="03DBB75B" wp14:editId="1F15E159">
            <wp:extent cx="5928360" cy="792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37306209" w14:textId="77777777" w:rsidR="009E6012" w:rsidRPr="0057718E" w:rsidRDefault="009E6012" w:rsidP="009E6012">
      <w:pPr>
        <w:ind w:left="720" w:firstLine="720"/>
      </w:pPr>
      <w:bookmarkStart w:id="5553" w:name="_Toc169700881"/>
      <w:r w:rsidRPr="0057718E">
        <w:t>Les équilibres financiers</w:t>
      </w:r>
      <w:bookmarkEnd w:id="5553"/>
    </w:p>
    <w:p w14:paraId="562DC3E4" w14:textId="77777777" w:rsidR="009E6012" w:rsidRPr="0057718E" w:rsidRDefault="009E6012" w:rsidP="009E6012">
      <w:r w:rsidRPr="0057718E">
        <w:rPr>
          <w:rPrChange w:id="5554" w:author="Microsoft Office User" w:date="2025-01-28T16:29:00Z">
            <w:rPr>
              <w:noProof/>
            </w:rPr>
          </w:rPrChange>
        </w:rPr>
        <w:drawing>
          <wp:inline distT="0" distB="0" distL="0" distR="0" wp14:anchorId="2572D6A7" wp14:editId="41A18B83">
            <wp:extent cx="59131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34C0ECC0" w14:textId="77777777" w:rsidR="009E6012" w:rsidRPr="0057718E" w:rsidRDefault="009E6012" w:rsidP="009E6012">
      <w:pPr>
        <w:ind w:left="720" w:firstLine="720"/>
      </w:pPr>
      <w:bookmarkStart w:id="5555" w:name="_Toc169700882"/>
      <w:r w:rsidRPr="0057718E">
        <w:t>La relation de trésorerie</w:t>
      </w:r>
      <w:bookmarkEnd w:id="5555"/>
    </w:p>
    <w:p w14:paraId="6847634E" w14:textId="77777777" w:rsidR="009E6012" w:rsidRPr="0057718E" w:rsidRDefault="009E6012" w:rsidP="009E6012">
      <w:r w:rsidRPr="0057718E">
        <w:rPr>
          <w:rPrChange w:id="5556" w:author="Microsoft Office User" w:date="2025-01-28T16:29:00Z">
            <w:rPr>
              <w:noProof/>
            </w:rPr>
          </w:rPrChange>
        </w:rPr>
        <w:drawing>
          <wp:inline distT="0" distB="0" distL="0" distR="0" wp14:anchorId="6D7203AE" wp14:editId="6FA78F25">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15B99436" w14:textId="77777777" w:rsidR="009E6012" w:rsidRPr="0057718E" w:rsidRDefault="009E6012" w:rsidP="009E6012">
      <w:pPr>
        <w:ind w:firstLine="720"/>
        <w:rPr>
          <w:rPrChange w:id="5557" w:author="Microsoft Office User" w:date="2025-01-28T16:29:00Z">
            <w:rPr>
              <w:lang w:val="fr-SN"/>
            </w:rPr>
          </w:rPrChange>
        </w:rPr>
      </w:pPr>
      <w:bookmarkStart w:id="5558" w:name="_Toc169700883"/>
      <w:bookmarkStart w:id="5559" w:name="_Toc169701047"/>
      <w:r w:rsidRPr="0057718E">
        <w:rPr>
          <w:rPrChange w:id="5560" w:author="Microsoft Office User" w:date="2025-01-28T16:29:00Z">
            <w:rPr>
              <w:lang w:val="fr-SN"/>
            </w:rPr>
          </w:rPrChange>
        </w:rPr>
        <w:t>Analyse tendancielle et la méthode des ratios</w:t>
      </w:r>
      <w:bookmarkEnd w:id="5558"/>
      <w:bookmarkEnd w:id="5559"/>
    </w:p>
    <w:p w14:paraId="0B778C2D" w14:textId="77777777" w:rsidR="009E6012" w:rsidRPr="0057718E" w:rsidRDefault="009E6012" w:rsidP="009E6012">
      <w:pPr>
        <w:ind w:firstLine="720"/>
        <w:rPr>
          <w:rPrChange w:id="5561" w:author="Microsoft Office User" w:date="2025-01-28T16:29:00Z">
            <w:rPr>
              <w:lang w:val="fr-SN"/>
            </w:rPr>
          </w:rPrChange>
        </w:rPr>
      </w:pPr>
      <w:bookmarkStart w:id="5562" w:name="_Toc169700884"/>
      <w:r w:rsidRPr="0057718E">
        <w:rPr>
          <w:rPrChange w:id="5563" w:author="Microsoft Office User" w:date="2025-01-28T16:29:00Z">
            <w:rPr>
              <w:lang w:val="fr-SN"/>
            </w:rPr>
          </w:rPrChange>
        </w:rPr>
        <w:t>Profitabilité</w:t>
      </w:r>
      <w:bookmarkEnd w:id="5562"/>
    </w:p>
    <w:p w14:paraId="04494270" w14:textId="77777777" w:rsidR="009E6012" w:rsidRPr="0057718E" w:rsidRDefault="009E6012" w:rsidP="009E6012">
      <w:pPr>
        <w:ind w:left="720" w:firstLine="720"/>
      </w:pPr>
      <w:r w:rsidRPr="0057718E">
        <w:t>Calcul des ratios</w:t>
      </w:r>
    </w:p>
    <w:p w14:paraId="09867CFC" w14:textId="77777777" w:rsidR="009E6012" w:rsidRPr="0057718E" w:rsidRDefault="009E6012" w:rsidP="009E6012">
      <w:r w:rsidRPr="0057718E">
        <w:rPr>
          <w:rPrChange w:id="5564" w:author="Microsoft Office User" w:date="2025-01-28T16:29:00Z">
            <w:rPr>
              <w:noProof/>
            </w:rPr>
          </w:rPrChange>
        </w:rPr>
        <w:drawing>
          <wp:inline distT="0" distB="0" distL="0" distR="0" wp14:anchorId="1B40E8AD" wp14:editId="242AF5BD">
            <wp:extent cx="59359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07758F2A" w14:textId="77777777" w:rsidR="009E6012" w:rsidRPr="0057718E" w:rsidRDefault="009E6012" w:rsidP="009E6012">
      <w:pPr>
        <w:ind w:left="720" w:firstLine="720"/>
      </w:pPr>
      <w:r w:rsidRPr="0057718E">
        <w:t>Analyse tendancielle</w:t>
      </w:r>
    </w:p>
    <w:p w14:paraId="26123B91" w14:textId="08CCC144" w:rsidR="009E6012" w:rsidRPr="0057718E" w:rsidRDefault="009E6012" w:rsidP="0011045E">
      <w:r w:rsidRPr="0057718E">
        <w:rPr>
          <w:rPrChange w:id="5565" w:author="Microsoft Office User" w:date="2025-01-28T16:29:00Z">
            <w:rPr>
              <w:noProof/>
            </w:rPr>
          </w:rPrChange>
        </w:rPr>
        <w:drawing>
          <wp:inline distT="0" distB="0" distL="0" distR="0" wp14:anchorId="1F2212AD" wp14:editId="79334778">
            <wp:extent cx="5935980" cy="617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2483FA60" w14:textId="77777777" w:rsidR="009E6012" w:rsidRPr="0057718E" w:rsidRDefault="009E6012" w:rsidP="009E6012">
      <w:pPr>
        <w:ind w:firstLine="720"/>
        <w:rPr>
          <w:rPrChange w:id="5566" w:author="Microsoft Office User" w:date="2025-01-28T16:29:00Z">
            <w:rPr>
              <w:lang w:val="fr-SN"/>
            </w:rPr>
          </w:rPrChange>
        </w:rPr>
      </w:pPr>
      <w:r w:rsidRPr="0057718E">
        <w:rPr>
          <w:rPrChange w:id="5567" w:author="Microsoft Office User" w:date="2025-01-28T16:29:00Z">
            <w:rPr>
              <w:lang w:val="fr-SN"/>
            </w:rPr>
          </w:rPrChange>
        </w:rPr>
        <w:t>Rentabilité</w:t>
      </w:r>
    </w:p>
    <w:p w14:paraId="76290066" w14:textId="77777777" w:rsidR="009E6012" w:rsidRPr="0057718E" w:rsidRDefault="009E6012" w:rsidP="009E6012">
      <w:pPr>
        <w:ind w:left="720" w:firstLine="720"/>
      </w:pPr>
      <w:r w:rsidRPr="0057718E">
        <w:t>Calcul des ratios</w:t>
      </w:r>
    </w:p>
    <w:p w14:paraId="1E014CDB" w14:textId="77777777" w:rsidR="009E6012" w:rsidRPr="0057718E" w:rsidRDefault="009E6012" w:rsidP="009E6012">
      <w:r w:rsidRPr="0057718E">
        <w:rPr>
          <w:rPrChange w:id="5568" w:author="Microsoft Office User" w:date="2025-01-28T16:29:00Z">
            <w:rPr>
              <w:noProof/>
            </w:rPr>
          </w:rPrChange>
        </w:rPr>
        <w:drawing>
          <wp:inline distT="0" distB="0" distL="0" distR="0" wp14:anchorId="769FA5F7" wp14:editId="65AEEDE3">
            <wp:extent cx="5905500" cy="50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32EE3484" w14:textId="77777777" w:rsidR="009E6012" w:rsidRPr="0057718E" w:rsidRDefault="009E6012" w:rsidP="009E6012">
      <w:r w:rsidRPr="0057718E">
        <w:rPr>
          <w:rPrChange w:id="5569" w:author="Microsoft Office User" w:date="2025-01-28T16:29:00Z">
            <w:rPr>
              <w:noProof/>
            </w:rPr>
          </w:rPrChange>
        </w:rPr>
        <w:drawing>
          <wp:inline distT="0" distB="0" distL="0" distR="0" wp14:anchorId="02E912BB" wp14:editId="553F1222">
            <wp:extent cx="594360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77618650" w14:textId="77777777" w:rsidR="009E6012" w:rsidRPr="0057718E" w:rsidRDefault="009E6012" w:rsidP="009E6012">
      <w:pPr>
        <w:ind w:left="720" w:firstLine="720"/>
      </w:pPr>
      <w:r w:rsidRPr="0057718E">
        <w:t>Analyse tendancielle</w:t>
      </w:r>
    </w:p>
    <w:p w14:paraId="736AAD83" w14:textId="77777777" w:rsidR="009E6012" w:rsidRPr="0057718E" w:rsidRDefault="009E6012" w:rsidP="009E6012">
      <w:r w:rsidRPr="0057718E">
        <w:rPr>
          <w:rPrChange w:id="5570" w:author="Microsoft Office User" w:date="2025-01-28T16:29:00Z">
            <w:rPr>
              <w:noProof/>
            </w:rPr>
          </w:rPrChange>
        </w:rPr>
        <w:drawing>
          <wp:inline distT="0" distB="0" distL="0" distR="0" wp14:anchorId="4F30B31A" wp14:editId="1A53C157">
            <wp:extent cx="5935980" cy="594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5E8F5D92" w14:textId="77777777" w:rsidR="009E6012" w:rsidRPr="0057718E" w:rsidRDefault="009E6012" w:rsidP="009E6012">
      <w:r w:rsidRPr="0057718E">
        <w:rPr>
          <w:rPrChange w:id="5571" w:author="Microsoft Office User" w:date="2025-01-28T16:29:00Z">
            <w:rPr>
              <w:noProof/>
            </w:rPr>
          </w:rPrChange>
        </w:rPr>
        <w:drawing>
          <wp:inline distT="0" distB="0" distL="0" distR="0" wp14:anchorId="1A2CF8BB" wp14:editId="4A4ED468">
            <wp:extent cx="591312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3D0581EE" w14:textId="77777777" w:rsidR="009E6012" w:rsidRPr="0057718E" w:rsidRDefault="009E6012" w:rsidP="009E6012">
      <w:pPr>
        <w:ind w:left="720" w:firstLine="720"/>
      </w:pPr>
      <w:r w:rsidRPr="0057718E">
        <w:t>Représentation graphique</w:t>
      </w:r>
    </w:p>
    <w:p w14:paraId="175663C7" w14:textId="77777777" w:rsidR="009E6012" w:rsidRPr="0057718E" w:rsidRDefault="009E6012" w:rsidP="009E6012">
      <w:pPr>
        <w:rPr>
          <w:rPrChange w:id="5572" w:author="Microsoft Office User" w:date="2025-01-28T16:29:00Z">
            <w:rPr>
              <w:lang w:val="fr-SN"/>
            </w:rPr>
          </w:rPrChange>
        </w:rPr>
      </w:pPr>
      <w:r w:rsidRPr="0057718E">
        <w:rPr>
          <w:rPrChange w:id="5573" w:author="Microsoft Office User" w:date="2025-01-28T16:29:00Z">
            <w:rPr>
              <w:noProof/>
            </w:rPr>
          </w:rPrChange>
        </w:rPr>
        <w:drawing>
          <wp:inline distT="0" distB="0" distL="0" distR="0" wp14:anchorId="4D3775A5" wp14:editId="63A908F1">
            <wp:extent cx="5935980" cy="2065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683E7460" w14:textId="77777777" w:rsidR="009E6012" w:rsidRPr="0057718E" w:rsidRDefault="009E6012" w:rsidP="009E6012">
      <w:pPr>
        <w:rPr>
          <w:rPrChange w:id="5574" w:author="Microsoft Office User" w:date="2025-01-28T16:29:00Z">
            <w:rPr>
              <w:lang w:val="fr-SN"/>
            </w:rPr>
          </w:rPrChange>
        </w:rPr>
      </w:pPr>
      <w:r w:rsidRPr="0057718E">
        <w:rPr>
          <w:rPrChange w:id="5575" w:author="Microsoft Office User" w:date="2025-01-28T16:29:00Z">
            <w:rPr>
              <w:noProof/>
            </w:rPr>
          </w:rPrChange>
        </w:rPr>
        <w:drawing>
          <wp:inline distT="0" distB="0" distL="0" distR="0" wp14:anchorId="66C8E2C2" wp14:editId="43B02B2E">
            <wp:extent cx="5935980" cy="1897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3F0371B9" w14:textId="77777777" w:rsidR="009E6012" w:rsidRPr="0057718E" w:rsidRDefault="009E6012" w:rsidP="009E6012">
      <w:pPr>
        <w:ind w:firstLine="720"/>
        <w:rPr>
          <w:rPrChange w:id="5576" w:author="Microsoft Office User" w:date="2025-01-28T16:29:00Z">
            <w:rPr>
              <w:lang w:val="fr-SN"/>
            </w:rPr>
          </w:rPrChange>
        </w:rPr>
      </w:pPr>
      <w:r w:rsidRPr="0057718E">
        <w:rPr>
          <w:rPrChange w:id="5577" w:author="Microsoft Office User" w:date="2025-01-28T16:29:00Z">
            <w:rPr>
              <w:lang w:val="fr-SN"/>
            </w:rPr>
          </w:rPrChange>
        </w:rPr>
        <w:t>Politique comptable</w:t>
      </w:r>
    </w:p>
    <w:p w14:paraId="022EA0CD" w14:textId="77777777" w:rsidR="009E6012" w:rsidRPr="0057718E" w:rsidRDefault="009E6012" w:rsidP="009E6012">
      <w:pPr>
        <w:ind w:left="720" w:firstLine="720"/>
      </w:pPr>
      <w:r w:rsidRPr="0057718E">
        <w:t>Calcul des ratios</w:t>
      </w:r>
    </w:p>
    <w:p w14:paraId="51DB7CBD" w14:textId="77777777" w:rsidR="009E6012" w:rsidRPr="0057718E" w:rsidRDefault="009E6012" w:rsidP="009E6012">
      <w:r w:rsidRPr="0057718E">
        <w:rPr>
          <w:rPrChange w:id="5578" w:author="Microsoft Office User" w:date="2025-01-28T16:29:00Z">
            <w:rPr>
              <w:noProof/>
            </w:rPr>
          </w:rPrChange>
        </w:rPr>
        <w:drawing>
          <wp:inline distT="0" distB="0" distL="0" distR="0" wp14:anchorId="58756378" wp14:editId="2A75D1AE">
            <wp:extent cx="5920740" cy="533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6C4D3534" w14:textId="77777777" w:rsidR="009E6012" w:rsidRPr="0057718E" w:rsidRDefault="009E6012" w:rsidP="009E6012">
      <w:pPr>
        <w:ind w:left="720" w:firstLine="720"/>
      </w:pPr>
      <w:r w:rsidRPr="0057718E">
        <w:t>Analyse tendancielle</w:t>
      </w:r>
    </w:p>
    <w:p w14:paraId="68FEF4DD" w14:textId="77777777" w:rsidR="009E6012" w:rsidRPr="0057718E" w:rsidRDefault="009E6012" w:rsidP="009E6012">
      <w:r w:rsidRPr="0057718E">
        <w:rPr>
          <w:rPrChange w:id="5579" w:author="Microsoft Office User" w:date="2025-01-28T16:29:00Z">
            <w:rPr>
              <w:noProof/>
            </w:rPr>
          </w:rPrChange>
        </w:rPr>
        <w:drawing>
          <wp:inline distT="0" distB="0" distL="0" distR="0" wp14:anchorId="04F9C6F2" wp14:editId="7D51F75F">
            <wp:extent cx="5920740" cy="57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1804AE8F" w14:textId="77777777" w:rsidR="009E6012" w:rsidRPr="0057718E" w:rsidRDefault="009E6012" w:rsidP="009E6012">
      <w:pPr>
        <w:ind w:left="720" w:firstLine="720"/>
      </w:pPr>
      <w:r w:rsidRPr="0057718E">
        <w:t>Représentation graphique</w:t>
      </w:r>
    </w:p>
    <w:p w14:paraId="06A9697D" w14:textId="77777777" w:rsidR="009E6012" w:rsidRPr="0057718E" w:rsidRDefault="009E6012" w:rsidP="009E6012">
      <w:pPr>
        <w:rPr>
          <w:rPrChange w:id="5580" w:author="Microsoft Office User" w:date="2025-01-28T16:29:00Z">
            <w:rPr>
              <w:lang w:val="fr-SN"/>
            </w:rPr>
          </w:rPrChange>
        </w:rPr>
      </w:pPr>
      <w:r w:rsidRPr="0057718E">
        <w:rPr>
          <w:rPrChange w:id="5581" w:author="Microsoft Office User" w:date="2025-01-28T16:29:00Z">
            <w:rPr>
              <w:noProof/>
            </w:rPr>
          </w:rPrChange>
        </w:rPr>
        <w:drawing>
          <wp:inline distT="0" distB="0" distL="0" distR="0" wp14:anchorId="4C8BDFF6" wp14:editId="2D1BC24D">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2C40831A" w14:textId="77777777" w:rsidR="009E6012" w:rsidRPr="0057718E" w:rsidRDefault="009E6012" w:rsidP="009E6012">
      <w:pPr>
        <w:ind w:firstLine="720"/>
        <w:rPr>
          <w:rPrChange w:id="5582" w:author="Microsoft Office User" w:date="2025-01-28T16:29:00Z">
            <w:rPr>
              <w:lang w:val="fr-SN"/>
            </w:rPr>
          </w:rPrChange>
        </w:rPr>
      </w:pPr>
      <w:r w:rsidRPr="0057718E">
        <w:rPr>
          <w:rPrChange w:id="5583" w:author="Microsoft Office User" w:date="2025-01-28T16:29:00Z">
            <w:rPr>
              <w:lang w:val="fr-SN"/>
            </w:rPr>
          </w:rPrChange>
        </w:rPr>
        <w:t>Liquidité</w:t>
      </w:r>
    </w:p>
    <w:p w14:paraId="41F25A1B" w14:textId="77777777" w:rsidR="009E6012" w:rsidRPr="0057718E" w:rsidRDefault="009E6012" w:rsidP="009E6012">
      <w:pPr>
        <w:ind w:left="720" w:firstLine="720"/>
      </w:pPr>
      <w:r w:rsidRPr="0057718E">
        <w:t>Calcul des ratios</w:t>
      </w:r>
    </w:p>
    <w:p w14:paraId="09779999" w14:textId="77777777" w:rsidR="009E6012" w:rsidRPr="0057718E" w:rsidRDefault="009E6012" w:rsidP="009E6012">
      <w:r w:rsidRPr="0057718E">
        <w:rPr>
          <w:rPrChange w:id="5584" w:author="Microsoft Office User" w:date="2025-01-28T16:29:00Z">
            <w:rPr>
              <w:noProof/>
            </w:rPr>
          </w:rPrChange>
        </w:rPr>
        <w:drawing>
          <wp:inline distT="0" distB="0" distL="0" distR="0" wp14:anchorId="1CF9C6F6" wp14:editId="35528DAE">
            <wp:extent cx="591312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4C4C499D" w14:textId="77777777" w:rsidR="009E6012" w:rsidRPr="0057718E" w:rsidRDefault="009E6012" w:rsidP="009E6012">
      <w:pPr>
        <w:ind w:left="720" w:firstLine="720"/>
      </w:pPr>
      <w:r w:rsidRPr="0057718E">
        <w:t>Analyse tendancielle</w:t>
      </w:r>
    </w:p>
    <w:p w14:paraId="25B0ED5E" w14:textId="77777777" w:rsidR="009E6012" w:rsidRPr="0057718E" w:rsidRDefault="009E6012" w:rsidP="009E6012">
      <w:r w:rsidRPr="0057718E">
        <w:rPr>
          <w:rPrChange w:id="5585" w:author="Microsoft Office User" w:date="2025-01-28T16:29:00Z">
            <w:rPr>
              <w:noProof/>
            </w:rPr>
          </w:rPrChange>
        </w:rPr>
        <w:drawing>
          <wp:inline distT="0" distB="0" distL="0" distR="0" wp14:anchorId="3B121C89" wp14:editId="40DD82D2">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0F8F071E" w14:textId="77777777" w:rsidR="009E6012" w:rsidRPr="0057718E" w:rsidRDefault="009E6012" w:rsidP="009E6012">
      <w:pPr>
        <w:ind w:left="720" w:firstLine="720"/>
      </w:pPr>
      <w:r w:rsidRPr="0057718E">
        <w:t>Représentation graphique</w:t>
      </w:r>
    </w:p>
    <w:p w14:paraId="7D10C6D0" w14:textId="77777777" w:rsidR="009E6012" w:rsidRPr="0057718E" w:rsidRDefault="009E6012" w:rsidP="009E6012">
      <w:pPr>
        <w:rPr>
          <w:rPrChange w:id="5586" w:author="Microsoft Office User" w:date="2025-01-28T16:29:00Z">
            <w:rPr>
              <w:lang w:val="fr-SN"/>
            </w:rPr>
          </w:rPrChange>
        </w:rPr>
      </w:pPr>
      <w:r w:rsidRPr="0057718E">
        <w:rPr>
          <w:rPrChange w:id="5587" w:author="Microsoft Office User" w:date="2025-01-28T16:29:00Z">
            <w:rPr>
              <w:noProof/>
            </w:rPr>
          </w:rPrChange>
        </w:rPr>
        <w:drawing>
          <wp:inline distT="0" distB="0" distL="0" distR="0" wp14:anchorId="0CF07DF8" wp14:editId="011D581B">
            <wp:extent cx="5935980" cy="1577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07A80D41" w14:textId="77777777" w:rsidR="009E6012" w:rsidRPr="0057718E" w:rsidRDefault="009E6012" w:rsidP="009E6012">
      <w:pPr>
        <w:ind w:firstLine="720"/>
        <w:rPr>
          <w:rPrChange w:id="5588" w:author="Microsoft Office User" w:date="2025-01-28T16:29:00Z">
            <w:rPr>
              <w:lang w:val="fr-SN"/>
            </w:rPr>
          </w:rPrChange>
        </w:rPr>
      </w:pPr>
      <w:bookmarkStart w:id="5589" w:name="_Toc169700916"/>
      <w:r w:rsidRPr="0057718E">
        <w:rPr>
          <w:rPrChange w:id="5590" w:author="Microsoft Office User" w:date="2025-01-28T16:29:00Z">
            <w:rPr>
              <w:lang w:val="fr-SN"/>
            </w:rPr>
          </w:rPrChange>
        </w:rPr>
        <w:t>Analyse de la probabilité de défauts</w:t>
      </w:r>
      <w:bookmarkEnd w:id="5589"/>
    </w:p>
    <w:p w14:paraId="55113B79" w14:textId="09CFB0B6" w:rsidR="009E6012" w:rsidRPr="0057718E" w:rsidRDefault="009E6012" w:rsidP="009E6012">
      <w:pPr>
        <w:pStyle w:val="Lgende"/>
        <w:keepNext/>
      </w:pPr>
      <w:bookmarkStart w:id="5591" w:name="_Toc171108411"/>
      <w:bookmarkStart w:id="5592" w:name="_Toc188724019"/>
      <w:r w:rsidRPr="0057718E">
        <w:t xml:space="preserve">Tableau </w:t>
      </w:r>
      <w:r w:rsidRPr="0057718E">
        <w:fldChar w:fldCharType="begin"/>
      </w:r>
      <w:r w:rsidRPr="0057718E">
        <w:instrText xml:space="preserve"> SEQ Tableau \* ARABIC </w:instrText>
      </w:r>
      <w:r w:rsidRPr="0057718E">
        <w:fldChar w:fldCharType="separate"/>
      </w:r>
      <w:r w:rsidR="0016411D" w:rsidRPr="0057718E">
        <w:rPr>
          <w:rPrChange w:id="5593" w:author="Microsoft Office User" w:date="2025-01-28T16:29:00Z">
            <w:rPr>
              <w:noProof/>
            </w:rPr>
          </w:rPrChange>
        </w:rPr>
        <w:t>16</w:t>
      </w:r>
      <w:r w:rsidRPr="0057718E">
        <w:fldChar w:fldCharType="end"/>
      </w:r>
      <w:r w:rsidRPr="0057718E">
        <w:t xml:space="preserve"> Ratios de probabilité de défauts</w:t>
      </w:r>
      <w:bookmarkEnd w:id="5591"/>
      <w:bookmarkEnd w:id="5592"/>
    </w:p>
    <w:tbl>
      <w:tblPr>
        <w:tblStyle w:val="Tableausimple5"/>
        <w:tblW w:w="9355" w:type="dxa"/>
        <w:tblLook w:val="04A0" w:firstRow="1" w:lastRow="0" w:firstColumn="1" w:lastColumn="0" w:noHBand="0" w:noVBand="1"/>
      </w:tblPr>
      <w:tblGrid>
        <w:gridCol w:w="6475"/>
        <w:gridCol w:w="2880"/>
      </w:tblGrid>
      <w:tr w:rsidR="009E6012" w:rsidRPr="0057718E" w14:paraId="2A82B518"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11236807" w14:textId="77777777" w:rsidR="009E6012" w:rsidRPr="0057718E" w:rsidRDefault="009E6012" w:rsidP="00EB1E5A">
            <w:pPr>
              <w:jc w:val="left"/>
            </w:pPr>
            <w:r w:rsidRPr="0057718E">
              <w:t>Ratios</w:t>
            </w:r>
          </w:p>
        </w:tc>
        <w:tc>
          <w:tcPr>
            <w:tcW w:w="2880" w:type="dxa"/>
          </w:tcPr>
          <w:p w14:paraId="165A8A92"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pPr>
            <w:r w:rsidRPr="0057718E">
              <w:t>Poids</w:t>
            </w:r>
          </w:p>
        </w:tc>
      </w:tr>
      <w:tr w:rsidR="009E6012" w:rsidRPr="0057718E" w14:paraId="2973F87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36A1A14" w14:textId="77777777" w:rsidR="009E6012" w:rsidRPr="0057718E" w:rsidRDefault="009E6012" w:rsidP="00EB1E5A">
            <m:oMathPara>
              <m:oMath>
                <m:r>
                  <w:rPr>
                    <w:rFonts w:ascii="Cambria Math" w:hAnsi="Cambria Math"/>
                  </w:rPr>
                  <m:t>Constante</m:t>
                </m:r>
              </m:oMath>
            </m:oMathPara>
          </w:p>
        </w:tc>
        <w:tc>
          <w:tcPr>
            <w:tcW w:w="2880" w:type="dxa"/>
          </w:tcPr>
          <w:p w14:paraId="48777297"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r w:rsidRPr="0057718E">
              <w:t>1</w:t>
            </w:r>
          </w:p>
        </w:tc>
      </w:tr>
      <w:tr w:rsidR="009E6012" w:rsidRPr="0057718E" w14:paraId="6D84789B" w14:textId="77777777" w:rsidTr="00EB1E5A">
        <w:tc>
          <w:tcPr>
            <w:cnfStyle w:val="001000000000" w:firstRow="0" w:lastRow="0" w:firstColumn="1" w:lastColumn="0" w:oddVBand="0" w:evenVBand="0" w:oddHBand="0" w:evenHBand="0" w:firstRowFirstColumn="0" w:firstRowLastColumn="0" w:lastRowFirstColumn="0" w:lastRowLastColumn="0"/>
            <w:tcW w:w="6475" w:type="dxa"/>
          </w:tcPr>
          <w:p w14:paraId="61103031" w14:textId="77777777" w:rsidR="009E6012" w:rsidRPr="0057718E" w:rsidRDefault="00000000" w:rsidP="00EB1E5A">
            <m:oMathPara>
              <m:oMath>
                <m:f>
                  <m:fPr>
                    <m:ctrlPr>
                      <w:rPr>
                        <w:rFonts w:ascii="Cambria Math" w:hAnsi="Cambria Math"/>
                      </w:rPr>
                    </m:ctrlPr>
                  </m:fPr>
                  <m:num>
                    <m:r>
                      <w:rPr>
                        <w:rFonts w:ascii="Cambria Math" w:hAnsi="Cambria Math"/>
                      </w:rPr>
                      <m:t>besoin de financement globale</m:t>
                    </m:r>
                  </m:num>
                  <m:den>
                    <m:r>
                      <w:rPr>
                        <w:rFonts w:ascii="Cambria Math" w:hAnsi="Cambria Math"/>
                      </w:rPr>
                      <m:t>total actifs</m:t>
                    </m:r>
                  </m:den>
                </m:f>
              </m:oMath>
            </m:oMathPara>
          </w:p>
        </w:tc>
        <w:tc>
          <w:tcPr>
            <w:tcW w:w="2880" w:type="dxa"/>
          </w:tcPr>
          <w:p w14:paraId="4515B9C4"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r w:rsidRPr="0057718E">
              <w:t>6,56</w:t>
            </w:r>
          </w:p>
        </w:tc>
      </w:tr>
      <w:tr w:rsidR="009E6012" w:rsidRPr="0057718E" w14:paraId="77D80646"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E13BB70" w14:textId="77777777" w:rsidR="009E6012" w:rsidRPr="0057718E" w:rsidRDefault="00000000" w:rsidP="00EB1E5A">
            <m:oMathPara>
              <m:oMath>
                <m:f>
                  <m:fPr>
                    <m:ctrlPr>
                      <w:rPr>
                        <w:rFonts w:ascii="Cambria Math" w:hAnsi="Cambria Math"/>
                      </w:rPr>
                    </m:ctrlPr>
                  </m:fPr>
                  <m:num>
                    <m:r>
                      <w:rPr>
                        <w:rFonts w:ascii="Cambria Math" w:hAnsi="Cambria Math"/>
                      </w:rPr>
                      <m:t xml:space="preserve">report </m:t>
                    </m:r>
                    <m:r>
                      <w:rPr>
                        <w:rFonts w:ascii="Cambria Math" w:hAnsi="Cambria Math"/>
                        <w:rPrChange w:id="5594" w:author="Microsoft Office User" w:date="2025-01-28T16:29:00Z">
                          <w:rPr>
                            <w:rFonts w:ascii="Cambria Math" w:hAnsi="Cambria Math"/>
                            <w:lang w:val="af-ZA"/>
                          </w:rPr>
                        </w:rPrChange>
                      </w:rPr>
                      <m:t>à</m:t>
                    </m:r>
                    <m:r>
                      <w:rPr>
                        <w:rFonts w:ascii="Cambria Math" w:hAnsi="Cambria Math"/>
                      </w:rPr>
                      <m:t xml:space="preserve"> nouveau</m:t>
                    </m:r>
                  </m:num>
                  <m:den>
                    <m:r>
                      <w:rPr>
                        <w:rFonts w:ascii="Cambria Math" w:hAnsi="Cambria Math"/>
                      </w:rPr>
                      <m:t>total actifs</m:t>
                    </m:r>
                  </m:den>
                </m:f>
              </m:oMath>
            </m:oMathPara>
          </w:p>
        </w:tc>
        <w:tc>
          <w:tcPr>
            <w:tcW w:w="2880" w:type="dxa"/>
          </w:tcPr>
          <w:p w14:paraId="260A652C"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r w:rsidRPr="0057718E">
              <w:t>3,26</w:t>
            </w:r>
          </w:p>
        </w:tc>
      </w:tr>
      <w:tr w:rsidR="009E6012" w:rsidRPr="0057718E" w14:paraId="37F34457" w14:textId="77777777" w:rsidTr="00EB1E5A">
        <w:tc>
          <w:tcPr>
            <w:cnfStyle w:val="001000000000" w:firstRow="0" w:lastRow="0" w:firstColumn="1" w:lastColumn="0" w:oddVBand="0" w:evenVBand="0" w:oddHBand="0" w:evenHBand="0" w:firstRowFirstColumn="0" w:firstRowLastColumn="0" w:lastRowFirstColumn="0" w:lastRowLastColumn="0"/>
            <w:tcW w:w="6475" w:type="dxa"/>
          </w:tcPr>
          <w:p w14:paraId="35759B99" w14:textId="77777777" w:rsidR="009E6012" w:rsidRPr="0057718E" w:rsidRDefault="00000000" w:rsidP="00EB1E5A">
            <m:oMathPara>
              <m:oMath>
                <m:f>
                  <m:fPr>
                    <m:ctrlPr>
                      <w:rPr>
                        <w:rFonts w:ascii="Cambria Math" w:hAnsi="Cambria Math"/>
                      </w:rPr>
                    </m:ctrlPr>
                  </m:fPr>
                  <m:num>
                    <m:r>
                      <w:rPr>
                        <w:rFonts w:ascii="Cambria Math" w:hAnsi="Cambria Math"/>
                      </w:rPr>
                      <m:t>resultat d'exploitation</m:t>
                    </m:r>
                  </m:num>
                  <m:den>
                    <m:r>
                      <w:rPr>
                        <w:rFonts w:ascii="Cambria Math" w:hAnsi="Cambria Math"/>
                      </w:rPr>
                      <m:t>total actifs</m:t>
                    </m:r>
                  </m:den>
                </m:f>
              </m:oMath>
            </m:oMathPara>
          </w:p>
        </w:tc>
        <w:tc>
          <w:tcPr>
            <w:tcW w:w="2880" w:type="dxa"/>
          </w:tcPr>
          <w:p w14:paraId="7BDF1345"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r w:rsidRPr="0057718E">
              <w:t>6,72</w:t>
            </w:r>
          </w:p>
        </w:tc>
      </w:tr>
      <w:tr w:rsidR="009E6012" w:rsidRPr="0057718E" w14:paraId="1097BB6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A918444" w14:textId="77777777" w:rsidR="009E6012" w:rsidRPr="0057718E" w:rsidRDefault="00000000" w:rsidP="00EB1E5A">
            <m:oMathPara>
              <m:oMath>
                <m:f>
                  <m:fPr>
                    <m:ctrlPr>
                      <w:rPr>
                        <w:rFonts w:ascii="Cambria Math" w:hAnsi="Cambria Math"/>
                      </w:rPr>
                    </m:ctrlPr>
                  </m:fPr>
                  <m:num>
                    <m:r>
                      <w:rPr>
                        <w:rFonts w:ascii="Cambria Math" w:hAnsi="Cambria Math"/>
                      </w:rPr>
                      <m:t>capitalisation boursiere</m:t>
                    </m:r>
                  </m:num>
                  <m:den>
                    <m:r>
                      <w:rPr>
                        <w:rFonts w:ascii="Cambria Math" w:hAnsi="Cambria Math"/>
                      </w:rPr>
                      <m:t>total actifs</m:t>
                    </m:r>
                  </m:den>
                </m:f>
              </m:oMath>
            </m:oMathPara>
          </w:p>
        </w:tc>
        <w:tc>
          <w:tcPr>
            <w:tcW w:w="2880" w:type="dxa"/>
          </w:tcPr>
          <w:p w14:paraId="0B8BE332"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r w:rsidRPr="0057718E">
              <w:t>1.05</w:t>
            </w:r>
          </w:p>
        </w:tc>
      </w:tr>
    </w:tbl>
    <w:p w14:paraId="27FC0CEC" w14:textId="77777777" w:rsidR="009E6012" w:rsidRPr="0057718E" w:rsidRDefault="009E6012" w:rsidP="009E6012">
      <w:pPr>
        <w:keepNext/>
      </w:pPr>
      <m:oMathPara>
        <m:oMath>
          <m:r>
            <w:rPr>
              <w:rFonts w:ascii="Cambria Math" w:hAnsi="Cambria Math"/>
            </w:rPr>
            <m:t>zscore=</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XiWi</m:t>
              </m:r>
            </m:e>
          </m:nary>
        </m:oMath>
      </m:oMathPara>
    </w:p>
    <w:p w14:paraId="0B88724F" w14:textId="0F4EB474" w:rsidR="009E6012" w:rsidRPr="0057718E" w:rsidRDefault="009E6012" w:rsidP="009E6012">
      <w:pPr>
        <w:pStyle w:val="Lgende"/>
        <w:jc w:val="center"/>
      </w:pPr>
      <w:bookmarkStart w:id="5595" w:name="_Toc171108459"/>
      <w:bookmarkStart w:id="5596" w:name="_Toc188724036"/>
      <w:r w:rsidRPr="0057718E">
        <w:t xml:space="preserve">Équation </w:t>
      </w:r>
      <w:r w:rsidRPr="0057718E">
        <w:fldChar w:fldCharType="begin"/>
      </w:r>
      <w:r w:rsidRPr="0057718E">
        <w:instrText xml:space="preserve"> SEQ Équation \* ARABIC </w:instrText>
      </w:r>
      <w:r w:rsidRPr="0057718E">
        <w:fldChar w:fldCharType="separate"/>
      </w:r>
      <w:r w:rsidR="0016411D" w:rsidRPr="0057718E">
        <w:rPr>
          <w:rPrChange w:id="5597" w:author="Microsoft Office User" w:date="2025-01-28T16:29:00Z">
            <w:rPr>
              <w:noProof/>
            </w:rPr>
          </w:rPrChange>
        </w:rPr>
        <w:t>13</w:t>
      </w:r>
      <w:r w:rsidRPr="0057718E">
        <w:fldChar w:fldCharType="end"/>
      </w:r>
      <w:r w:rsidRPr="0057718E">
        <w:t xml:space="preserve"> </w:t>
      </w:r>
      <w:proofErr w:type="spellStart"/>
      <w:r w:rsidRPr="0057718E">
        <w:t>Zscore</w:t>
      </w:r>
      <w:proofErr w:type="spellEnd"/>
      <w:r w:rsidRPr="0057718E">
        <w:t xml:space="preserve"> d'Altman</w:t>
      </w:r>
      <w:bookmarkEnd w:id="5595"/>
      <w:bookmarkEnd w:id="5596"/>
    </w:p>
    <w:p w14:paraId="0C95F980" w14:textId="12411422" w:rsidR="009E6012" w:rsidRPr="0057718E" w:rsidRDefault="009E6012" w:rsidP="009E6012">
      <w:pPr>
        <w:pStyle w:val="Lgende"/>
        <w:keepNext/>
      </w:pPr>
      <w:bookmarkStart w:id="5598" w:name="_Toc171108412"/>
      <w:bookmarkStart w:id="5599" w:name="_Toc188724020"/>
      <w:r w:rsidRPr="0057718E">
        <w:t xml:space="preserve">Tableau </w:t>
      </w:r>
      <w:r w:rsidRPr="0057718E">
        <w:fldChar w:fldCharType="begin"/>
      </w:r>
      <w:r w:rsidRPr="0057718E">
        <w:instrText xml:space="preserve"> SEQ Tableau \* ARABIC </w:instrText>
      </w:r>
      <w:r w:rsidRPr="0057718E">
        <w:fldChar w:fldCharType="separate"/>
      </w:r>
      <w:r w:rsidR="0016411D" w:rsidRPr="0057718E">
        <w:rPr>
          <w:rPrChange w:id="5600" w:author="Microsoft Office User" w:date="2025-01-28T16:29:00Z">
            <w:rPr>
              <w:noProof/>
            </w:rPr>
          </w:rPrChange>
        </w:rPr>
        <w:t>17</w:t>
      </w:r>
      <w:r w:rsidRPr="0057718E">
        <w:fldChar w:fldCharType="end"/>
      </w:r>
      <w:r w:rsidRPr="0057718E">
        <w:t xml:space="preserve"> Zones d'Altman</w:t>
      </w:r>
      <w:bookmarkEnd w:id="5598"/>
      <w:bookmarkEnd w:id="5599"/>
    </w:p>
    <w:tbl>
      <w:tblPr>
        <w:tblStyle w:val="Tableausimple5"/>
        <w:tblW w:w="0" w:type="auto"/>
        <w:tblLook w:val="04A0" w:firstRow="1" w:lastRow="0" w:firstColumn="1" w:lastColumn="0" w:noHBand="0" w:noVBand="1"/>
      </w:tblPr>
      <w:tblGrid>
        <w:gridCol w:w="3116"/>
        <w:gridCol w:w="3117"/>
        <w:gridCol w:w="3117"/>
      </w:tblGrid>
      <w:tr w:rsidR="009E6012" w:rsidRPr="0057718E" w14:paraId="66BA7DA2"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70914AD6" w14:textId="77777777" w:rsidR="009E6012" w:rsidRPr="0057718E" w:rsidRDefault="009E6012" w:rsidP="00EB1E5A">
            <w:proofErr w:type="spellStart"/>
            <w:r w:rsidRPr="0057718E">
              <w:t>Zscore</w:t>
            </w:r>
            <w:proofErr w:type="spellEnd"/>
          </w:p>
        </w:tc>
        <w:tc>
          <w:tcPr>
            <w:tcW w:w="3117" w:type="dxa"/>
          </w:tcPr>
          <w:p w14:paraId="10F0DB72"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pPr>
            <w:r w:rsidRPr="0057718E">
              <w:t>Rating</w:t>
            </w:r>
          </w:p>
        </w:tc>
        <w:tc>
          <w:tcPr>
            <w:tcW w:w="3117" w:type="dxa"/>
          </w:tcPr>
          <w:p w14:paraId="031F66E1"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pPr>
            <w:r w:rsidRPr="0057718E">
              <w:t>Zone</w:t>
            </w:r>
          </w:p>
        </w:tc>
      </w:tr>
      <w:tr w:rsidR="009E6012" w:rsidRPr="0057718E" w14:paraId="353904CE"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729D07" w14:textId="77777777" w:rsidR="009E6012" w:rsidRPr="0057718E" w:rsidRDefault="009E6012" w:rsidP="00EB1E5A">
            <w:r w:rsidRPr="0057718E">
              <w:t>&gt; 8,15</w:t>
            </w:r>
          </w:p>
        </w:tc>
        <w:tc>
          <w:tcPr>
            <w:tcW w:w="3117" w:type="dxa"/>
          </w:tcPr>
          <w:p w14:paraId="16FED29D"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r w:rsidRPr="0057718E">
              <w:t>AAA</w:t>
            </w:r>
          </w:p>
        </w:tc>
        <w:tc>
          <w:tcPr>
            <w:tcW w:w="3117" w:type="dxa"/>
            <w:vMerge w:val="restart"/>
            <w:vAlign w:val="center"/>
          </w:tcPr>
          <w:p w14:paraId="48E285EF" w14:textId="77777777" w:rsidR="009E6012" w:rsidRPr="0057718E" w:rsidRDefault="009E6012" w:rsidP="00EB1E5A">
            <w:pPr>
              <w:jc w:val="left"/>
              <w:cnfStyle w:val="000000100000" w:firstRow="0" w:lastRow="0" w:firstColumn="0" w:lastColumn="0" w:oddVBand="0" w:evenVBand="0" w:oddHBand="1" w:evenHBand="0" w:firstRowFirstColumn="0" w:firstRowLastColumn="0" w:lastRowFirstColumn="0" w:lastRowLastColumn="0"/>
            </w:pPr>
            <w:r w:rsidRPr="0057718E">
              <w:t>Zone de sécurité</w:t>
            </w:r>
          </w:p>
        </w:tc>
      </w:tr>
      <w:tr w:rsidR="009E6012" w:rsidRPr="0057718E" w14:paraId="6401CD81"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677A2AA6" w14:textId="77777777" w:rsidR="009E6012" w:rsidRPr="0057718E" w:rsidRDefault="009E6012" w:rsidP="00EB1E5A">
            <w:r w:rsidRPr="0057718E">
              <w:t>7,60 - 8,15</w:t>
            </w:r>
          </w:p>
        </w:tc>
        <w:tc>
          <w:tcPr>
            <w:tcW w:w="3117" w:type="dxa"/>
          </w:tcPr>
          <w:p w14:paraId="54C31E03"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r w:rsidRPr="0057718E">
              <w:t>AA+</w:t>
            </w:r>
          </w:p>
        </w:tc>
        <w:tc>
          <w:tcPr>
            <w:tcW w:w="3117" w:type="dxa"/>
            <w:vMerge/>
            <w:vAlign w:val="center"/>
          </w:tcPr>
          <w:p w14:paraId="5C632EA8" w14:textId="77777777" w:rsidR="009E6012" w:rsidRPr="0057718E" w:rsidRDefault="009E6012" w:rsidP="00EB1E5A">
            <w:pPr>
              <w:jc w:val="left"/>
              <w:cnfStyle w:val="000000000000" w:firstRow="0" w:lastRow="0" w:firstColumn="0" w:lastColumn="0" w:oddVBand="0" w:evenVBand="0" w:oddHBand="0" w:evenHBand="0" w:firstRowFirstColumn="0" w:firstRowLastColumn="0" w:lastRowFirstColumn="0" w:lastRowLastColumn="0"/>
            </w:pPr>
          </w:p>
        </w:tc>
      </w:tr>
      <w:tr w:rsidR="009E6012" w:rsidRPr="0057718E" w14:paraId="2B97FDAD"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35ABF9" w14:textId="77777777" w:rsidR="009E6012" w:rsidRPr="0057718E" w:rsidRDefault="009E6012" w:rsidP="00EB1E5A">
            <w:r w:rsidRPr="0057718E">
              <w:t>7,30 - 7,60</w:t>
            </w:r>
          </w:p>
        </w:tc>
        <w:tc>
          <w:tcPr>
            <w:tcW w:w="3117" w:type="dxa"/>
          </w:tcPr>
          <w:p w14:paraId="0A134EB2"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r w:rsidRPr="0057718E">
              <w:t>AA</w:t>
            </w:r>
          </w:p>
        </w:tc>
        <w:tc>
          <w:tcPr>
            <w:tcW w:w="3117" w:type="dxa"/>
            <w:vMerge/>
            <w:vAlign w:val="center"/>
          </w:tcPr>
          <w:p w14:paraId="21BEB0F9" w14:textId="77777777" w:rsidR="009E6012" w:rsidRPr="0057718E" w:rsidRDefault="009E6012" w:rsidP="00EB1E5A">
            <w:pPr>
              <w:jc w:val="left"/>
              <w:cnfStyle w:val="000000100000" w:firstRow="0" w:lastRow="0" w:firstColumn="0" w:lastColumn="0" w:oddVBand="0" w:evenVBand="0" w:oddHBand="1" w:evenHBand="0" w:firstRowFirstColumn="0" w:firstRowLastColumn="0" w:lastRowFirstColumn="0" w:lastRowLastColumn="0"/>
            </w:pPr>
          </w:p>
        </w:tc>
      </w:tr>
      <w:tr w:rsidR="009E6012" w:rsidRPr="0057718E" w14:paraId="15950741"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00EB98B0" w14:textId="77777777" w:rsidR="009E6012" w:rsidRPr="0057718E" w:rsidRDefault="009E6012" w:rsidP="00EB1E5A">
            <w:r w:rsidRPr="0057718E">
              <w:t>7,00 - 7,30</w:t>
            </w:r>
          </w:p>
        </w:tc>
        <w:tc>
          <w:tcPr>
            <w:tcW w:w="3117" w:type="dxa"/>
          </w:tcPr>
          <w:p w14:paraId="694D4C4F"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r w:rsidRPr="0057718E">
              <w:t>AA-</w:t>
            </w:r>
          </w:p>
        </w:tc>
        <w:tc>
          <w:tcPr>
            <w:tcW w:w="3117" w:type="dxa"/>
            <w:vMerge/>
            <w:vAlign w:val="center"/>
          </w:tcPr>
          <w:p w14:paraId="557571A1" w14:textId="77777777" w:rsidR="009E6012" w:rsidRPr="0057718E" w:rsidRDefault="009E6012" w:rsidP="00EB1E5A">
            <w:pPr>
              <w:jc w:val="left"/>
              <w:cnfStyle w:val="000000000000" w:firstRow="0" w:lastRow="0" w:firstColumn="0" w:lastColumn="0" w:oddVBand="0" w:evenVBand="0" w:oddHBand="0" w:evenHBand="0" w:firstRowFirstColumn="0" w:firstRowLastColumn="0" w:lastRowFirstColumn="0" w:lastRowLastColumn="0"/>
            </w:pPr>
          </w:p>
        </w:tc>
      </w:tr>
      <w:tr w:rsidR="009E6012" w:rsidRPr="0057718E" w14:paraId="22D13EFC"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441352" w14:textId="77777777" w:rsidR="009E6012" w:rsidRPr="0057718E" w:rsidRDefault="009E6012" w:rsidP="00EB1E5A">
            <w:r w:rsidRPr="0057718E">
              <w:t>6,85 - 7,00</w:t>
            </w:r>
          </w:p>
        </w:tc>
        <w:tc>
          <w:tcPr>
            <w:tcW w:w="3117" w:type="dxa"/>
          </w:tcPr>
          <w:p w14:paraId="7BA5E7EF"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r w:rsidRPr="0057718E">
              <w:t>A+</w:t>
            </w:r>
          </w:p>
        </w:tc>
        <w:tc>
          <w:tcPr>
            <w:tcW w:w="3117" w:type="dxa"/>
            <w:vMerge/>
            <w:vAlign w:val="center"/>
          </w:tcPr>
          <w:p w14:paraId="26BFB00A" w14:textId="77777777" w:rsidR="009E6012" w:rsidRPr="0057718E" w:rsidRDefault="009E6012" w:rsidP="00EB1E5A">
            <w:pPr>
              <w:jc w:val="left"/>
              <w:cnfStyle w:val="000000100000" w:firstRow="0" w:lastRow="0" w:firstColumn="0" w:lastColumn="0" w:oddVBand="0" w:evenVBand="0" w:oddHBand="1" w:evenHBand="0" w:firstRowFirstColumn="0" w:firstRowLastColumn="0" w:lastRowFirstColumn="0" w:lastRowLastColumn="0"/>
            </w:pPr>
          </w:p>
        </w:tc>
      </w:tr>
      <w:tr w:rsidR="009E6012" w:rsidRPr="0057718E" w14:paraId="656B31D2"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06A0ABC" w14:textId="77777777" w:rsidR="009E6012" w:rsidRPr="0057718E" w:rsidRDefault="009E6012" w:rsidP="00EB1E5A">
            <w:r w:rsidRPr="0057718E">
              <w:t>6,65 - 6,85</w:t>
            </w:r>
          </w:p>
        </w:tc>
        <w:tc>
          <w:tcPr>
            <w:tcW w:w="3117" w:type="dxa"/>
          </w:tcPr>
          <w:p w14:paraId="0F2AA930"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r w:rsidRPr="0057718E">
              <w:t>A</w:t>
            </w:r>
          </w:p>
        </w:tc>
        <w:tc>
          <w:tcPr>
            <w:tcW w:w="3117" w:type="dxa"/>
            <w:vMerge/>
            <w:vAlign w:val="center"/>
          </w:tcPr>
          <w:p w14:paraId="72A95693" w14:textId="77777777" w:rsidR="009E6012" w:rsidRPr="0057718E" w:rsidRDefault="009E6012" w:rsidP="00EB1E5A">
            <w:pPr>
              <w:jc w:val="left"/>
              <w:cnfStyle w:val="000000000000" w:firstRow="0" w:lastRow="0" w:firstColumn="0" w:lastColumn="0" w:oddVBand="0" w:evenVBand="0" w:oddHBand="0" w:evenHBand="0" w:firstRowFirstColumn="0" w:firstRowLastColumn="0" w:lastRowFirstColumn="0" w:lastRowLastColumn="0"/>
            </w:pPr>
          </w:p>
        </w:tc>
      </w:tr>
      <w:tr w:rsidR="009E6012" w:rsidRPr="0057718E" w14:paraId="4C37B607"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C633F32" w14:textId="77777777" w:rsidR="009E6012" w:rsidRPr="0057718E" w:rsidRDefault="009E6012" w:rsidP="00EB1E5A">
            <w:r w:rsidRPr="0057718E">
              <w:t>6,40 - 6,65</w:t>
            </w:r>
          </w:p>
        </w:tc>
        <w:tc>
          <w:tcPr>
            <w:tcW w:w="3117" w:type="dxa"/>
          </w:tcPr>
          <w:p w14:paraId="667C4F4E"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r w:rsidRPr="0057718E">
              <w:t>A-</w:t>
            </w:r>
          </w:p>
        </w:tc>
        <w:tc>
          <w:tcPr>
            <w:tcW w:w="3117" w:type="dxa"/>
            <w:vMerge/>
            <w:vAlign w:val="center"/>
          </w:tcPr>
          <w:p w14:paraId="49FB63FD" w14:textId="77777777" w:rsidR="009E6012" w:rsidRPr="0057718E" w:rsidRDefault="009E6012" w:rsidP="00EB1E5A">
            <w:pPr>
              <w:jc w:val="left"/>
              <w:cnfStyle w:val="000000100000" w:firstRow="0" w:lastRow="0" w:firstColumn="0" w:lastColumn="0" w:oddVBand="0" w:evenVBand="0" w:oddHBand="1" w:evenHBand="0" w:firstRowFirstColumn="0" w:firstRowLastColumn="0" w:lastRowFirstColumn="0" w:lastRowLastColumn="0"/>
            </w:pPr>
          </w:p>
        </w:tc>
      </w:tr>
      <w:tr w:rsidR="009E6012" w:rsidRPr="0057718E" w14:paraId="5C620533"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104F1193" w14:textId="77777777" w:rsidR="009E6012" w:rsidRPr="0057718E" w:rsidRDefault="009E6012" w:rsidP="00EB1E5A">
            <w:r w:rsidRPr="0057718E">
              <w:t>6,25 - 6,40</w:t>
            </w:r>
          </w:p>
        </w:tc>
        <w:tc>
          <w:tcPr>
            <w:tcW w:w="3117" w:type="dxa"/>
          </w:tcPr>
          <w:p w14:paraId="4461DE83"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r w:rsidRPr="0057718E">
              <w:t>BBB+</w:t>
            </w:r>
          </w:p>
        </w:tc>
        <w:tc>
          <w:tcPr>
            <w:tcW w:w="3117" w:type="dxa"/>
            <w:vMerge/>
            <w:vAlign w:val="center"/>
          </w:tcPr>
          <w:p w14:paraId="79A22493" w14:textId="77777777" w:rsidR="009E6012" w:rsidRPr="0057718E" w:rsidRDefault="009E6012" w:rsidP="00EB1E5A">
            <w:pPr>
              <w:jc w:val="left"/>
              <w:cnfStyle w:val="000000000000" w:firstRow="0" w:lastRow="0" w:firstColumn="0" w:lastColumn="0" w:oddVBand="0" w:evenVBand="0" w:oddHBand="0" w:evenHBand="0" w:firstRowFirstColumn="0" w:firstRowLastColumn="0" w:lastRowFirstColumn="0" w:lastRowLastColumn="0"/>
            </w:pPr>
          </w:p>
        </w:tc>
      </w:tr>
      <w:tr w:rsidR="009E6012" w:rsidRPr="0057718E" w14:paraId="108CA9E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376E61A6" w14:textId="77777777" w:rsidR="009E6012" w:rsidRPr="0057718E" w:rsidRDefault="009E6012" w:rsidP="00EB1E5A">
            <w:r w:rsidRPr="0057718E">
              <w:t>5,85 - 6,25</w:t>
            </w:r>
          </w:p>
        </w:tc>
        <w:tc>
          <w:tcPr>
            <w:tcW w:w="3117" w:type="dxa"/>
            <w:tcBorders>
              <w:bottom w:val="single" w:sz="4" w:space="0" w:color="auto"/>
            </w:tcBorders>
          </w:tcPr>
          <w:p w14:paraId="20A4FB44"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r w:rsidRPr="0057718E">
              <w:t>BBB</w:t>
            </w:r>
          </w:p>
        </w:tc>
        <w:tc>
          <w:tcPr>
            <w:tcW w:w="3117" w:type="dxa"/>
            <w:vMerge/>
            <w:tcBorders>
              <w:bottom w:val="single" w:sz="4" w:space="0" w:color="auto"/>
            </w:tcBorders>
            <w:vAlign w:val="center"/>
          </w:tcPr>
          <w:p w14:paraId="744830FF" w14:textId="77777777" w:rsidR="009E6012" w:rsidRPr="0057718E" w:rsidRDefault="009E6012" w:rsidP="00EB1E5A">
            <w:pPr>
              <w:jc w:val="left"/>
              <w:cnfStyle w:val="000000100000" w:firstRow="0" w:lastRow="0" w:firstColumn="0" w:lastColumn="0" w:oddVBand="0" w:evenVBand="0" w:oddHBand="1" w:evenHBand="0" w:firstRowFirstColumn="0" w:firstRowLastColumn="0" w:lastRowFirstColumn="0" w:lastRowLastColumn="0"/>
            </w:pPr>
          </w:p>
        </w:tc>
      </w:tr>
      <w:tr w:rsidR="009E6012" w:rsidRPr="0057718E" w14:paraId="38714319" w14:textId="77777777" w:rsidTr="00EB1E5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7F5F3279" w14:textId="77777777" w:rsidR="009E6012" w:rsidRPr="0057718E" w:rsidRDefault="009E6012" w:rsidP="00EB1E5A">
            <w:r w:rsidRPr="0057718E">
              <w:t>5,65 - 5,85</w:t>
            </w:r>
          </w:p>
        </w:tc>
        <w:tc>
          <w:tcPr>
            <w:tcW w:w="3117" w:type="dxa"/>
            <w:tcBorders>
              <w:top w:val="single" w:sz="4" w:space="0" w:color="auto"/>
            </w:tcBorders>
          </w:tcPr>
          <w:p w14:paraId="02203C34"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r w:rsidRPr="0057718E">
              <w:t>BBB-</w:t>
            </w:r>
          </w:p>
        </w:tc>
        <w:tc>
          <w:tcPr>
            <w:tcW w:w="3117" w:type="dxa"/>
            <w:vMerge w:val="restart"/>
            <w:tcBorders>
              <w:top w:val="single" w:sz="4" w:space="0" w:color="auto"/>
            </w:tcBorders>
            <w:vAlign w:val="center"/>
          </w:tcPr>
          <w:p w14:paraId="29B24E44" w14:textId="77777777" w:rsidR="009E6012" w:rsidRPr="0057718E" w:rsidRDefault="009E6012" w:rsidP="00EB1E5A">
            <w:pPr>
              <w:jc w:val="left"/>
              <w:cnfStyle w:val="000000000000" w:firstRow="0" w:lastRow="0" w:firstColumn="0" w:lastColumn="0" w:oddVBand="0" w:evenVBand="0" w:oddHBand="0" w:evenHBand="0" w:firstRowFirstColumn="0" w:firstRowLastColumn="0" w:lastRowFirstColumn="0" w:lastRowLastColumn="0"/>
            </w:pPr>
            <w:r w:rsidRPr="0057718E">
              <w:t>Zone d’incertitude</w:t>
            </w:r>
          </w:p>
        </w:tc>
      </w:tr>
      <w:tr w:rsidR="009E6012" w:rsidRPr="0057718E" w14:paraId="79387B4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C27EFFE" w14:textId="77777777" w:rsidR="009E6012" w:rsidRPr="0057718E" w:rsidRDefault="009E6012" w:rsidP="00EB1E5A">
            <w:r w:rsidRPr="0057718E">
              <w:t>5,25 - 5,65</w:t>
            </w:r>
          </w:p>
        </w:tc>
        <w:tc>
          <w:tcPr>
            <w:tcW w:w="3117" w:type="dxa"/>
          </w:tcPr>
          <w:p w14:paraId="532EE247"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r w:rsidRPr="0057718E">
              <w:t>BB+</w:t>
            </w:r>
          </w:p>
        </w:tc>
        <w:tc>
          <w:tcPr>
            <w:tcW w:w="3117" w:type="dxa"/>
            <w:vMerge/>
            <w:vAlign w:val="center"/>
          </w:tcPr>
          <w:p w14:paraId="48AB9323" w14:textId="77777777" w:rsidR="009E6012" w:rsidRPr="0057718E" w:rsidRDefault="009E6012" w:rsidP="00EB1E5A">
            <w:pPr>
              <w:jc w:val="left"/>
              <w:cnfStyle w:val="000000100000" w:firstRow="0" w:lastRow="0" w:firstColumn="0" w:lastColumn="0" w:oddVBand="0" w:evenVBand="0" w:oddHBand="1" w:evenHBand="0" w:firstRowFirstColumn="0" w:firstRowLastColumn="0" w:lastRowFirstColumn="0" w:lastRowLastColumn="0"/>
            </w:pPr>
          </w:p>
        </w:tc>
      </w:tr>
      <w:tr w:rsidR="009E6012" w:rsidRPr="0057718E" w14:paraId="4FFD097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06DE63A2" w14:textId="77777777" w:rsidR="009E6012" w:rsidRPr="0057718E" w:rsidRDefault="009E6012" w:rsidP="00EB1E5A">
            <w:r w:rsidRPr="0057718E">
              <w:t>4,95 - 5,25</w:t>
            </w:r>
          </w:p>
        </w:tc>
        <w:tc>
          <w:tcPr>
            <w:tcW w:w="3117" w:type="dxa"/>
          </w:tcPr>
          <w:p w14:paraId="1CA0F5AD"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r w:rsidRPr="0057718E">
              <w:t>BB</w:t>
            </w:r>
          </w:p>
        </w:tc>
        <w:tc>
          <w:tcPr>
            <w:tcW w:w="3117" w:type="dxa"/>
            <w:vMerge/>
            <w:vAlign w:val="center"/>
          </w:tcPr>
          <w:p w14:paraId="65FDADAF" w14:textId="77777777" w:rsidR="009E6012" w:rsidRPr="0057718E" w:rsidRDefault="009E6012" w:rsidP="00EB1E5A">
            <w:pPr>
              <w:jc w:val="left"/>
              <w:cnfStyle w:val="000000000000" w:firstRow="0" w:lastRow="0" w:firstColumn="0" w:lastColumn="0" w:oddVBand="0" w:evenVBand="0" w:oddHBand="0" w:evenHBand="0" w:firstRowFirstColumn="0" w:firstRowLastColumn="0" w:lastRowFirstColumn="0" w:lastRowLastColumn="0"/>
            </w:pPr>
          </w:p>
        </w:tc>
      </w:tr>
      <w:tr w:rsidR="009E6012" w:rsidRPr="0057718E" w14:paraId="6EF6626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61BE00" w14:textId="77777777" w:rsidR="009E6012" w:rsidRPr="0057718E" w:rsidRDefault="009E6012" w:rsidP="00EB1E5A">
            <w:r w:rsidRPr="0057718E">
              <w:t>4,75 - 4,95</w:t>
            </w:r>
          </w:p>
        </w:tc>
        <w:tc>
          <w:tcPr>
            <w:tcW w:w="3117" w:type="dxa"/>
          </w:tcPr>
          <w:p w14:paraId="75C2EBAD"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r w:rsidRPr="0057718E">
              <w:t>BB-</w:t>
            </w:r>
          </w:p>
        </w:tc>
        <w:tc>
          <w:tcPr>
            <w:tcW w:w="3117" w:type="dxa"/>
            <w:vMerge/>
            <w:vAlign w:val="center"/>
          </w:tcPr>
          <w:p w14:paraId="51D83858" w14:textId="77777777" w:rsidR="009E6012" w:rsidRPr="0057718E" w:rsidRDefault="009E6012" w:rsidP="00EB1E5A">
            <w:pPr>
              <w:jc w:val="left"/>
              <w:cnfStyle w:val="000000100000" w:firstRow="0" w:lastRow="0" w:firstColumn="0" w:lastColumn="0" w:oddVBand="0" w:evenVBand="0" w:oddHBand="1" w:evenHBand="0" w:firstRowFirstColumn="0" w:firstRowLastColumn="0" w:lastRowFirstColumn="0" w:lastRowLastColumn="0"/>
            </w:pPr>
          </w:p>
        </w:tc>
      </w:tr>
      <w:tr w:rsidR="009E6012" w:rsidRPr="0057718E" w14:paraId="73CAE04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7D2A12D5" w14:textId="77777777" w:rsidR="009E6012" w:rsidRPr="0057718E" w:rsidRDefault="009E6012" w:rsidP="00EB1E5A">
            <w:r w:rsidRPr="0057718E">
              <w:t>4,50 - 4,75</w:t>
            </w:r>
          </w:p>
        </w:tc>
        <w:tc>
          <w:tcPr>
            <w:tcW w:w="3117" w:type="dxa"/>
          </w:tcPr>
          <w:p w14:paraId="52217AAD"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r w:rsidRPr="0057718E">
              <w:t>B+</w:t>
            </w:r>
          </w:p>
        </w:tc>
        <w:tc>
          <w:tcPr>
            <w:tcW w:w="3117" w:type="dxa"/>
            <w:vMerge/>
            <w:vAlign w:val="center"/>
          </w:tcPr>
          <w:p w14:paraId="696C1E14" w14:textId="77777777" w:rsidR="009E6012" w:rsidRPr="0057718E" w:rsidRDefault="009E6012" w:rsidP="00EB1E5A">
            <w:pPr>
              <w:jc w:val="left"/>
              <w:cnfStyle w:val="000000000000" w:firstRow="0" w:lastRow="0" w:firstColumn="0" w:lastColumn="0" w:oddVBand="0" w:evenVBand="0" w:oddHBand="0" w:evenHBand="0" w:firstRowFirstColumn="0" w:firstRowLastColumn="0" w:lastRowFirstColumn="0" w:lastRowLastColumn="0"/>
            </w:pPr>
          </w:p>
        </w:tc>
      </w:tr>
      <w:tr w:rsidR="009E6012" w:rsidRPr="0057718E" w14:paraId="1B394B1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490BA730" w14:textId="77777777" w:rsidR="009E6012" w:rsidRPr="0057718E" w:rsidRDefault="009E6012" w:rsidP="00EB1E5A">
            <w:r w:rsidRPr="0057718E">
              <w:t>4,15 - 4,50</w:t>
            </w:r>
          </w:p>
        </w:tc>
        <w:tc>
          <w:tcPr>
            <w:tcW w:w="3117" w:type="dxa"/>
            <w:tcBorders>
              <w:bottom w:val="single" w:sz="4" w:space="0" w:color="auto"/>
            </w:tcBorders>
          </w:tcPr>
          <w:p w14:paraId="5F19C5B6"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r w:rsidRPr="0057718E">
              <w:t>B</w:t>
            </w:r>
          </w:p>
        </w:tc>
        <w:tc>
          <w:tcPr>
            <w:tcW w:w="3117" w:type="dxa"/>
            <w:vMerge/>
            <w:tcBorders>
              <w:bottom w:val="single" w:sz="4" w:space="0" w:color="auto"/>
            </w:tcBorders>
            <w:vAlign w:val="center"/>
          </w:tcPr>
          <w:p w14:paraId="7AC2B8D2" w14:textId="77777777" w:rsidR="009E6012" w:rsidRPr="0057718E" w:rsidRDefault="009E6012" w:rsidP="00EB1E5A">
            <w:pPr>
              <w:jc w:val="left"/>
              <w:cnfStyle w:val="000000100000" w:firstRow="0" w:lastRow="0" w:firstColumn="0" w:lastColumn="0" w:oddVBand="0" w:evenVBand="0" w:oddHBand="1" w:evenHBand="0" w:firstRowFirstColumn="0" w:firstRowLastColumn="0" w:lastRowFirstColumn="0" w:lastRowLastColumn="0"/>
            </w:pPr>
          </w:p>
        </w:tc>
      </w:tr>
      <w:tr w:rsidR="009E6012" w:rsidRPr="0057718E" w14:paraId="2E518309" w14:textId="77777777" w:rsidTr="00EB1E5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0002CCD6" w14:textId="77777777" w:rsidR="009E6012" w:rsidRPr="0057718E" w:rsidRDefault="009E6012" w:rsidP="00EB1E5A">
            <w:r w:rsidRPr="0057718E">
              <w:t>3,75 - 4,15</w:t>
            </w:r>
          </w:p>
        </w:tc>
        <w:tc>
          <w:tcPr>
            <w:tcW w:w="3117" w:type="dxa"/>
            <w:tcBorders>
              <w:top w:val="single" w:sz="4" w:space="0" w:color="auto"/>
            </w:tcBorders>
          </w:tcPr>
          <w:p w14:paraId="0678DD8D"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r w:rsidRPr="0057718E">
              <w:t>B-</w:t>
            </w:r>
          </w:p>
        </w:tc>
        <w:tc>
          <w:tcPr>
            <w:tcW w:w="3117" w:type="dxa"/>
            <w:vMerge w:val="restart"/>
            <w:tcBorders>
              <w:top w:val="single" w:sz="4" w:space="0" w:color="auto"/>
            </w:tcBorders>
            <w:vAlign w:val="center"/>
          </w:tcPr>
          <w:p w14:paraId="65D8195A" w14:textId="77777777" w:rsidR="009E6012" w:rsidRPr="0057718E" w:rsidRDefault="009E6012" w:rsidP="00EB1E5A">
            <w:pPr>
              <w:jc w:val="left"/>
              <w:cnfStyle w:val="000000000000" w:firstRow="0" w:lastRow="0" w:firstColumn="0" w:lastColumn="0" w:oddVBand="0" w:evenVBand="0" w:oddHBand="0" w:evenHBand="0" w:firstRowFirstColumn="0" w:firstRowLastColumn="0" w:lastRowFirstColumn="0" w:lastRowLastColumn="0"/>
            </w:pPr>
            <w:r w:rsidRPr="0057718E">
              <w:t>Zone de détresse</w:t>
            </w:r>
          </w:p>
        </w:tc>
      </w:tr>
      <w:tr w:rsidR="009E6012" w:rsidRPr="0057718E" w14:paraId="6F13879E"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81CBBE0" w14:textId="77777777" w:rsidR="009E6012" w:rsidRPr="0057718E" w:rsidRDefault="009E6012" w:rsidP="00EB1E5A">
            <w:r w:rsidRPr="0057718E">
              <w:t>3,20 - 3,75</w:t>
            </w:r>
          </w:p>
        </w:tc>
        <w:tc>
          <w:tcPr>
            <w:tcW w:w="3117" w:type="dxa"/>
          </w:tcPr>
          <w:p w14:paraId="51603E6A"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r w:rsidRPr="0057718E">
              <w:t>CCC+</w:t>
            </w:r>
          </w:p>
        </w:tc>
        <w:tc>
          <w:tcPr>
            <w:tcW w:w="3117" w:type="dxa"/>
            <w:vMerge/>
          </w:tcPr>
          <w:p w14:paraId="744751A1"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p>
        </w:tc>
      </w:tr>
      <w:tr w:rsidR="009E6012" w:rsidRPr="0057718E" w14:paraId="2FE8189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B46BB99" w14:textId="77777777" w:rsidR="009E6012" w:rsidRPr="0057718E" w:rsidRDefault="009E6012" w:rsidP="00EB1E5A">
            <w:r w:rsidRPr="0057718E">
              <w:t>2,50 - 3,20</w:t>
            </w:r>
          </w:p>
        </w:tc>
        <w:tc>
          <w:tcPr>
            <w:tcW w:w="3117" w:type="dxa"/>
          </w:tcPr>
          <w:p w14:paraId="4397B885"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r w:rsidRPr="0057718E">
              <w:t>CCC</w:t>
            </w:r>
          </w:p>
        </w:tc>
        <w:tc>
          <w:tcPr>
            <w:tcW w:w="3117" w:type="dxa"/>
            <w:vMerge/>
          </w:tcPr>
          <w:p w14:paraId="2E8E9B49"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p>
        </w:tc>
      </w:tr>
      <w:tr w:rsidR="009E6012" w:rsidRPr="0057718E" w14:paraId="563F7CFD"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604F162" w14:textId="77777777" w:rsidR="009E6012" w:rsidRPr="0057718E" w:rsidRDefault="009E6012" w:rsidP="00EB1E5A">
            <w:r w:rsidRPr="0057718E">
              <w:t>1,75 - 2,50</w:t>
            </w:r>
          </w:p>
        </w:tc>
        <w:tc>
          <w:tcPr>
            <w:tcW w:w="3117" w:type="dxa"/>
          </w:tcPr>
          <w:p w14:paraId="36AD3F34"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r w:rsidRPr="0057718E">
              <w:t>CCC-</w:t>
            </w:r>
          </w:p>
        </w:tc>
        <w:tc>
          <w:tcPr>
            <w:tcW w:w="3117" w:type="dxa"/>
            <w:vMerge/>
          </w:tcPr>
          <w:p w14:paraId="2F5E7872"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p>
        </w:tc>
      </w:tr>
      <w:tr w:rsidR="009E6012" w:rsidRPr="0057718E" w14:paraId="2E29A037"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CAACC00" w14:textId="77777777" w:rsidR="009E6012" w:rsidRPr="0057718E" w:rsidRDefault="009E6012" w:rsidP="00EB1E5A">
            <w:r w:rsidRPr="0057718E">
              <w:t>&lt; 1,75</w:t>
            </w:r>
          </w:p>
        </w:tc>
        <w:tc>
          <w:tcPr>
            <w:tcW w:w="3117" w:type="dxa"/>
          </w:tcPr>
          <w:p w14:paraId="1F6110E4"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r w:rsidRPr="0057718E">
              <w:t>D</w:t>
            </w:r>
          </w:p>
        </w:tc>
        <w:tc>
          <w:tcPr>
            <w:tcW w:w="3117" w:type="dxa"/>
            <w:vMerge/>
          </w:tcPr>
          <w:p w14:paraId="69D1BC17"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p>
        </w:tc>
      </w:tr>
    </w:tbl>
    <w:p w14:paraId="73DE5E47" w14:textId="452CAA52" w:rsidR="009E6012" w:rsidRPr="0057718E" w:rsidRDefault="009E6012" w:rsidP="0094538D">
      <w:pPr>
        <w:rPr>
          <w:rPrChange w:id="5601" w:author="Microsoft Office User" w:date="2025-01-28T16:29:00Z">
            <w:rPr>
              <w:lang w:val="fr-SN"/>
            </w:rPr>
          </w:rPrChange>
        </w:rPr>
      </w:pPr>
      <w:r w:rsidRPr="0057718E">
        <w:rPr>
          <w:rPrChange w:id="5602" w:author="Microsoft Office User" w:date="2025-01-28T16:29:00Z">
            <w:rPr>
              <w:noProof/>
            </w:rPr>
          </w:rPrChange>
        </w:rPr>
        <w:drawing>
          <wp:inline distT="0" distB="0" distL="0" distR="0" wp14:anchorId="5DC9C272" wp14:editId="203589ED">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34D3B83D" w14:textId="77777777" w:rsidR="009E6012" w:rsidRPr="0057718E" w:rsidRDefault="009E6012" w:rsidP="009E6012">
      <w:pPr>
        <w:rPr>
          <w:b/>
          <w:bCs/>
          <w:rPrChange w:id="5603" w:author="Microsoft Office User" w:date="2025-01-28T16:29:00Z">
            <w:rPr>
              <w:b/>
              <w:bCs/>
              <w:lang w:val="fr-SN"/>
            </w:rPr>
          </w:rPrChange>
        </w:rPr>
      </w:pPr>
      <w:r w:rsidRPr="0057718E">
        <w:rPr>
          <w:b/>
          <w:bCs/>
          <w:rPrChange w:id="5604" w:author="Microsoft Office User" w:date="2025-01-28T16:29:00Z">
            <w:rPr>
              <w:b/>
              <w:bCs/>
              <w:lang w:val="fr-SN"/>
            </w:rPr>
          </w:rPrChange>
        </w:rPr>
        <w:t>Annexe 2 : Régression exemple</w:t>
      </w:r>
    </w:p>
    <w:p w14:paraId="394FCC1C" w14:textId="77777777" w:rsidR="009E6012" w:rsidRPr="0057718E" w:rsidRDefault="009E6012" w:rsidP="009E6012">
      <w:pPr>
        <w:rPr>
          <w:rPrChange w:id="5605" w:author="Microsoft Office User" w:date="2025-01-28T16:29:00Z">
            <w:rPr>
              <w:lang w:val="fr-SN"/>
            </w:rPr>
          </w:rPrChange>
        </w:rPr>
      </w:pPr>
      <w:r w:rsidRPr="0057718E">
        <w:rPr>
          <w:rPrChange w:id="5606" w:author="Microsoft Office User" w:date="2025-01-28T16:29:00Z">
            <w:rPr>
              <w:lang w:val="fr-SN"/>
            </w:rPr>
          </w:rPrChange>
        </w:rPr>
        <w:tab/>
        <w:t>Linéaire</w:t>
      </w:r>
    </w:p>
    <w:tbl>
      <w:tblPr>
        <w:tblStyle w:val="Grilledutableau"/>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9E6012" w:rsidRPr="0057718E" w14:paraId="7C03A4E8" w14:textId="77777777" w:rsidTr="00EB1E5A">
        <w:tc>
          <w:tcPr>
            <w:tcW w:w="850" w:type="dxa"/>
          </w:tcPr>
          <w:p w14:paraId="455620BE" w14:textId="77777777" w:rsidR="009E6012" w:rsidRPr="0057718E" w:rsidRDefault="009E6012" w:rsidP="00EB1E5A">
            <w:pPr>
              <w:rPr>
                <w:rPrChange w:id="5607" w:author="Microsoft Office User" w:date="2025-01-28T16:29:00Z">
                  <w:rPr>
                    <w:lang w:val="fr-SN"/>
                  </w:rPr>
                </w:rPrChange>
              </w:rPr>
            </w:pPr>
            <w:r w:rsidRPr="0057718E">
              <w:rPr>
                <w:rPrChange w:id="5608" w:author="Microsoft Office User" w:date="2025-01-28T16:29:00Z">
                  <w:rPr>
                    <w:lang w:val="fr-SN"/>
                  </w:rPr>
                </w:rPrChange>
              </w:rPr>
              <w:t>X</w:t>
            </w:r>
          </w:p>
        </w:tc>
        <w:tc>
          <w:tcPr>
            <w:tcW w:w="850" w:type="dxa"/>
          </w:tcPr>
          <w:p w14:paraId="1432F94F" w14:textId="77777777" w:rsidR="009E6012" w:rsidRPr="0057718E" w:rsidRDefault="009E6012" w:rsidP="00EB1E5A">
            <w:pPr>
              <w:rPr>
                <w:rPrChange w:id="5609" w:author="Microsoft Office User" w:date="2025-01-28T16:29:00Z">
                  <w:rPr>
                    <w:lang w:val="fr-SN"/>
                  </w:rPr>
                </w:rPrChange>
              </w:rPr>
            </w:pPr>
            <w:r w:rsidRPr="0057718E">
              <w:rPr>
                <w:rPrChange w:id="5610" w:author="Microsoft Office User" w:date="2025-01-28T16:29:00Z">
                  <w:rPr>
                    <w:lang w:val="fr-SN"/>
                  </w:rPr>
                </w:rPrChange>
              </w:rPr>
              <w:t>1</w:t>
            </w:r>
          </w:p>
        </w:tc>
        <w:tc>
          <w:tcPr>
            <w:tcW w:w="850" w:type="dxa"/>
          </w:tcPr>
          <w:p w14:paraId="02930ED7" w14:textId="77777777" w:rsidR="009E6012" w:rsidRPr="0057718E" w:rsidRDefault="009E6012" w:rsidP="00EB1E5A">
            <w:pPr>
              <w:rPr>
                <w:rPrChange w:id="5611" w:author="Microsoft Office User" w:date="2025-01-28T16:29:00Z">
                  <w:rPr>
                    <w:lang w:val="fr-SN"/>
                  </w:rPr>
                </w:rPrChange>
              </w:rPr>
            </w:pPr>
            <w:r w:rsidRPr="0057718E">
              <w:rPr>
                <w:rPrChange w:id="5612" w:author="Microsoft Office User" w:date="2025-01-28T16:29:00Z">
                  <w:rPr>
                    <w:lang w:val="fr-SN"/>
                  </w:rPr>
                </w:rPrChange>
              </w:rPr>
              <w:t>2</w:t>
            </w:r>
          </w:p>
        </w:tc>
        <w:tc>
          <w:tcPr>
            <w:tcW w:w="850" w:type="dxa"/>
          </w:tcPr>
          <w:p w14:paraId="5EACF7FD" w14:textId="77777777" w:rsidR="009E6012" w:rsidRPr="0057718E" w:rsidRDefault="009E6012" w:rsidP="00EB1E5A">
            <w:pPr>
              <w:rPr>
                <w:rPrChange w:id="5613" w:author="Microsoft Office User" w:date="2025-01-28T16:29:00Z">
                  <w:rPr>
                    <w:lang w:val="fr-SN"/>
                  </w:rPr>
                </w:rPrChange>
              </w:rPr>
            </w:pPr>
            <w:r w:rsidRPr="0057718E">
              <w:rPr>
                <w:rPrChange w:id="5614" w:author="Microsoft Office User" w:date="2025-01-28T16:29:00Z">
                  <w:rPr>
                    <w:lang w:val="fr-SN"/>
                  </w:rPr>
                </w:rPrChange>
              </w:rPr>
              <w:t>3</w:t>
            </w:r>
          </w:p>
        </w:tc>
        <w:tc>
          <w:tcPr>
            <w:tcW w:w="850" w:type="dxa"/>
          </w:tcPr>
          <w:p w14:paraId="2CB2935C" w14:textId="77777777" w:rsidR="009E6012" w:rsidRPr="0057718E" w:rsidRDefault="009E6012" w:rsidP="00EB1E5A">
            <w:pPr>
              <w:rPr>
                <w:rPrChange w:id="5615" w:author="Microsoft Office User" w:date="2025-01-28T16:29:00Z">
                  <w:rPr>
                    <w:lang w:val="fr-SN"/>
                  </w:rPr>
                </w:rPrChange>
              </w:rPr>
            </w:pPr>
            <w:r w:rsidRPr="0057718E">
              <w:rPr>
                <w:rPrChange w:id="5616" w:author="Microsoft Office User" w:date="2025-01-28T16:29:00Z">
                  <w:rPr>
                    <w:lang w:val="fr-SN"/>
                  </w:rPr>
                </w:rPrChange>
              </w:rPr>
              <w:t>4</w:t>
            </w:r>
          </w:p>
        </w:tc>
        <w:tc>
          <w:tcPr>
            <w:tcW w:w="850" w:type="dxa"/>
          </w:tcPr>
          <w:p w14:paraId="59CBF0DC" w14:textId="77777777" w:rsidR="009E6012" w:rsidRPr="0057718E" w:rsidRDefault="009E6012" w:rsidP="00EB1E5A">
            <w:pPr>
              <w:rPr>
                <w:rPrChange w:id="5617" w:author="Microsoft Office User" w:date="2025-01-28T16:29:00Z">
                  <w:rPr>
                    <w:lang w:val="fr-SN"/>
                  </w:rPr>
                </w:rPrChange>
              </w:rPr>
            </w:pPr>
            <w:r w:rsidRPr="0057718E">
              <w:rPr>
                <w:rPrChange w:id="5618" w:author="Microsoft Office User" w:date="2025-01-28T16:29:00Z">
                  <w:rPr>
                    <w:lang w:val="fr-SN"/>
                  </w:rPr>
                </w:rPrChange>
              </w:rPr>
              <w:t>5</w:t>
            </w:r>
          </w:p>
        </w:tc>
        <w:tc>
          <w:tcPr>
            <w:tcW w:w="850" w:type="dxa"/>
          </w:tcPr>
          <w:p w14:paraId="7FE409D9" w14:textId="77777777" w:rsidR="009E6012" w:rsidRPr="0057718E" w:rsidRDefault="009E6012" w:rsidP="00EB1E5A">
            <w:pPr>
              <w:rPr>
                <w:rPrChange w:id="5619" w:author="Microsoft Office User" w:date="2025-01-28T16:29:00Z">
                  <w:rPr>
                    <w:lang w:val="fr-SN"/>
                  </w:rPr>
                </w:rPrChange>
              </w:rPr>
            </w:pPr>
            <w:r w:rsidRPr="0057718E">
              <w:rPr>
                <w:rPrChange w:id="5620" w:author="Microsoft Office User" w:date="2025-01-28T16:29:00Z">
                  <w:rPr>
                    <w:lang w:val="fr-SN"/>
                  </w:rPr>
                </w:rPrChange>
              </w:rPr>
              <w:t>6</w:t>
            </w:r>
          </w:p>
        </w:tc>
        <w:tc>
          <w:tcPr>
            <w:tcW w:w="850" w:type="dxa"/>
          </w:tcPr>
          <w:p w14:paraId="6A5AD98B" w14:textId="77777777" w:rsidR="009E6012" w:rsidRPr="0057718E" w:rsidRDefault="009E6012" w:rsidP="00EB1E5A">
            <w:pPr>
              <w:rPr>
                <w:rPrChange w:id="5621" w:author="Microsoft Office User" w:date="2025-01-28T16:29:00Z">
                  <w:rPr>
                    <w:lang w:val="fr-SN"/>
                  </w:rPr>
                </w:rPrChange>
              </w:rPr>
            </w:pPr>
            <w:r w:rsidRPr="0057718E">
              <w:rPr>
                <w:rPrChange w:id="5622" w:author="Microsoft Office User" w:date="2025-01-28T16:29:00Z">
                  <w:rPr>
                    <w:lang w:val="fr-SN"/>
                  </w:rPr>
                </w:rPrChange>
              </w:rPr>
              <w:t>7</w:t>
            </w:r>
          </w:p>
        </w:tc>
        <w:tc>
          <w:tcPr>
            <w:tcW w:w="850" w:type="dxa"/>
          </w:tcPr>
          <w:p w14:paraId="3A589252" w14:textId="77777777" w:rsidR="009E6012" w:rsidRPr="0057718E" w:rsidRDefault="009E6012" w:rsidP="00EB1E5A">
            <w:pPr>
              <w:rPr>
                <w:rPrChange w:id="5623" w:author="Microsoft Office User" w:date="2025-01-28T16:29:00Z">
                  <w:rPr>
                    <w:lang w:val="fr-SN"/>
                  </w:rPr>
                </w:rPrChange>
              </w:rPr>
            </w:pPr>
            <w:r w:rsidRPr="0057718E">
              <w:rPr>
                <w:rPrChange w:id="5624" w:author="Microsoft Office User" w:date="2025-01-28T16:29:00Z">
                  <w:rPr>
                    <w:lang w:val="fr-SN"/>
                  </w:rPr>
                </w:rPrChange>
              </w:rPr>
              <w:t>8</w:t>
            </w:r>
          </w:p>
        </w:tc>
        <w:tc>
          <w:tcPr>
            <w:tcW w:w="850" w:type="dxa"/>
          </w:tcPr>
          <w:p w14:paraId="72F2320C" w14:textId="77777777" w:rsidR="009E6012" w:rsidRPr="0057718E" w:rsidRDefault="009E6012" w:rsidP="00EB1E5A">
            <w:pPr>
              <w:rPr>
                <w:rPrChange w:id="5625" w:author="Microsoft Office User" w:date="2025-01-28T16:29:00Z">
                  <w:rPr>
                    <w:lang w:val="fr-SN"/>
                  </w:rPr>
                </w:rPrChange>
              </w:rPr>
            </w:pPr>
            <w:r w:rsidRPr="0057718E">
              <w:rPr>
                <w:rPrChange w:id="5626" w:author="Microsoft Office User" w:date="2025-01-28T16:29:00Z">
                  <w:rPr>
                    <w:lang w:val="fr-SN"/>
                  </w:rPr>
                </w:rPrChange>
              </w:rPr>
              <w:t>9</w:t>
            </w:r>
          </w:p>
        </w:tc>
        <w:tc>
          <w:tcPr>
            <w:tcW w:w="850" w:type="dxa"/>
          </w:tcPr>
          <w:p w14:paraId="5076E387" w14:textId="77777777" w:rsidR="009E6012" w:rsidRPr="0057718E" w:rsidRDefault="009E6012" w:rsidP="00EB1E5A">
            <w:pPr>
              <w:rPr>
                <w:rPrChange w:id="5627" w:author="Microsoft Office User" w:date="2025-01-28T16:29:00Z">
                  <w:rPr>
                    <w:lang w:val="fr-SN"/>
                  </w:rPr>
                </w:rPrChange>
              </w:rPr>
            </w:pPr>
            <w:r w:rsidRPr="0057718E">
              <w:rPr>
                <w:rPrChange w:id="5628" w:author="Microsoft Office User" w:date="2025-01-28T16:29:00Z">
                  <w:rPr>
                    <w:lang w:val="fr-SN"/>
                  </w:rPr>
                </w:rPrChange>
              </w:rPr>
              <w:t>10</w:t>
            </w:r>
          </w:p>
        </w:tc>
      </w:tr>
      <w:tr w:rsidR="009E6012" w:rsidRPr="0057718E" w14:paraId="518E5D38" w14:textId="77777777" w:rsidTr="00EB1E5A">
        <w:tc>
          <w:tcPr>
            <w:tcW w:w="850" w:type="dxa"/>
          </w:tcPr>
          <w:p w14:paraId="32DA4394" w14:textId="77777777" w:rsidR="009E6012" w:rsidRPr="0057718E" w:rsidRDefault="009E6012" w:rsidP="00EB1E5A">
            <w:pPr>
              <w:rPr>
                <w:rPrChange w:id="5629" w:author="Microsoft Office User" w:date="2025-01-28T16:29:00Z">
                  <w:rPr>
                    <w:lang w:val="fr-SN"/>
                  </w:rPr>
                </w:rPrChange>
              </w:rPr>
            </w:pPr>
            <w:r w:rsidRPr="0057718E">
              <w:rPr>
                <w:rPrChange w:id="5630" w:author="Microsoft Office User" w:date="2025-01-28T16:29:00Z">
                  <w:rPr>
                    <w:lang w:val="fr-SN"/>
                  </w:rPr>
                </w:rPrChange>
              </w:rPr>
              <w:t>Y</w:t>
            </w:r>
          </w:p>
        </w:tc>
        <w:tc>
          <w:tcPr>
            <w:tcW w:w="850" w:type="dxa"/>
          </w:tcPr>
          <w:p w14:paraId="7A5F62CC" w14:textId="77777777" w:rsidR="009E6012" w:rsidRPr="0057718E" w:rsidRDefault="009E6012" w:rsidP="00EB1E5A">
            <w:pPr>
              <w:rPr>
                <w:rPrChange w:id="5631" w:author="Microsoft Office User" w:date="2025-01-28T16:29:00Z">
                  <w:rPr>
                    <w:lang w:val="fr-SN"/>
                  </w:rPr>
                </w:rPrChange>
              </w:rPr>
            </w:pPr>
            <w:r w:rsidRPr="0057718E">
              <w:rPr>
                <w:rPrChange w:id="5632" w:author="Microsoft Office User" w:date="2025-01-28T16:29:00Z">
                  <w:rPr>
                    <w:lang w:val="fr-SN"/>
                  </w:rPr>
                </w:rPrChange>
              </w:rPr>
              <w:t>1.2</w:t>
            </w:r>
          </w:p>
        </w:tc>
        <w:tc>
          <w:tcPr>
            <w:tcW w:w="850" w:type="dxa"/>
          </w:tcPr>
          <w:p w14:paraId="385E2ABD" w14:textId="77777777" w:rsidR="009E6012" w:rsidRPr="0057718E" w:rsidRDefault="009E6012" w:rsidP="00EB1E5A">
            <w:pPr>
              <w:rPr>
                <w:rPrChange w:id="5633" w:author="Microsoft Office User" w:date="2025-01-28T16:29:00Z">
                  <w:rPr>
                    <w:lang w:val="fr-SN"/>
                  </w:rPr>
                </w:rPrChange>
              </w:rPr>
            </w:pPr>
            <w:r w:rsidRPr="0057718E">
              <w:rPr>
                <w:rPrChange w:id="5634" w:author="Microsoft Office User" w:date="2025-01-28T16:29:00Z">
                  <w:rPr>
                    <w:lang w:val="fr-SN"/>
                  </w:rPr>
                </w:rPrChange>
              </w:rPr>
              <w:t>1.9</w:t>
            </w:r>
          </w:p>
        </w:tc>
        <w:tc>
          <w:tcPr>
            <w:tcW w:w="850" w:type="dxa"/>
          </w:tcPr>
          <w:p w14:paraId="0F9A6D9A" w14:textId="77777777" w:rsidR="009E6012" w:rsidRPr="0057718E" w:rsidRDefault="009E6012" w:rsidP="00EB1E5A">
            <w:pPr>
              <w:rPr>
                <w:rPrChange w:id="5635" w:author="Microsoft Office User" w:date="2025-01-28T16:29:00Z">
                  <w:rPr>
                    <w:lang w:val="fr-SN"/>
                  </w:rPr>
                </w:rPrChange>
              </w:rPr>
            </w:pPr>
            <w:r w:rsidRPr="0057718E">
              <w:rPr>
                <w:rPrChange w:id="5636" w:author="Microsoft Office User" w:date="2025-01-28T16:29:00Z">
                  <w:rPr>
                    <w:lang w:val="fr-SN"/>
                  </w:rPr>
                </w:rPrChange>
              </w:rPr>
              <w:t>2.8</w:t>
            </w:r>
          </w:p>
        </w:tc>
        <w:tc>
          <w:tcPr>
            <w:tcW w:w="850" w:type="dxa"/>
          </w:tcPr>
          <w:p w14:paraId="326B77BA" w14:textId="77777777" w:rsidR="009E6012" w:rsidRPr="0057718E" w:rsidRDefault="009E6012" w:rsidP="00EB1E5A">
            <w:pPr>
              <w:rPr>
                <w:rPrChange w:id="5637" w:author="Microsoft Office User" w:date="2025-01-28T16:29:00Z">
                  <w:rPr>
                    <w:lang w:val="fr-SN"/>
                  </w:rPr>
                </w:rPrChange>
              </w:rPr>
            </w:pPr>
            <w:r w:rsidRPr="0057718E">
              <w:rPr>
                <w:rPrChange w:id="5638" w:author="Microsoft Office User" w:date="2025-01-28T16:29:00Z">
                  <w:rPr>
                    <w:lang w:val="fr-SN"/>
                  </w:rPr>
                </w:rPrChange>
              </w:rPr>
              <w:t>4.4</w:t>
            </w:r>
          </w:p>
        </w:tc>
        <w:tc>
          <w:tcPr>
            <w:tcW w:w="850" w:type="dxa"/>
          </w:tcPr>
          <w:p w14:paraId="5FDCD8AF" w14:textId="77777777" w:rsidR="009E6012" w:rsidRPr="0057718E" w:rsidRDefault="009E6012" w:rsidP="00EB1E5A">
            <w:pPr>
              <w:rPr>
                <w:rPrChange w:id="5639" w:author="Microsoft Office User" w:date="2025-01-28T16:29:00Z">
                  <w:rPr>
                    <w:lang w:val="fr-SN"/>
                  </w:rPr>
                </w:rPrChange>
              </w:rPr>
            </w:pPr>
            <w:r w:rsidRPr="0057718E">
              <w:rPr>
                <w:rPrChange w:id="5640" w:author="Microsoft Office User" w:date="2025-01-28T16:29:00Z">
                  <w:rPr>
                    <w:lang w:val="fr-SN"/>
                  </w:rPr>
                </w:rPrChange>
              </w:rPr>
              <w:t>5.4</w:t>
            </w:r>
          </w:p>
        </w:tc>
        <w:tc>
          <w:tcPr>
            <w:tcW w:w="850" w:type="dxa"/>
          </w:tcPr>
          <w:p w14:paraId="3671A1AB" w14:textId="77777777" w:rsidR="009E6012" w:rsidRPr="0057718E" w:rsidRDefault="009E6012" w:rsidP="00EB1E5A">
            <w:pPr>
              <w:rPr>
                <w:rPrChange w:id="5641" w:author="Microsoft Office User" w:date="2025-01-28T16:29:00Z">
                  <w:rPr>
                    <w:lang w:val="fr-SN"/>
                  </w:rPr>
                </w:rPrChange>
              </w:rPr>
            </w:pPr>
            <w:r w:rsidRPr="0057718E">
              <w:rPr>
                <w:rPrChange w:id="5642" w:author="Microsoft Office User" w:date="2025-01-28T16:29:00Z">
                  <w:rPr>
                    <w:lang w:val="fr-SN"/>
                  </w:rPr>
                </w:rPrChange>
              </w:rPr>
              <w:t>5.8</w:t>
            </w:r>
          </w:p>
        </w:tc>
        <w:tc>
          <w:tcPr>
            <w:tcW w:w="850" w:type="dxa"/>
          </w:tcPr>
          <w:p w14:paraId="4053ECC5" w14:textId="77777777" w:rsidR="009E6012" w:rsidRPr="0057718E" w:rsidRDefault="009E6012" w:rsidP="00EB1E5A">
            <w:pPr>
              <w:rPr>
                <w:rPrChange w:id="5643" w:author="Microsoft Office User" w:date="2025-01-28T16:29:00Z">
                  <w:rPr>
                    <w:lang w:val="fr-SN"/>
                  </w:rPr>
                </w:rPrChange>
              </w:rPr>
            </w:pPr>
            <w:r w:rsidRPr="0057718E">
              <w:rPr>
                <w:rPrChange w:id="5644" w:author="Microsoft Office User" w:date="2025-01-28T16:29:00Z">
                  <w:rPr>
                    <w:lang w:val="fr-SN"/>
                  </w:rPr>
                </w:rPrChange>
              </w:rPr>
              <w:t>6.7</w:t>
            </w:r>
          </w:p>
        </w:tc>
        <w:tc>
          <w:tcPr>
            <w:tcW w:w="850" w:type="dxa"/>
          </w:tcPr>
          <w:p w14:paraId="6EAF1EA0" w14:textId="77777777" w:rsidR="009E6012" w:rsidRPr="0057718E" w:rsidRDefault="009E6012" w:rsidP="00EB1E5A">
            <w:pPr>
              <w:rPr>
                <w:rPrChange w:id="5645" w:author="Microsoft Office User" w:date="2025-01-28T16:29:00Z">
                  <w:rPr>
                    <w:lang w:val="fr-SN"/>
                  </w:rPr>
                </w:rPrChange>
              </w:rPr>
            </w:pPr>
            <w:r w:rsidRPr="0057718E">
              <w:rPr>
                <w:rPrChange w:id="5646" w:author="Microsoft Office User" w:date="2025-01-28T16:29:00Z">
                  <w:rPr>
                    <w:lang w:val="fr-SN"/>
                  </w:rPr>
                </w:rPrChange>
              </w:rPr>
              <w:t>8.4</w:t>
            </w:r>
          </w:p>
        </w:tc>
        <w:tc>
          <w:tcPr>
            <w:tcW w:w="850" w:type="dxa"/>
          </w:tcPr>
          <w:p w14:paraId="4F36D0E4" w14:textId="77777777" w:rsidR="009E6012" w:rsidRPr="0057718E" w:rsidRDefault="009E6012" w:rsidP="00EB1E5A">
            <w:pPr>
              <w:rPr>
                <w:rPrChange w:id="5647" w:author="Microsoft Office User" w:date="2025-01-28T16:29:00Z">
                  <w:rPr>
                    <w:lang w:val="fr-SN"/>
                  </w:rPr>
                </w:rPrChange>
              </w:rPr>
            </w:pPr>
            <w:r w:rsidRPr="0057718E">
              <w:rPr>
                <w:rPrChange w:id="5648" w:author="Microsoft Office User" w:date="2025-01-28T16:29:00Z">
                  <w:rPr>
                    <w:lang w:val="fr-SN"/>
                  </w:rPr>
                </w:rPrChange>
              </w:rPr>
              <w:t>8.9</w:t>
            </w:r>
          </w:p>
        </w:tc>
        <w:tc>
          <w:tcPr>
            <w:tcW w:w="850" w:type="dxa"/>
          </w:tcPr>
          <w:p w14:paraId="04F8A2E8" w14:textId="77777777" w:rsidR="009E6012" w:rsidRPr="0057718E" w:rsidRDefault="009E6012" w:rsidP="00EB1E5A">
            <w:pPr>
              <w:rPr>
                <w:rPrChange w:id="5649" w:author="Microsoft Office User" w:date="2025-01-28T16:29:00Z">
                  <w:rPr>
                    <w:lang w:val="fr-SN"/>
                  </w:rPr>
                </w:rPrChange>
              </w:rPr>
            </w:pPr>
            <w:r w:rsidRPr="0057718E">
              <w:rPr>
                <w:rPrChange w:id="5650" w:author="Microsoft Office User" w:date="2025-01-28T16:29:00Z">
                  <w:rPr>
                    <w:lang w:val="fr-SN"/>
                  </w:rPr>
                </w:rPrChange>
              </w:rPr>
              <w:t>8.8</w:t>
            </w:r>
          </w:p>
        </w:tc>
      </w:tr>
    </w:tbl>
    <w:p w14:paraId="5D9B1D5C" w14:textId="77777777" w:rsidR="009E6012" w:rsidRPr="0057718E" w:rsidRDefault="009E6012" w:rsidP="009E6012">
      <w:pPr>
        <w:jc w:val="center"/>
        <w:rPr>
          <w:rPrChange w:id="5651" w:author="Microsoft Office User" w:date="2025-01-28T16:29:00Z">
            <w:rPr>
              <w:noProof/>
              <w:lang w:val="fr-SN"/>
            </w:rPr>
          </w:rPrChange>
        </w:rPr>
      </w:pPr>
    </w:p>
    <w:p w14:paraId="22C24178" w14:textId="77777777" w:rsidR="009E6012" w:rsidRPr="0057718E" w:rsidRDefault="009E6012" w:rsidP="009E6012">
      <w:pPr>
        <w:jc w:val="center"/>
        <w:rPr>
          <w:rPrChange w:id="5652" w:author="Microsoft Office User" w:date="2025-01-28T16:29:00Z">
            <w:rPr>
              <w:lang w:val="fr-SN"/>
            </w:rPr>
          </w:rPrChange>
        </w:rPr>
      </w:pPr>
      <w:r w:rsidRPr="0057718E">
        <w:rPr>
          <w:rPrChange w:id="5653" w:author="Microsoft Office User" w:date="2025-01-28T16:29:00Z">
            <w:rPr>
              <w:noProof/>
              <w:lang w:val="fr-SN"/>
            </w:rPr>
          </w:rPrChange>
        </w:rPr>
        <w:drawing>
          <wp:inline distT="0" distB="0" distL="0" distR="0" wp14:anchorId="40F9075D" wp14:editId="2C9C5274">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1156536A" w14:textId="77777777" w:rsidR="009E6012" w:rsidRPr="0057718E" w:rsidRDefault="009E6012" w:rsidP="009E6012">
      <w:pPr>
        <w:rPr>
          <w:rFonts w:eastAsiaTheme="minorEastAsia"/>
          <w:rPrChange w:id="5654" w:author="Microsoft Office User" w:date="2025-01-28T16:29:00Z">
            <w:rPr>
              <w:rFonts w:eastAsiaTheme="minorEastAsia"/>
              <w:lang w:val="fr-SN"/>
            </w:rPr>
          </w:rPrChange>
        </w:rPr>
      </w:pPr>
      <m:oMathPara>
        <m:oMath>
          <m:r>
            <w:rPr>
              <w:rFonts w:ascii="Cambria Math" w:hAnsi="Cambria Math"/>
              <w:rPrChange w:id="5655" w:author="Microsoft Office User" w:date="2025-01-28T16:29:00Z">
                <w:rPr>
                  <w:rFonts w:ascii="Cambria Math" w:hAnsi="Cambria Math"/>
                  <w:lang w:val="fr-SN"/>
                </w:rPr>
              </w:rPrChange>
            </w:rPr>
            <m:t>w0=1 et w1=1</m:t>
          </m:r>
        </m:oMath>
      </m:oMathPara>
    </w:p>
    <w:p w14:paraId="37CAD38A" w14:textId="77777777" w:rsidR="009E6012" w:rsidRPr="0057718E" w:rsidRDefault="009E6012" w:rsidP="009E6012">
      <w:pPr>
        <w:rPr>
          <w:rFonts w:eastAsiaTheme="minorEastAsia"/>
          <w:rPrChange w:id="5656" w:author="Microsoft Office User" w:date="2025-01-28T16:29:00Z">
            <w:rPr>
              <w:rFonts w:eastAsiaTheme="minorEastAsia"/>
              <w:lang w:val="fr-SN"/>
            </w:rPr>
          </w:rPrChange>
        </w:rPr>
      </w:pPr>
      <m:oMathPara>
        <m:oMath>
          <m:r>
            <w:rPr>
              <w:rFonts w:ascii="Cambria Math" w:eastAsiaTheme="minorEastAsia" w:hAnsi="Cambria Math"/>
              <w:rPrChange w:id="5657" w:author="Microsoft Office User" w:date="2025-01-28T16:29:00Z">
                <w:rPr>
                  <w:rFonts w:ascii="Cambria Math" w:eastAsiaTheme="minorEastAsia" w:hAnsi="Cambria Math"/>
                  <w:lang w:val="fr-SN"/>
                </w:rPr>
              </w:rPrChange>
            </w:rPr>
            <m:t xml:space="preserve">Pour x=1,  y=1*1+1,  y=3 </m:t>
          </m:r>
        </m:oMath>
      </m:oMathPara>
    </w:p>
    <w:p w14:paraId="7B221A4A" w14:textId="77777777" w:rsidR="009E6012" w:rsidRPr="0057718E" w:rsidRDefault="009E6012" w:rsidP="009E6012">
      <w:pPr>
        <w:rPr>
          <w:rFonts w:eastAsiaTheme="minorEastAsia"/>
          <w:rPrChange w:id="5658" w:author="Microsoft Office User" w:date="2025-01-28T16:29:00Z">
            <w:rPr>
              <w:rFonts w:eastAsiaTheme="minorEastAsia"/>
              <w:lang w:val="fr-SN"/>
            </w:rPr>
          </w:rPrChange>
        </w:rPr>
      </w:pPr>
      <m:oMathPara>
        <m:oMath>
          <m:r>
            <w:rPr>
              <w:rFonts w:ascii="Cambria Math" w:hAnsi="Cambria Math"/>
              <w:rPrChange w:id="5659" w:author="Microsoft Office User" w:date="2025-01-28T16:29:00Z">
                <w:rPr>
                  <w:rFonts w:ascii="Cambria Math" w:hAnsi="Cambria Math"/>
                  <w:lang w:val="fr-SN"/>
                </w:rPr>
              </w:rPrChange>
            </w:rPr>
            <m:t xml:space="preserve">y=3,  </m:t>
          </m:r>
          <m:acc>
            <m:accPr>
              <m:ctrlPr>
                <w:rPr>
                  <w:rFonts w:ascii="Cambria Math" w:hAnsi="Cambria Math"/>
                  <w:i/>
                  <w:rPrChange w:id="5660" w:author="Microsoft Office User" w:date="2025-01-28T16:29:00Z">
                    <w:rPr>
                      <w:rFonts w:ascii="Cambria Math" w:hAnsi="Cambria Math"/>
                      <w:i/>
                      <w:lang w:val="fr-SN"/>
                    </w:rPr>
                  </w:rPrChange>
                </w:rPr>
              </m:ctrlPr>
            </m:accPr>
            <m:e>
              <m:r>
                <w:rPr>
                  <w:rFonts w:ascii="Cambria Math" w:hAnsi="Cambria Math"/>
                  <w:rPrChange w:id="5661" w:author="Microsoft Office User" w:date="2025-01-28T16:29:00Z">
                    <w:rPr>
                      <w:rFonts w:ascii="Cambria Math" w:hAnsi="Cambria Math"/>
                      <w:lang w:val="fr-SN"/>
                    </w:rPr>
                  </w:rPrChange>
                </w:rPr>
                <m:t>y</m:t>
              </m:r>
            </m:e>
          </m:acc>
          <m:r>
            <w:rPr>
              <w:rFonts w:ascii="Cambria Math" w:hAnsi="Cambria Math"/>
              <w:rPrChange w:id="5662" w:author="Microsoft Office User" w:date="2025-01-28T16:29:00Z">
                <w:rPr>
                  <w:rFonts w:ascii="Cambria Math" w:hAnsi="Cambria Math"/>
                  <w:lang w:val="fr-SN"/>
                </w:rPr>
              </w:rPrChange>
            </w:rPr>
            <m:t>=1.2,  MSE=</m:t>
          </m:r>
          <m:sSup>
            <m:sSupPr>
              <m:ctrlPr>
                <w:rPr>
                  <w:rFonts w:ascii="Cambria Math" w:hAnsi="Cambria Math"/>
                  <w:i/>
                  <w:rPrChange w:id="5663" w:author="Microsoft Office User" w:date="2025-01-28T16:29:00Z">
                    <w:rPr>
                      <w:rFonts w:ascii="Cambria Math" w:hAnsi="Cambria Math"/>
                      <w:i/>
                      <w:lang w:val="fr-SN"/>
                    </w:rPr>
                  </w:rPrChange>
                </w:rPr>
              </m:ctrlPr>
            </m:sSupPr>
            <m:e>
              <m:r>
                <w:rPr>
                  <w:rFonts w:ascii="Cambria Math" w:hAnsi="Cambria Math"/>
                  <w:rPrChange w:id="5664" w:author="Microsoft Office User" w:date="2025-01-28T16:29:00Z">
                    <w:rPr>
                      <w:rFonts w:ascii="Cambria Math" w:hAnsi="Cambria Math"/>
                      <w:lang w:val="fr-SN"/>
                    </w:rPr>
                  </w:rPrChange>
                </w:rPr>
                <m:t>(1.2-3)</m:t>
              </m:r>
            </m:e>
            <m:sup>
              <m:r>
                <w:rPr>
                  <w:rFonts w:ascii="Cambria Math" w:hAnsi="Cambria Math"/>
                  <w:rPrChange w:id="5665" w:author="Microsoft Office User" w:date="2025-01-28T16:29:00Z">
                    <w:rPr>
                      <w:rFonts w:ascii="Cambria Math" w:hAnsi="Cambria Math"/>
                      <w:lang w:val="fr-SN"/>
                    </w:rPr>
                  </w:rPrChange>
                </w:rPr>
                <m:t>2</m:t>
              </m:r>
            </m:sup>
          </m:sSup>
          <m:r>
            <w:rPr>
              <w:rFonts w:ascii="Cambria Math" w:hAnsi="Cambria Math"/>
              <w:rPrChange w:id="5666" w:author="Microsoft Office User" w:date="2025-01-28T16:29:00Z">
                <w:rPr>
                  <w:rFonts w:ascii="Cambria Math" w:hAnsi="Cambria Math"/>
                  <w:lang w:val="fr-SN"/>
                </w:rPr>
              </w:rPrChange>
            </w:rPr>
            <m:t xml:space="preserve">,  MSE= 3.24 </m:t>
          </m:r>
        </m:oMath>
      </m:oMathPara>
    </w:p>
    <w:p w14:paraId="66577BD2" w14:textId="77777777" w:rsidR="009E6012" w:rsidRPr="0057718E" w:rsidRDefault="00000000" w:rsidP="009E6012">
      <w:pPr>
        <w:rPr>
          <w:rFonts w:eastAsiaTheme="minorEastAsia"/>
          <w:rPrChange w:id="5667" w:author="Microsoft Office User" w:date="2025-01-28T16:29:00Z">
            <w:rPr>
              <w:rFonts w:eastAsiaTheme="minorEastAsia"/>
              <w:lang w:val="fr-SN"/>
            </w:rPr>
          </w:rPrChange>
        </w:rPr>
      </w:pPr>
      <m:oMathPara>
        <m:oMath>
          <m:f>
            <m:fPr>
              <m:ctrlPr>
                <w:rPr>
                  <w:rFonts w:ascii="Cambria Math" w:hAnsi="Cambria Math"/>
                  <w:i/>
                  <w:rPrChange w:id="5668" w:author="Microsoft Office User" w:date="2025-01-28T16:29:00Z">
                    <w:rPr>
                      <w:rFonts w:ascii="Cambria Math" w:hAnsi="Cambria Math"/>
                      <w:i/>
                      <w:lang w:val="fr-SN"/>
                    </w:rPr>
                  </w:rPrChange>
                </w:rPr>
              </m:ctrlPr>
            </m:fPr>
            <m:num>
              <m:r>
                <w:rPr>
                  <w:rFonts w:ascii="Cambria Math" w:hAnsi="Cambria Math"/>
                  <w:rPrChange w:id="5669" w:author="Microsoft Office User" w:date="2025-01-28T16:29:00Z">
                    <w:rPr>
                      <w:rFonts w:ascii="Cambria Math" w:hAnsi="Cambria Math"/>
                      <w:lang w:val="fr-SN"/>
                    </w:rPr>
                  </w:rPrChange>
                </w:rPr>
                <m:t>∂MSE</m:t>
              </m:r>
            </m:num>
            <m:den>
              <m:r>
                <w:rPr>
                  <w:rFonts w:ascii="Cambria Math" w:hAnsi="Cambria Math"/>
                  <w:rPrChange w:id="5670" w:author="Microsoft Office User" w:date="2025-01-28T16:29:00Z">
                    <w:rPr>
                      <w:rFonts w:ascii="Cambria Math" w:hAnsi="Cambria Math"/>
                      <w:lang w:val="fr-SN"/>
                    </w:rPr>
                  </w:rPrChange>
                </w:rPr>
                <m:t>∂Y</m:t>
              </m:r>
            </m:den>
          </m:f>
          <m:r>
            <w:rPr>
              <w:rFonts w:ascii="Cambria Math" w:hAnsi="Cambria Math"/>
              <w:rPrChange w:id="5671" w:author="Microsoft Office User" w:date="2025-01-28T16:29:00Z">
                <w:rPr>
                  <w:rFonts w:ascii="Cambria Math" w:hAnsi="Cambria Math"/>
                  <w:lang w:val="fr-SN"/>
                </w:rPr>
              </w:rPrChange>
            </w:rPr>
            <m:t>=-2*1</m:t>
          </m:r>
          <m:d>
            <m:dPr>
              <m:ctrlPr>
                <w:rPr>
                  <w:rFonts w:ascii="Cambria Math" w:hAnsi="Cambria Math"/>
                  <w:i/>
                  <w:rPrChange w:id="5672" w:author="Microsoft Office User" w:date="2025-01-28T16:29:00Z">
                    <w:rPr>
                      <w:rFonts w:ascii="Cambria Math" w:hAnsi="Cambria Math"/>
                      <w:i/>
                      <w:lang w:val="fr-SN"/>
                    </w:rPr>
                  </w:rPrChange>
                </w:rPr>
              </m:ctrlPr>
            </m:dPr>
            <m:e>
              <m:r>
                <w:rPr>
                  <w:rFonts w:ascii="Cambria Math" w:hAnsi="Cambria Math"/>
                  <w:rPrChange w:id="5673" w:author="Microsoft Office User" w:date="2025-01-28T16:29:00Z">
                    <w:rPr>
                      <w:rFonts w:ascii="Cambria Math" w:hAnsi="Cambria Math"/>
                      <w:lang w:val="fr-SN"/>
                    </w:rPr>
                  </w:rPrChange>
                </w:rPr>
                <m:t>1.2-3</m:t>
              </m:r>
            </m:e>
          </m:d>
          <m:r>
            <w:rPr>
              <w:rFonts w:ascii="Cambria Math" w:hAnsi="Cambria Math"/>
              <w:rPrChange w:id="5674" w:author="Microsoft Office User" w:date="2025-01-28T16:29:00Z">
                <w:rPr>
                  <w:rFonts w:ascii="Cambria Math" w:hAnsi="Cambria Math"/>
                  <w:lang w:val="fr-SN"/>
                </w:rPr>
              </w:rPrChange>
            </w:rPr>
            <m:t xml:space="preserve">,  </m:t>
          </m:r>
          <m:f>
            <m:fPr>
              <m:ctrlPr>
                <w:rPr>
                  <w:rFonts w:ascii="Cambria Math" w:hAnsi="Cambria Math"/>
                  <w:i/>
                  <w:rPrChange w:id="5675" w:author="Microsoft Office User" w:date="2025-01-28T16:29:00Z">
                    <w:rPr>
                      <w:rFonts w:ascii="Cambria Math" w:hAnsi="Cambria Math"/>
                      <w:i/>
                      <w:lang w:val="fr-SN"/>
                    </w:rPr>
                  </w:rPrChange>
                </w:rPr>
              </m:ctrlPr>
            </m:fPr>
            <m:num>
              <m:r>
                <w:rPr>
                  <w:rFonts w:ascii="Cambria Math" w:hAnsi="Cambria Math"/>
                  <w:rPrChange w:id="5676" w:author="Microsoft Office User" w:date="2025-01-28T16:29:00Z">
                    <w:rPr>
                      <w:rFonts w:ascii="Cambria Math" w:hAnsi="Cambria Math"/>
                      <w:lang w:val="fr-SN"/>
                    </w:rPr>
                  </w:rPrChange>
                </w:rPr>
                <m:t>∂y</m:t>
              </m:r>
            </m:num>
            <m:den>
              <m:r>
                <w:rPr>
                  <w:rFonts w:ascii="Cambria Math" w:hAnsi="Cambria Math"/>
                  <w:rPrChange w:id="5677" w:author="Microsoft Office User" w:date="2025-01-28T16:29:00Z">
                    <w:rPr>
                      <w:rFonts w:ascii="Cambria Math" w:hAnsi="Cambria Math"/>
                      <w:lang w:val="fr-SN"/>
                    </w:rPr>
                  </w:rPrChange>
                </w:rPr>
                <m:t>∂w0</m:t>
              </m:r>
            </m:den>
          </m:f>
          <m:r>
            <w:rPr>
              <w:rFonts w:ascii="Cambria Math" w:hAnsi="Cambria Math"/>
              <w:rPrChange w:id="5678" w:author="Microsoft Office User" w:date="2025-01-28T16:29:00Z">
                <w:rPr>
                  <w:rFonts w:ascii="Cambria Math" w:hAnsi="Cambria Math"/>
                  <w:lang w:val="fr-SN"/>
                </w:rPr>
              </w:rPrChange>
            </w:rPr>
            <m:t>=1</m:t>
          </m:r>
        </m:oMath>
      </m:oMathPara>
    </w:p>
    <w:p w14:paraId="453619B4" w14:textId="77777777" w:rsidR="009E6012" w:rsidRPr="0057718E" w:rsidRDefault="00000000" w:rsidP="009E6012">
      <w:pPr>
        <w:rPr>
          <w:rFonts w:eastAsiaTheme="minorEastAsia"/>
          <w:rPrChange w:id="5679" w:author="Microsoft Office User" w:date="2025-01-28T16:29:00Z">
            <w:rPr>
              <w:rFonts w:eastAsiaTheme="minorEastAsia"/>
              <w:lang w:val="fr-SN"/>
            </w:rPr>
          </w:rPrChange>
        </w:rPr>
      </w:pPr>
      <m:oMathPara>
        <m:oMath>
          <m:f>
            <m:fPr>
              <m:ctrlPr>
                <w:rPr>
                  <w:rFonts w:ascii="Cambria Math" w:hAnsi="Cambria Math"/>
                  <w:i/>
                  <w:rPrChange w:id="5680" w:author="Microsoft Office User" w:date="2025-01-28T16:29:00Z">
                    <w:rPr>
                      <w:rFonts w:ascii="Cambria Math" w:hAnsi="Cambria Math"/>
                      <w:i/>
                      <w:lang w:val="fr-SN"/>
                    </w:rPr>
                  </w:rPrChange>
                </w:rPr>
              </m:ctrlPr>
            </m:fPr>
            <m:num>
              <m:r>
                <w:rPr>
                  <w:rFonts w:ascii="Cambria Math" w:hAnsi="Cambria Math"/>
                  <w:rPrChange w:id="5681" w:author="Microsoft Office User" w:date="2025-01-28T16:29:00Z">
                    <w:rPr>
                      <w:rFonts w:ascii="Cambria Math" w:hAnsi="Cambria Math"/>
                      <w:lang w:val="fr-SN"/>
                    </w:rPr>
                  </w:rPrChange>
                </w:rPr>
                <m:t>∂MSE</m:t>
              </m:r>
            </m:num>
            <m:den>
              <m:r>
                <w:rPr>
                  <w:rFonts w:ascii="Cambria Math" w:hAnsi="Cambria Math"/>
                  <w:rPrChange w:id="5682" w:author="Microsoft Office User" w:date="2025-01-28T16:29:00Z">
                    <w:rPr>
                      <w:rFonts w:ascii="Cambria Math" w:hAnsi="Cambria Math"/>
                      <w:lang w:val="fr-SN"/>
                    </w:rPr>
                  </w:rPrChange>
                </w:rPr>
                <m:t>∂w0</m:t>
              </m:r>
            </m:den>
          </m:f>
          <m:r>
            <w:rPr>
              <w:rFonts w:ascii="Cambria Math" w:hAnsi="Cambria Math"/>
              <w:rPrChange w:id="5683" w:author="Microsoft Office User" w:date="2025-01-28T16:29:00Z">
                <w:rPr>
                  <w:rFonts w:ascii="Cambria Math" w:hAnsi="Cambria Math"/>
                  <w:lang w:val="fr-SN"/>
                </w:rPr>
              </w:rPrChange>
            </w:rPr>
            <m:t>=3.6</m:t>
          </m:r>
        </m:oMath>
      </m:oMathPara>
    </w:p>
    <w:p w14:paraId="4784F63E" w14:textId="77777777" w:rsidR="009E6012" w:rsidRPr="0057718E" w:rsidRDefault="009E6012" w:rsidP="009E6012">
      <w:pPr>
        <w:jc w:val="center"/>
        <w:rPr>
          <w:rPrChange w:id="5684" w:author="Microsoft Office User" w:date="2025-01-28T16:29:00Z">
            <w:rPr>
              <w:lang w:val="fr-SN"/>
            </w:rPr>
          </w:rPrChange>
        </w:rPr>
      </w:pPr>
      <w:r w:rsidRPr="0057718E">
        <w:rPr>
          <w:rPrChange w:id="5685" w:author="Microsoft Office User" w:date="2025-01-28T16:29:00Z">
            <w:rPr>
              <w:noProof/>
              <w:lang w:val="fr-SN"/>
            </w:rPr>
          </w:rPrChange>
        </w:rPr>
        <w:drawing>
          <wp:inline distT="0" distB="0" distL="0" distR="0" wp14:anchorId="0413F38D" wp14:editId="0C731FAC">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52E778EC" w14:textId="77777777" w:rsidR="009E6012" w:rsidRPr="0057718E" w:rsidRDefault="009E6012" w:rsidP="009E6012">
      <w:pPr>
        <w:rPr>
          <w:rPrChange w:id="5686" w:author="Microsoft Office User" w:date="2025-01-28T16:29:00Z">
            <w:rPr>
              <w:lang w:val="fr-SN"/>
            </w:rPr>
          </w:rPrChange>
        </w:rPr>
      </w:pPr>
      <w:r w:rsidRPr="0057718E">
        <w:rPr>
          <w:rPrChange w:id="5687" w:author="Microsoft Office User" w:date="2025-01-28T16:29:00Z">
            <w:rPr>
              <w:lang w:val="fr-SN"/>
            </w:rPr>
          </w:rPrChange>
        </w:rPr>
        <w:tab/>
        <w:t>Polynomiale</w:t>
      </w:r>
    </w:p>
    <w:tbl>
      <w:tblPr>
        <w:tblStyle w:val="Grilledutableau"/>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9E6012" w:rsidRPr="0057718E" w14:paraId="45AE710C" w14:textId="77777777" w:rsidTr="00EB1E5A">
        <w:tc>
          <w:tcPr>
            <w:tcW w:w="850" w:type="dxa"/>
          </w:tcPr>
          <w:p w14:paraId="1516CBC1" w14:textId="77777777" w:rsidR="009E6012" w:rsidRPr="0057718E" w:rsidRDefault="009E6012" w:rsidP="00EB1E5A">
            <w:pPr>
              <w:rPr>
                <w:rPrChange w:id="5688" w:author="Microsoft Office User" w:date="2025-01-28T16:29:00Z">
                  <w:rPr>
                    <w:lang w:val="fr-SN"/>
                  </w:rPr>
                </w:rPrChange>
              </w:rPr>
            </w:pPr>
            <w:r w:rsidRPr="0057718E">
              <w:rPr>
                <w:rPrChange w:id="5689" w:author="Microsoft Office User" w:date="2025-01-28T16:29:00Z">
                  <w:rPr>
                    <w:lang w:val="fr-SN"/>
                  </w:rPr>
                </w:rPrChange>
              </w:rPr>
              <w:t>X</w:t>
            </w:r>
          </w:p>
        </w:tc>
        <w:tc>
          <w:tcPr>
            <w:tcW w:w="850" w:type="dxa"/>
          </w:tcPr>
          <w:p w14:paraId="269372AC" w14:textId="77777777" w:rsidR="009E6012" w:rsidRPr="0057718E" w:rsidRDefault="009E6012" w:rsidP="00EB1E5A">
            <w:pPr>
              <w:rPr>
                <w:rPrChange w:id="5690" w:author="Microsoft Office User" w:date="2025-01-28T16:29:00Z">
                  <w:rPr>
                    <w:lang w:val="fr-SN"/>
                  </w:rPr>
                </w:rPrChange>
              </w:rPr>
            </w:pPr>
            <w:r w:rsidRPr="0057718E">
              <w:rPr>
                <w:rPrChange w:id="5691" w:author="Microsoft Office User" w:date="2025-01-28T16:29:00Z">
                  <w:rPr>
                    <w:lang w:val="fr-SN"/>
                  </w:rPr>
                </w:rPrChange>
              </w:rPr>
              <w:t>1</w:t>
            </w:r>
          </w:p>
        </w:tc>
        <w:tc>
          <w:tcPr>
            <w:tcW w:w="850" w:type="dxa"/>
          </w:tcPr>
          <w:p w14:paraId="01A2F5DF" w14:textId="77777777" w:rsidR="009E6012" w:rsidRPr="0057718E" w:rsidRDefault="009E6012" w:rsidP="00EB1E5A">
            <w:pPr>
              <w:rPr>
                <w:rPrChange w:id="5692" w:author="Microsoft Office User" w:date="2025-01-28T16:29:00Z">
                  <w:rPr>
                    <w:lang w:val="fr-SN"/>
                  </w:rPr>
                </w:rPrChange>
              </w:rPr>
            </w:pPr>
            <w:r w:rsidRPr="0057718E">
              <w:rPr>
                <w:rPrChange w:id="5693" w:author="Microsoft Office User" w:date="2025-01-28T16:29:00Z">
                  <w:rPr>
                    <w:lang w:val="fr-SN"/>
                  </w:rPr>
                </w:rPrChange>
              </w:rPr>
              <w:t>2</w:t>
            </w:r>
          </w:p>
        </w:tc>
        <w:tc>
          <w:tcPr>
            <w:tcW w:w="850" w:type="dxa"/>
          </w:tcPr>
          <w:p w14:paraId="63BF2721" w14:textId="77777777" w:rsidR="009E6012" w:rsidRPr="0057718E" w:rsidRDefault="009E6012" w:rsidP="00EB1E5A">
            <w:pPr>
              <w:rPr>
                <w:rPrChange w:id="5694" w:author="Microsoft Office User" w:date="2025-01-28T16:29:00Z">
                  <w:rPr>
                    <w:lang w:val="fr-SN"/>
                  </w:rPr>
                </w:rPrChange>
              </w:rPr>
            </w:pPr>
            <w:r w:rsidRPr="0057718E">
              <w:rPr>
                <w:rPrChange w:id="5695" w:author="Microsoft Office User" w:date="2025-01-28T16:29:00Z">
                  <w:rPr>
                    <w:lang w:val="fr-SN"/>
                  </w:rPr>
                </w:rPrChange>
              </w:rPr>
              <w:t>3</w:t>
            </w:r>
          </w:p>
        </w:tc>
        <w:tc>
          <w:tcPr>
            <w:tcW w:w="850" w:type="dxa"/>
          </w:tcPr>
          <w:p w14:paraId="374D02E5" w14:textId="77777777" w:rsidR="009E6012" w:rsidRPr="0057718E" w:rsidRDefault="009E6012" w:rsidP="00EB1E5A">
            <w:pPr>
              <w:rPr>
                <w:rPrChange w:id="5696" w:author="Microsoft Office User" w:date="2025-01-28T16:29:00Z">
                  <w:rPr>
                    <w:lang w:val="fr-SN"/>
                  </w:rPr>
                </w:rPrChange>
              </w:rPr>
            </w:pPr>
            <w:r w:rsidRPr="0057718E">
              <w:rPr>
                <w:rPrChange w:id="5697" w:author="Microsoft Office User" w:date="2025-01-28T16:29:00Z">
                  <w:rPr>
                    <w:lang w:val="fr-SN"/>
                  </w:rPr>
                </w:rPrChange>
              </w:rPr>
              <w:t>4</w:t>
            </w:r>
          </w:p>
        </w:tc>
        <w:tc>
          <w:tcPr>
            <w:tcW w:w="850" w:type="dxa"/>
          </w:tcPr>
          <w:p w14:paraId="2074CB55" w14:textId="77777777" w:rsidR="009E6012" w:rsidRPr="0057718E" w:rsidRDefault="009E6012" w:rsidP="00EB1E5A">
            <w:pPr>
              <w:rPr>
                <w:rPrChange w:id="5698" w:author="Microsoft Office User" w:date="2025-01-28T16:29:00Z">
                  <w:rPr>
                    <w:lang w:val="fr-SN"/>
                  </w:rPr>
                </w:rPrChange>
              </w:rPr>
            </w:pPr>
            <w:r w:rsidRPr="0057718E">
              <w:rPr>
                <w:rPrChange w:id="5699" w:author="Microsoft Office User" w:date="2025-01-28T16:29:00Z">
                  <w:rPr>
                    <w:lang w:val="fr-SN"/>
                  </w:rPr>
                </w:rPrChange>
              </w:rPr>
              <w:t>5</w:t>
            </w:r>
          </w:p>
        </w:tc>
        <w:tc>
          <w:tcPr>
            <w:tcW w:w="850" w:type="dxa"/>
          </w:tcPr>
          <w:p w14:paraId="3BA941F0" w14:textId="77777777" w:rsidR="009E6012" w:rsidRPr="0057718E" w:rsidRDefault="009E6012" w:rsidP="00EB1E5A">
            <w:pPr>
              <w:rPr>
                <w:rPrChange w:id="5700" w:author="Microsoft Office User" w:date="2025-01-28T16:29:00Z">
                  <w:rPr>
                    <w:lang w:val="fr-SN"/>
                  </w:rPr>
                </w:rPrChange>
              </w:rPr>
            </w:pPr>
            <w:r w:rsidRPr="0057718E">
              <w:rPr>
                <w:rPrChange w:id="5701" w:author="Microsoft Office User" w:date="2025-01-28T16:29:00Z">
                  <w:rPr>
                    <w:lang w:val="fr-SN"/>
                  </w:rPr>
                </w:rPrChange>
              </w:rPr>
              <w:t>6</w:t>
            </w:r>
          </w:p>
        </w:tc>
        <w:tc>
          <w:tcPr>
            <w:tcW w:w="850" w:type="dxa"/>
          </w:tcPr>
          <w:p w14:paraId="675367A8" w14:textId="77777777" w:rsidR="009E6012" w:rsidRPr="0057718E" w:rsidRDefault="009E6012" w:rsidP="00EB1E5A">
            <w:pPr>
              <w:rPr>
                <w:rPrChange w:id="5702" w:author="Microsoft Office User" w:date="2025-01-28T16:29:00Z">
                  <w:rPr>
                    <w:lang w:val="fr-SN"/>
                  </w:rPr>
                </w:rPrChange>
              </w:rPr>
            </w:pPr>
            <w:r w:rsidRPr="0057718E">
              <w:rPr>
                <w:rPrChange w:id="5703" w:author="Microsoft Office User" w:date="2025-01-28T16:29:00Z">
                  <w:rPr>
                    <w:lang w:val="fr-SN"/>
                  </w:rPr>
                </w:rPrChange>
              </w:rPr>
              <w:t>7</w:t>
            </w:r>
          </w:p>
        </w:tc>
        <w:tc>
          <w:tcPr>
            <w:tcW w:w="850" w:type="dxa"/>
          </w:tcPr>
          <w:p w14:paraId="05BC7F36" w14:textId="77777777" w:rsidR="009E6012" w:rsidRPr="0057718E" w:rsidRDefault="009E6012" w:rsidP="00EB1E5A">
            <w:pPr>
              <w:rPr>
                <w:rPrChange w:id="5704" w:author="Microsoft Office User" w:date="2025-01-28T16:29:00Z">
                  <w:rPr>
                    <w:lang w:val="fr-SN"/>
                  </w:rPr>
                </w:rPrChange>
              </w:rPr>
            </w:pPr>
            <w:r w:rsidRPr="0057718E">
              <w:rPr>
                <w:rPrChange w:id="5705" w:author="Microsoft Office User" w:date="2025-01-28T16:29:00Z">
                  <w:rPr>
                    <w:lang w:val="fr-SN"/>
                  </w:rPr>
                </w:rPrChange>
              </w:rPr>
              <w:t>8</w:t>
            </w:r>
          </w:p>
        </w:tc>
        <w:tc>
          <w:tcPr>
            <w:tcW w:w="850" w:type="dxa"/>
          </w:tcPr>
          <w:p w14:paraId="2B68F2AA" w14:textId="77777777" w:rsidR="009E6012" w:rsidRPr="0057718E" w:rsidRDefault="009E6012" w:rsidP="00EB1E5A">
            <w:pPr>
              <w:rPr>
                <w:rPrChange w:id="5706" w:author="Microsoft Office User" w:date="2025-01-28T16:29:00Z">
                  <w:rPr>
                    <w:lang w:val="fr-SN"/>
                  </w:rPr>
                </w:rPrChange>
              </w:rPr>
            </w:pPr>
            <w:r w:rsidRPr="0057718E">
              <w:rPr>
                <w:rPrChange w:id="5707" w:author="Microsoft Office User" w:date="2025-01-28T16:29:00Z">
                  <w:rPr>
                    <w:lang w:val="fr-SN"/>
                  </w:rPr>
                </w:rPrChange>
              </w:rPr>
              <w:t>9</w:t>
            </w:r>
          </w:p>
        </w:tc>
        <w:tc>
          <w:tcPr>
            <w:tcW w:w="850" w:type="dxa"/>
          </w:tcPr>
          <w:p w14:paraId="74323880" w14:textId="77777777" w:rsidR="009E6012" w:rsidRPr="0057718E" w:rsidRDefault="009E6012" w:rsidP="00EB1E5A">
            <w:pPr>
              <w:rPr>
                <w:rPrChange w:id="5708" w:author="Microsoft Office User" w:date="2025-01-28T16:29:00Z">
                  <w:rPr>
                    <w:lang w:val="fr-SN"/>
                  </w:rPr>
                </w:rPrChange>
              </w:rPr>
            </w:pPr>
            <w:r w:rsidRPr="0057718E">
              <w:rPr>
                <w:rPrChange w:id="5709" w:author="Microsoft Office User" w:date="2025-01-28T16:29:00Z">
                  <w:rPr>
                    <w:lang w:val="fr-SN"/>
                  </w:rPr>
                </w:rPrChange>
              </w:rPr>
              <w:t>10</w:t>
            </w:r>
          </w:p>
        </w:tc>
      </w:tr>
      <w:tr w:rsidR="009E6012" w:rsidRPr="0057718E" w14:paraId="596E80BE" w14:textId="77777777" w:rsidTr="00EB1E5A">
        <w:tc>
          <w:tcPr>
            <w:tcW w:w="850" w:type="dxa"/>
          </w:tcPr>
          <w:p w14:paraId="5033BE96" w14:textId="77777777" w:rsidR="009E6012" w:rsidRPr="0057718E" w:rsidRDefault="009E6012" w:rsidP="00EB1E5A">
            <w:pPr>
              <w:rPr>
                <w:rPrChange w:id="5710" w:author="Microsoft Office User" w:date="2025-01-28T16:29:00Z">
                  <w:rPr>
                    <w:lang w:val="fr-SN"/>
                  </w:rPr>
                </w:rPrChange>
              </w:rPr>
            </w:pPr>
            <w:r w:rsidRPr="0057718E">
              <w:rPr>
                <w:rPrChange w:id="5711" w:author="Microsoft Office User" w:date="2025-01-28T16:29:00Z">
                  <w:rPr>
                    <w:lang w:val="fr-SN"/>
                  </w:rPr>
                </w:rPrChange>
              </w:rPr>
              <w:t>Y</w:t>
            </w:r>
          </w:p>
        </w:tc>
        <w:tc>
          <w:tcPr>
            <w:tcW w:w="850" w:type="dxa"/>
          </w:tcPr>
          <w:p w14:paraId="6C23698A" w14:textId="77777777" w:rsidR="009E6012" w:rsidRPr="0057718E" w:rsidRDefault="009E6012" w:rsidP="00EB1E5A">
            <w:pPr>
              <w:rPr>
                <w:rPrChange w:id="5712" w:author="Microsoft Office User" w:date="2025-01-28T16:29:00Z">
                  <w:rPr>
                    <w:lang w:val="fr-SN"/>
                  </w:rPr>
                </w:rPrChange>
              </w:rPr>
            </w:pPr>
            <w:r w:rsidRPr="0057718E">
              <w:rPr>
                <w:rPrChange w:id="5713" w:author="Microsoft Office User" w:date="2025-01-28T16:29:00Z">
                  <w:rPr>
                    <w:lang w:val="fr-SN"/>
                  </w:rPr>
                </w:rPrChange>
              </w:rPr>
              <w:t>0.1</w:t>
            </w:r>
          </w:p>
        </w:tc>
        <w:tc>
          <w:tcPr>
            <w:tcW w:w="850" w:type="dxa"/>
          </w:tcPr>
          <w:p w14:paraId="2594C64D" w14:textId="77777777" w:rsidR="009E6012" w:rsidRPr="0057718E" w:rsidRDefault="009E6012" w:rsidP="00EB1E5A">
            <w:pPr>
              <w:rPr>
                <w:rPrChange w:id="5714" w:author="Microsoft Office User" w:date="2025-01-28T16:29:00Z">
                  <w:rPr>
                    <w:lang w:val="fr-SN"/>
                  </w:rPr>
                </w:rPrChange>
              </w:rPr>
            </w:pPr>
            <w:r w:rsidRPr="0057718E">
              <w:rPr>
                <w:rPrChange w:id="5715" w:author="Microsoft Office User" w:date="2025-01-28T16:29:00Z">
                  <w:rPr>
                    <w:lang w:val="fr-SN"/>
                  </w:rPr>
                </w:rPrChange>
              </w:rPr>
              <w:t>6.9</w:t>
            </w:r>
          </w:p>
        </w:tc>
        <w:tc>
          <w:tcPr>
            <w:tcW w:w="850" w:type="dxa"/>
          </w:tcPr>
          <w:p w14:paraId="5788327E" w14:textId="77777777" w:rsidR="009E6012" w:rsidRPr="0057718E" w:rsidRDefault="009E6012" w:rsidP="00EB1E5A">
            <w:pPr>
              <w:rPr>
                <w:rPrChange w:id="5716" w:author="Microsoft Office User" w:date="2025-01-28T16:29:00Z">
                  <w:rPr>
                    <w:lang w:val="fr-SN"/>
                  </w:rPr>
                </w:rPrChange>
              </w:rPr>
            </w:pPr>
            <w:r w:rsidRPr="0057718E">
              <w:rPr>
                <w:rPrChange w:id="5717" w:author="Microsoft Office User" w:date="2025-01-28T16:29:00Z">
                  <w:rPr>
                    <w:lang w:val="fr-SN"/>
                  </w:rPr>
                </w:rPrChange>
              </w:rPr>
              <w:t>7.2</w:t>
            </w:r>
          </w:p>
        </w:tc>
        <w:tc>
          <w:tcPr>
            <w:tcW w:w="850" w:type="dxa"/>
          </w:tcPr>
          <w:p w14:paraId="1F05E04B" w14:textId="77777777" w:rsidR="009E6012" w:rsidRPr="0057718E" w:rsidRDefault="009E6012" w:rsidP="00EB1E5A">
            <w:pPr>
              <w:rPr>
                <w:rPrChange w:id="5718" w:author="Microsoft Office User" w:date="2025-01-28T16:29:00Z">
                  <w:rPr>
                    <w:lang w:val="fr-SN"/>
                  </w:rPr>
                </w:rPrChange>
              </w:rPr>
            </w:pPr>
            <w:r w:rsidRPr="0057718E">
              <w:rPr>
                <w:rPrChange w:id="5719" w:author="Microsoft Office User" w:date="2025-01-28T16:29:00Z">
                  <w:rPr>
                    <w:lang w:val="fr-SN"/>
                  </w:rPr>
                </w:rPrChange>
              </w:rPr>
              <w:t>20</w:t>
            </w:r>
          </w:p>
        </w:tc>
        <w:tc>
          <w:tcPr>
            <w:tcW w:w="850" w:type="dxa"/>
          </w:tcPr>
          <w:p w14:paraId="3F7A72E4" w14:textId="77777777" w:rsidR="009E6012" w:rsidRPr="0057718E" w:rsidRDefault="009E6012" w:rsidP="00EB1E5A">
            <w:pPr>
              <w:rPr>
                <w:rPrChange w:id="5720" w:author="Microsoft Office User" w:date="2025-01-28T16:29:00Z">
                  <w:rPr>
                    <w:lang w:val="fr-SN"/>
                  </w:rPr>
                </w:rPrChange>
              </w:rPr>
            </w:pPr>
            <w:r w:rsidRPr="0057718E">
              <w:rPr>
                <w:rPrChange w:id="5721" w:author="Microsoft Office User" w:date="2025-01-28T16:29:00Z">
                  <w:rPr>
                    <w:lang w:val="fr-SN"/>
                  </w:rPr>
                </w:rPrChange>
              </w:rPr>
              <w:t>28</w:t>
            </w:r>
          </w:p>
        </w:tc>
        <w:tc>
          <w:tcPr>
            <w:tcW w:w="850" w:type="dxa"/>
          </w:tcPr>
          <w:p w14:paraId="57965FE8" w14:textId="77777777" w:rsidR="009E6012" w:rsidRPr="0057718E" w:rsidRDefault="009E6012" w:rsidP="00EB1E5A">
            <w:pPr>
              <w:rPr>
                <w:rPrChange w:id="5722" w:author="Microsoft Office User" w:date="2025-01-28T16:29:00Z">
                  <w:rPr>
                    <w:lang w:val="fr-SN"/>
                  </w:rPr>
                </w:rPrChange>
              </w:rPr>
            </w:pPr>
            <w:r w:rsidRPr="0057718E">
              <w:rPr>
                <w:rPrChange w:id="5723" w:author="Microsoft Office User" w:date="2025-01-28T16:29:00Z">
                  <w:rPr>
                    <w:lang w:val="fr-SN"/>
                  </w:rPr>
                </w:rPrChange>
              </w:rPr>
              <w:t>32</w:t>
            </w:r>
          </w:p>
        </w:tc>
        <w:tc>
          <w:tcPr>
            <w:tcW w:w="850" w:type="dxa"/>
          </w:tcPr>
          <w:p w14:paraId="3EEA2145" w14:textId="77777777" w:rsidR="009E6012" w:rsidRPr="0057718E" w:rsidRDefault="009E6012" w:rsidP="00EB1E5A">
            <w:pPr>
              <w:rPr>
                <w:rPrChange w:id="5724" w:author="Microsoft Office User" w:date="2025-01-28T16:29:00Z">
                  <w:rPr>
                    <w:lang w:val="fr-SN"/>
                  </w:rPr>
                </w:rPrChange>
              </w:rPr>
            </w:pPr>
            <w:r w:rsidRPr="0057718E">
              <w:rPr>
                <w:rPrChange w:id="5725" w:author="Microsoft Office User" w:date="2025-01-28T16:29:00Z">
                  <w:rPr>
                    <w:lang w:val="fr-SN"/>
                  </w:rPr>
                </w:rPrChange>
              </w:rPr>
              <w:t>53</w:t>
            </w:r>
          </w:p>
        </w:tc>
        <w:tc>
          <w:tcPr>
            <w:tcW w:w="850" w:type="dxa"/>
          </w:tcPr>
          <w:p w14:paraId="370B33AD" w14:textId="77777777" w:rsidR="009E6012" w:rsidRPr="0057718E" w:rsidRDefault="009E6012" w:rsidP="00EB1E5A">
            <w:pPr>
              <w:rPr>
                <w:rPrChange w:id="5726" w:author="Microsoft Office User" w:date="2025-01-28T16:29:00Z">
                  <w:rPr>
                    <w:lang w:val="fr-SN"/>
                  </w:rPr>
                </w:rPrChange>
              </w:rPr>
            </w:pPr>
            <w:r w:rsidRPr="0057718E">
              <w:rPr>
                <w:rPrChange w:id="5727" w:author="Microsoft Office User" w:date="2025-01-28T16:29:00Z">
                  <w:rPr>
                    <w:lang w:val="fr-SN"/>
                  </w:rPr>
                </w:rPrChange>
              </w:rPr>
              <w:t>62</w:t>
            </w:r>
          </w:p>
        </w:tc>
        <w:tc>
          <w:tcPr>
            <w:tcW w:w="850" w:type="dxa"/>
          </w:tcPr>
          <w:p w14:paraId="43CA44FF" w14:textId="77777777" w:rsidR="009E6012" w:rsidRPr="0057718E" w:rsidRDefault="009E6012" w:rsidP="00EB1E5A">
            <w:pPr>
              <w:rPr>
                <w:rPrChange w:id="5728" w:author="Microsoft Office User" w:date="2025-01-28T16:29:00Z">
                  <w:rPr>
                    <w:lang w:val="fr-SN"/>
                  </w:rPr>
                </w:rPrChange>
              </w:rPr>
            </w:pPr>
            <w:r w:rsidRPr="0057718E">
              <w:rPr>
                <w:rPrChange w:id="5729" w:author="Microsoft Office User" w:date="2025-01-28T16:29:00Z">
                  <w:rPr>
                    <w:lang w:val="fr-SN"/>
                  </w:rPr>
                </w:rPrChange>
              </w:rPr>
              <w:t>78</w:t>
            </w:r>
          </w:p>
        </w:tc>
        <w:tc>
          <w:tcPr>
            <w:tcW w:w="850" w:type="dxa"/>
          </w:tcPr>
          <w:p w14:paraId="41C5B99D" w14:textId="77777777" w:rsidR="009E6012" w:rsidRPr="0057718E" w:rsidRDefault="009E6012" w:rsidP="00EB1E5A">
            <w:pPr>
              <w:rPr>
                <w:rPrChange w:id="5730" w:author="Microsoft Office User" w:date="2025-01-28T16:29:00Z">
                  <w:rPr>
                    <w:lang w:val="fr-SN"/>
                  </w:rPr>
                </w:rPrChange>
              </w:rPr>
            </w:pPr>
            <w:r w:rsidRPr="0057718E">
              <w:rPr>
                <w:rPrChange w:id="5731" w:author="Microsoft Office User" w:date="2025-01-28T16:29:00Z">
                  <w:rPr>
                    <w:lang w:val="fr-SN"/>
                  </w:rPr>
                </w:rPrChange>
              </w:rPr>
              <w:t>104.5</w:t>
            </w:r>
          </w:p>
        </w:tc>
      </w:tr>
    </w:tbl>
    <w:p w14:paraId="7F4DE883" w14:textId="77777777" w:rsidR="009E6012" w:rsidRPr="0057718E" w:rsidRDefault="009E6012" w:rsidP="009E6012">
      <w:pPr>
        <w:jc w:val="center"/>
        <w:rPr>
          <w:rPrChange w:id="5732" w:author="Microsoft Office User" w:date="2025-01-28T16:29:00Z">
            <w:rPr>
              <w:noProof/>
              <w:lang w:val="fr-SN"/>
            </w:rPr>
          </w:rPrChange>
        </w:rPr>
      </w:pPr>
    </w:p>
    <w:p w14:paraId="6ADDF494" w14:textId="77777777" w:rsidR="009E6012" w:rsidRPr="0057718E" w:rsidRDefault="009E6012" w:rsidP="009E6012">
      <w:pPr>
        <w:jc w:val="center"/>
        <w:rPr>
          <w:rPrChange w:id="5733" w:author="Microsoft Office User" w:date="2025-01-28T16:29:00Z">
            <w:rPr>
              <w:lang w:val="fr-SN"/>
            </w:rPr>
          </w:rPrChange>
        </w:rPr>
      </w:pPr>
      <w:r w:rsidRPr="0057718E">
        <w:rPr>
          <w:rPrChange w:id="5734" w:author="Microsoft Office User" w:date="2025-01-28T16:29:00Z">
            <w:rPr>
              <w:noProof/>
              <w:lang w:val="fr-SN"/>
            </w:rPr>
          </w:rPrChange>
        </w:rPr>
        <w:drawing>
          <wp:inline distT="0" distB="0" distL="0" distR="0" wp14:anchorId="3792CCD9" wp14:editId="15C95FA0">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5FFCCFDE" w14:textId="77777777" w:rsidR="009E6012" w:rsidRPr="0057718E" w:rsidRDefault="009E6012" w:rsidP="009E6012">
      <w:pPr>
        <w:rPr>
          <w:rFonts w:eastAsiaTheme="minorEastAsia"/>
          <w:rPrChange w:id="5735" w:author="Microsoft Office User" w:date="2025-01-28T16:29:00Z">
            <w:rPr>
              <w:rFonts w:eastAsiaTheme="minorEastAsia"/>
              <w:lang w:val="fr-SN"/>
            </w:rPr>
          </w:rPrChange>
        </w:rPr>
      </w:pPr>
      <m:oMathPara>
        <m:oMath>
          <m:r>
            <w:rPr>
              <w:rFonts w:ascii="Cambria Math" w:hAnsi="Cambria Math"/>
              <w:rPrChange w:id="5736" w:author="Microsoft Office User" w:date="2025-01-28T16:29:00Z">
                <w:rPr>
                  <w:rFonts w:ascii="Cambria Math" w:hAnsi="Cambria Math"/>
                  <w:lang w:val="fr-SN"/>
                </w:rPr>
              </w:rPrChange>
            </w:rPr>
            <m:t>y=w0+w1*x+w2*</m:t>
          </m:r>
          <m:sSup>
            <m:sSupPr>
              <m:ctrlPr>
                <w:rPr>
                  <w:rFonts w:ascii="Cambria Math" w:hAnsi="Cambria Math"/>
                  <w:i/>
                  <w:rPrChange w:id="5737" w:author="Microsoft Office User" w:date="2025-01-28T16:29:00Z">
                    <w:rPr>
                      <w:rFonts w:ascii="Cambria Math" w:hAnsi="Cambria Math"/>
                      <w:i/>
                      <w:lang w:val="fr-SN"/>
                    </w:rPr>
                  </w:rPrChange>
                </w:rPr>
              </m:ctrlPr>
            </m:sSupPr>
            <m:e>
              <m:r>
                <w:rPr>
                  <w:rFonts w:ascii="Cambria Math" w:hAnsi="Cambria Math"/>
                  <w:rPrChange w:id="5738" w:author="Microsoft Office User" w:date="2025-01-28T16:29:00Z">
                    <w:rPr>
                      <w:rFonts w:ascii="Cambria Math" w:hAnsi="Cambria Math"/>
                      <w:lang w:val="fr-SN"/>
                    </w:rPr>
                  </w:rPrChange>
                </w:rPr>
                <m:t>x</m:t>
              </m:r>
            </m:e>
            <m:sup>
              <m:r>
                <w:rPr>
                  <w:rFonts w:ascii="Cambria Math" w:hAnsi="Cambria Math"/>
                  <w:rPrChange w:id="5739" w:author="Microsoft Office User" w:date="2025-01-28T16:29:00Z">
                    <w:rPr>
                      <w:rFonts w:ascii="Cambria Math" w:hAnsi="Cambria Math"/>
                      <w:lang w:val="fr-SN"/>
                    </w:rPr>
                  </w:rPrChange>
                </w:rPr>
                <m:t>2</m:t>
              </m:r>
            </m:sup>
          </m:sSup>
        </m:oMath>
      </m:oMathPara>
    </w:p>
    <w:p w14:paraId="00BF6C77" w14:textId="77777777" w:rsidR="009E6012" w:rsidRPr="0057718E" w:rsidRDefault="009E6012" w:rsidP="009E6012">
      <w:pPr>
        <w:rPr>
          <w:rFonts w:eastAsiaTheme="minorEastAsia"/>
          <w:rPrChange w:id="5740" w:author="Microsoft Office User" w:date="2025-01-28T16:29:00Z">
            <w:rPr>
              <w:rFonts w:eastAsiaTheme="minorEastAsia"/>
              <w:lang w:val="fr-SN"/>
            </w:rPr>
          </w:rPrChange>
        </w:rPr>
      </w:pPr>
      <m:oMathPara>
        <m:oMath>
          <m:r>
            <w:rPr>
              <w:rFonts w:ascii="Cambria Math" w:hAnsi="Cambria Math"/>
              <w:rPrChange w:id="5741" w:author="Microsoft Office User" w:date="2025-01-28T16:29:00Z">
                <w:rPr>
                  <w:rFonts w:ascii="Cambria Math" w:hAnsi="Cambria Math"/>
                  <w:lang w:val="fr-SN"/>
                </w:rPr>
              </w:rPrChange>
            </w:rPr>
            <m:t>w0=1,  w1= ,  w2=1</m:t>
          </m:r>
        </m:oMath>
      </m:oMathPara>
    </w:p>
    <w:p w14:paraId="4AB0CB86" w14:textId="77777777" w:rsidR="009E6012" w:rsidRPr="0057718E" w:rsidRDefault="009E6012" w:rsidP="009E6012">
      <w:pPr>
        <w:rPr>
          <w:rFonts w:eastAsiaTheme="minorEastAsia"/>
          <w:rPrChange w:id="5742" w:author="Microsoft Office User" w:date="2025-01-28T16:29:00Z">
            <w:rPr>
              <w:rFonts w:eastAsiaTheme="minorEastAsia"/>
              <w:lang w:val="fr-SN"/>
            </w:rPr>
          </w:rPrChange>
        </w:rPr>
      </w:pPr>
      <m:oMathPara>
        <m:oMath>
          <m:r>
            <w:rPr>
              <w:rFonts w:ascii="Cambria Math" w:hAnsi="Cambria Math"/>
              <w:rPrChange w:id="5743" w:author="Microsoft Office User" w:date="2025-01-28T16:29:00Z">
                <w:rPr>
                  <w:rFonts w:ascii="Cambria Math" w:hAnsi="Cambria Math"/>
                  <w:lang w:val="fr-SN"/>
                </w:rPr>
              </w:rPrChange>
            </w:rPr>
            <m:t>pour x=3,  y=1+1*3+1*</m:t>
          </m:r>
          <m:sSup>
            <m:sSupPr>
              <m:ctrlPr>
                <w:rPr>
                  <w:rFonts w:ascii="Cambria Math" w:hAnsi="Cambria Math"/>
                  <w:i/>
                  <w:rPrChange w:id="5744" w:author="Microsoft Office User" w:date="2025-01-28T16:29:00Z">
                    <w:rPr>
                      <w:rFonts w:ascii="Cambria Math" w:hAnsi="Cambria Math"/>
                      <w:i/>
                      <w:lang w:val="fr-SN"/>
                    </w:rPr>
                  </w:rPrChange>
                </w:rPr>
              </m:ctrlPr>
            </m:sSupPr>
            <m:e>
              <m:r>
                <w:rPr>
                  <w:rFonts w:ascii="Cambria Math" w:hAnsi="Cambria Math"/>
                  <w:rPrChange w:id="5745" w:author="Microsoft Office User" w:date="2025-01-28T16:29:00Z">
                    <w:rPr>
                      <w:rFonts w:ascii="Cambria Math" w:hAnsi="Cambria Math"/>
                      <w:lang w:val="fr-SN"/>
                    </w:rPr>
                  </w:rPrChange>
                </w:rPr>
                <m:t>3</m:t>
              </m:r>
            </m:e>
            <m:sup>
              <m:r>
                <w:rPr>
                  <w:rFonts w:ascii="Cambria Math" w:hAnsi="Cambria Math"/>
                  <w:rPrChange w:id="5746" w:author="Microsoft Office User" w:date="2025-01-28T16:29:00Z">
                    <w:rPr>
                      <w:rFonts w:ascii="Cambria Math" w:hAnsi="Cambria Math"/>
                      <w:lang w:val="fr-SN"/>
                    </w:rPr>
                  </w:rPrChange>
                </w:rPr>
                <m:t>2</m:t>
              </m:r>
            </m:sup>
          </m:sSup>
          <m:r>
            <w:rPr>
              <w:rFonts w:ascii="Cambria Math" w:hAnsi="Cambria Math"/>
              <w:rPrChange w:id="5747" w:author="Microsoft Office User" w:date="2025-01-28T16:29:00Z">
                <w:rPr>
                  <w:rFonts w:ascii="Cambria Math" w:hAnsi="Cambria Math"/>
                  <w:lang w:val="fr-SN"/>
                </w:rPr>
              </w:rPrChange>
            </w:rPr>
            <m:t>,  y=13</m:t>
          </m:r>
        </m:oMath>
      </m:oMathPara>
    </w:p>
    <w:p w14:paraId="7B7CB9A8" w14:textId="77777777" w:rsidR="009E6012" w:rsidRPr="0057718E" w:rsidRDefault="009E6012" w:rsidP="009E6012">
      <w:pPr>
        <w:jc w:val="left"/>
        <w:rPr>
          <w:rFonts w:eastAsiaTheme="minorEastAsia"/>
          <w:rPrChange w:id="5748" w:author="Microsoft Office User" w:date="2025-01-28T16:29:00Z">
            <w:rPr>
              <w:rFonts w:eastAsiaTheme="minorEastAsia"/>
              <w:lang w:val="fr-SN"/>
            </w:rPr>
          </w:rPrChange>
        </w:rPr>
      </w:pPr>
      <m:oMathPara>
        <m:oMath>
          <m:r>
            <w:rPr>
              <w:rFonts w:ascii="Cambria Math" w:hAnsi="Cambria Math"/>
              <w:rPrChange w:id="5749" w:author="Microsoft Office User" w:date="2025-01-28T16:29:00Z">
                <w:rPr>
                  <w:rFonts w:ascii="Cambria Math" w:hAnsi="Cambria Math"/>
                  <w:lang w:val="fr-SN"/>
                </w:rPr>
              </w:rPrChange>
            </w:rPr>
            <m:t>MSE=</m:t>
          </m:r>
          <m:sSup>
            <m:sSupPr>
              <m:ctrlPr>
                <w:rPr>
                  <w:rFonts w:ascii="Cambria Math" w:hAnsi="Cambria Math"/>
                  <w:i/>
                  <w:rPrChange w:id="5750" w:author="Microsoft Office User" w:date="2025-01-28T16:29:00Z">
                    <w:rPr>
                      <w:rFonts w:ascii="Cambria Math" w:hAnsi="Cambria Math"/>
                      <w:i/>
                      <w:lang w:val="fr-SN"/>
                    </w:rPr>
                  </w:rPrChange>
                </w:rPr>
              </m:ctrlPr>
            </m:sSupPr>
            <m:e>
              <m:r>
                <w:rPr>
                  <w:rFonts w:ascii="Cambria Math" w:hAnsi="Cambria Math"/>
                  <w:rPrChange w:id="5751" w:author="Microsoft Office User" w:date="2025-01-28T16:29:00Z">
                    <w:rPr>
                      <w:rFonts w:ascii="Cambria Math" w:hAnsi="Cambria Math"/>
                      <w:lang w:val="fr-SN"/>
                    </w:rPr>
                  </w:rPrChange>
                </w:rPr>
                <m:t>(7.2-3)</m:t>
              </m:r>
            </m:e>
            <m:sup>
              <m:r>
                <w:rPr>
                  <w:rFonts w:ascii="Cambria Math" w:hAnsi="Cambria Math"/>
                  <w:rPrChange w:id="5752" w:author="Microsoft Office User" w:date="2025-01-28T16:29:00Z">
                    <w:rPr>
                      <w:rFonts w:ascii="Cambria Math" w:hAnsi="Cambria Math"/>
                      <w:lang w:val="fr-SN"/>
                    </w:rPr>
                  </w:rPrChange>
                </w:rPr>
                <m:t>2</m:t>
              </m:r>
            </m:sup>
          </m:sSup>
          <m:r>
            <w:rPr>
              <w:rFonts w:ascii="Cambria Math" w:hAnsi="Cambria Math"/>
              <w:rPrChange w:id="5753" w:author="Microsoft Office User" w:date="2025-01-28T16:29:00Z">
                <w:rPr>
                  <w:rFonts w:ascii="Cambria Math" w:hAnsi="Cambria Math"/>
                  <w:lang w:val="fr-SN"/>
                </w:rPr>
              </w:rPrChange>
            </w:rPr>
            <m:t>, MSE=17.64</m:t>
          </m:r>
        </m:oMath>
      </m:oMathPara>
    </w:p>
    <w:p w14:paraId="7AEB4F80" w14:textId="77777777" w:rsidR="009E6012" w:rsidRPr="0057718E" w:rsidRDefault="00000000" w:rsidP="009E6012">
      <w:pPr>
        <w:rPr>
          <w:rFonts w:eastAsiaTheme="minorEastAsia"/>
          <w:rPrChange w:id="5754" w:author="Microsoft Office User" w:date="2025-01-28T16:29:00Z">
            <w:rPr>
              <w:rFonts w:eastAsiaTheme="minorEastAsia"/>
              <w:lang w:val="fr-SN"/>
            </w:rPr>
          </w:rPrChange>
        </w:rPr>
      </w:pPr>
      <m:oMathPara>
        <m:oMath>
          <m:f>
            <m:fPr>
              <m:ctrlPr>
                <w:rPr>
                  <w:rFonts w:ascii="Cambria Math" w:hAnsi="Cambria Math"/>
                  <w:i/>
                  <w:rPrChange w:id="5755" w:author="Microsoft Office User" w:date="2025-01-28T16:29:00Z">
                    <w:rPr>
                      <w:rFonts w:ascii="Cambria Math" w:hAnsi="Cambria Math"/>
                      <w:i/>
                      <w:lang w:val="fr-SN"/>
                    </w:rPr>
                  </w:rPrChange>
                </w:rPr>
              </m:ctrlPr>
            </m:fPr>
            <m:num>
              <m:r>
                <w:rPr>
                  <w:rFonts w:ascii="Cambria Math" w:hAnsi="Cambria Math"/>
                  <w:rPrChange w:id="5756" w:author="Microsoft Office User" w:date="2025-01-28T16:29:00Z">
                    <w:rPr>
                      <w:rFonts w:ascii="Cambria Math" w:hAnsi="Cambria Math"/>
                      <w:lang w:val="fr-SN"/>
                    </w:rPr>
                  </w:rPrChange>
                </w:rPr>
                <m:t>∂MSE</m:t>
              </m:r>
            </m:num>
            <m:den>
              <m:r>
                <w:rPr>
                  <w:rFonts w:ascii="Cambria Math" w:hAnsi="Cambria Math"/>
                  <w:rPrChange w:id="5757" w:author="Microsoft Office User" w:date="2025-01-28T16:29:00Z">
                    <w:rPr>
                      <w:rFonts w:ascii="Cambria Math" w:hAnsi="Cambria Math"/>
                      <w:lang w:val="fr-SN"/>
                    </w:rPr>
                  </w:rPrChange>
                </w:rPr>
                <m:t>∂w2</m:t>
              </m:r>
            </m:den>
          </m:f>
          <m:r>
            <w:rPr>
              <w:rFonts w:ascii="Cambria Math" w:hAnsi="Cambria Math"/>
              <w:rPrChange w:id="5758" w:author="Microsoft Office User" w:date="2025-01-28T16:29:00Z">
                <w:rPr>
                  <w:rFonts w:ascii="Cambria Math" w:hAnsi="Cambria Math"/>
                  <w:lang w:val="fr-SN"/>
                </w:rPr>
              </w:rPrChange>
            </w:rPr>
            <m:t>= -2*</m:t>
          </m:r>
          <m:d>
            <m:dPr>
              <m:ctrlPr>
                <w:rPr>
                  <w:rFonts w:ascii="Cambria Math" w:hAnsi="Cambria Math"/>
                  <w:i/>
                  <w:rPrChange w:id="5759" w:author="Microsoft Office User" w:date="2025-01-28T16:29:00Z">
                    <w:rPr>
                      <w:rFonts w:ascii="Cambria Math" w:hAnsi="Cambria Math"/>
                      <w:i/>
                      <w:lang w:val="fr-SN"/>
                    </w:rPr>
                  </w:rPrChange>
                </w:rPr>
              </m:ctrlPr>
            </m:dPr>
            <m:e>
              <m:sSup>
                <m:sSupPr>
                  <m:ctrlPr>
                    <w:rPr>
                      <w:rFonts w:ascii="Cambria Math" w:hAnsi="Cambria Math"/>
                      <w:i/>
                      <w:rPrChange w:id="5760" w:author="Microsoft Office User" w:date="2025-01-28T16:29:00Z">
                        <w:rPr>
                          <w:rFonts w:ascii="Cambria Math" w:hAnsi="Cambria Math"/>
                          <w:i/>
                          <w:lang w:val="fr-SN"/>
                        </w:rPr>
                      </w:rPrChange>
                    </w:rPr>
                  </m:ctrlPr>
                </m:sSupPr>
                <m:e>
                  <m:r>
                    <w:rPr>
                      <w:rFonts w:ascii="Cambria Math" w:hAnsi="Cambria Math"/>
                      <w:rPrChange w:id="5761" w:author="Microsoft Office User" w:date="2025-01-28T16:29:00Z">
                        <w:rPr>
                          <w:rFonts w:ascii="Cambria Math" w:hAnsi="Cambria Math"/>
                          <w:lang w:val="fr-SN"/>
                        </w:rPr>
                      </w:rPrChange>
                    </w:rPr>
                    <m:t>x2</m:t>
                  </m:r>
                </m:e>
                <m:sup>
                  <m:r>
                    <w:rPr>
                      <w:rFonts w:ascii="Cambria Math" w:hAnsi="Cambria Math"/>
                      <w:rPrChange w:id="5762" w:author="Microsoft Office User" w:date="2025-01-28T16:29:00Z">
                        <w:rPr>
                          <w:rFonts w:ascii="Cambria Math" w:hAnsi="Cambria Math"/>
                          <w:lang w:val="fr-SN"/>
                        </w:rPr>
                      </w:rPrChange>
                    </w:rPr>
                    <m:t>2</m:t>
                  </m:r>
                </m:sup>
              </m:sSup>
            </m:e>
          </m:d>
          <m:r>
            <w:rPr>
              <w:rFonts w:ascii="Cambria Math" w:hAnsi="Cambria Math"/>
              <w:rPrChange w:id="5763" w:author="Microsoft Office User" w:date="2025-01-28T16:29:00Z">
                <w:rPr>
                  <w:rFonts w:ascii="Cambria Math" w:hAnsi="Cambria Math"/>
                  <w:lang w:val="fr-SN"/>
                </w:rPr>
              </w:rPrChange>
            </w:rPr>
            <m:t>*(y -(w0+w1*x+w2*</m:t>
          </m:r>
          <m:sSup>
            <m:sSupPr>
              <m:ctrlPr>
                <w:rPr>
                  <w:rFonts w:ascii="Cambria Math" w:hAnsi="Cambria Math"/>
                  <w:i/>
                  <w:rPrChange w:id="5764" w:author="Microsoft Office User" w:date="2025-01-28T16:29:00Z">
                    <w:rPr>
                      <w:rFonts w:ascii="Cambria Math" w:hAnsi="Cambria Math"/>
                      <w:i/>
                      <w:lang w:val="fr-SN"/>
                    </w:rPr>
                  </w:rPrChange>
                </w:rPr>
              </m:ctrlPr>
            </m:sSupPr>
            <m:e>
              <m:r>
                <w:rPr>
                  <w:rFonts w:ascii="Cambria Math" w:hAnsi="Cambria Math"/>
                  <w:rPrChange w:id="5765" w:author="Microsoft Office User" w:date="2025-01-28T16:29:00Z">
                    <w:rPr>
                      <w:rFonts w:ascii="Cambria Math" w:hAnsi="Cambria Math"/>
                      <w:lang w:val="fr-SN"/>
                    </w:rPr>
                  </w:rPrChange>
                </w:rPr>
                <m:t>x</m:t>
              </m:r>
            </m:e>
            <m:sup>
              <m:r>
                <w:rPr>
                  <w:rFonts w:ascii="Cambria Math" w:hAnsi="Cambria Math"/>
                  <w:rPrChange w:id="5766" w:author="Microsoft Office User" w:date="2025-01-28T16:29:00Z">
                    <w:rPr>
                      <w:rFonts w:ascii="Cambria Math" w:hAnsi="Cambria Math"/>
                      <w:lang w:val="fr-SN"/>
                    </w:rPr>
                  </w:rPrChange>
                </w:rPr>
                <m:t>2</m:t>
              </m:r>
            </m:sup>
          </m:sSup>
          <m:r>
            <w:rPr>
              <w:rFonts w:ascii="Cambria Math" w:hAnsi="Cambria Math"/>
              <w:rPrChange w:id="5767" w:author="Microsoft Office User" w:date="2025-01-28T16:29:00Z">
                <w:rPr>
                  <w:rFonts w:ascii="Cambria Math" w:hAnsi="Cambria Math"/>
                  <w:lang w:val="fr-SN"/>
                </w:rPr>
              </w:rPrChange>
            </w:rPr>
            <m:t>))</m:t>
          </m:r>
        </m:oMath>
      </m:oMathPara>
    </w:p>
    <w:p w14:paraId="3055C9E0" w14:textId="77777777" w:rsidR="009E6012" w:rsidRPr="0057718E" w:rsidRDefault="009E6012" w:rsidP="009E6012">
      <w:pPr>
        <w:jc w:val="center"/>
        <w:rPr>
          <w:rPrChange w:id="5768" w:author="Microsoft Office User" w:date="2025-01-28T16:29:00Z">
            <w:rPr>
              <w:lang w:val="fr-SN"/>
            </w:rPr>
          </w:rPrChange>
        </w:rPr>
      </w:pPr>
      <w:r w:rsidRPr="0057718E">
        <w:rPr>
          <w:rFonts w:eastAsiaTheme="minorEastAsia"/>
          <w:rPrChange w:id="5769" w:author="Microsoft Office User" w:date="2025-01-28T16:29:00Z">
            <w:rPr>
              <w:rFonts w:eastAsiaTheme="minorEastAsia"/>
              <w:noProof/>
              <w:lang w:val="fr-SN"/>
            </w:rPr>
          </w:rPrChange>
        </w:rPr>
        <w:drawing>
          <wp:inline distT="0" distB="0" distL="0" distR="0" wp14:anchorId="696638D7" wp14:editId="119F8765">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662E7143" w14:textId="77777777" w:rsidR="009E6012" w:rsidRPr="0057718E" w:rsidRDefault="009E6012" w:rsidP="009E6012">
      <w:pPr>
        <w:rPr>
          <w:rPrChange w:id="5770" w:author="Microsoft Office User" w:date="2025-01-28T16:29:00Z">
            <w:rPr>
              <w:lang w:val="fr-SN"/>
            </w:rPr>
          </w:rPrChange>
        </w:rPr>
      </w:pPr>
      <w:r w:rsidRPr="0057718E">
        <w:rPr>
          <w:rPrChange w:id="5771" w:author="Microsoft Office User" w:date="2025-01-28T16:29:00Z">
            <w:rPr>
              <w:lang w:val="fr-SN"/>
            </w:rPr>
          </w:rPrChange>
        </w:rPr>
        <w:tab/>
        <w:t>Logistique</w:t>
      </w:r>
    </w:p>
    <w:tbl>
      <w:tblPr>
        <w:tblStyle w:val="Grilledutableau"/>
        <w:tblW w:w="0" w:type="auto"/>
        <w:jc w:val="center"/>
        <w:tblLook w:val="04A0" w:firstRow="1" w:lastRow="0" w:firstColumn="1" w:lastColumn="0" w:noHBand="0" w:noVBand="1"/>
      </w:tblPr>
      <w:tblGrid>
        <w:gridCol w:w="1771"/>
        <w:gridCol w:w="1829"/>
        <w:gridCol w:w="1800"/>
      </w:tblGrid>
      <w:tr w:rsidR="009E6012" w:rsidRPr="0057718E" w14:paraId="628FD3C4" w14:textId="77777777" w:rsidTr="00EB1E5A">
        <w:trPr>
          <w:jc w:val="center"/>
        </w:trPr>
        <w:tc>
          <w:tcPr>
            <w:tcW w:w="1771" w:type="dxa"/>
          </w:tcPr>
          <w:p w14:paraId="1EBBFDD8" w14:textId="77777777" w:rsidR="009E6012" w:rsidRPr="0057718E" w:rsidRDefault="009E6012" w:rsidP="00EB1E5A">
            <w:pPr>
              <w:rPr>
                <w:rPrChange w:id="5772" w:author="Microsoft Office User" w:date="2025-01-28T16:29:00Z">
                  <w:rPr>
                    <w:lang w:val="fr-SN"/>
                  </w:rPr>
                </w:rPrChange>
              </w:rPr>
            </w:pPr>
            <w:r w:rsidRPr="0057718E">
              <w:rPr>
                <w:rPrChange w:id="5773" w:author="Microsoft Office User" w:date="2025-01-28T16:29:00Z">
                  <w:rPr>
                    <w:lang w:val="fr-SN"/>
                  </w:rPr>
                </w:rPrChange>
              </w:rPr>
              <w:t>X1</w:t>
            </w:r>
          </w:p>
        </w:tc>
        <w:tc>
          <w:tcPr>
            <w:tcW w:w="1829" w:type="dxa"/>
          </w:tcPr>
          <w:p w14:paraId="2D060D87" w14:textId="77777777" w:rsidR="009E6012" w:rsidRPr="0057718E" w:rsidRDefault="009E6012" w:rsidP="00EB1E5A">
            <w:pPr>
              <w:rPr>
                <w:rPrChange w:id="5774" w:author="Microsoft Office User" w:date="2025-01-28T16:29:00Z">
                  <w:rPr>
                    <w:lang w:val="fr-SN"/>
                  </w:rPr>
                </w:rPrChange>
              </w:rPr>
            </w:pPr>
            <w:r w:rsidRPr="0057718E">
              <w:rPr>
                <w:rPrChange w:id="5775" w:author="Microsoft Office User" w:date="2025-01-28T16:29:00Z">
                  <w:rPr>
                    <w:lang w:val="fr-SN"/>
                  </w:rPr>
                </w:rPrChange>
              </w:rPr>
              <w:t>X2</w:t>
            </w:r>
          </w:p>
        </w:tc>
        <w:tc>
          <w:tcPr>
            <w:tcW w:w="1800" w:type="dxa"/>
          </w:tcPr>
          <w:p w14:paraId="5C41C783" w14:textId="77777777" w:rsidR="009E6012" w:rsidRPr="0057718E" w:rsidRDefault="009E6012" w:rsidP="00EB1E5A">
            <w:pPr>
              <w:rPr>
                <w:rPrChange w:id="5776" w:author="Microsoft Office User" w:date="2025-01-28T16:29:00Z">
                  <w:rPr>
                    <w:lang w:val="fr-SN"/>
                  </w:rPr>
                </w:rPrChange>
              </w:rPr>
            </w:pPr>
            <w:r w:rsidRPr="0057718E">
              <w:rPr>
                <w:rPrChange w:id="5777" w:author="Microsoft Office User" w:date="2025-01-28T16:29:00Z">
                  <w:rPr>
                    <w:lang w:val="fr-SN"/>
                  </w:rPr>
                </w:rPrChange>
              </w:rPr>
              <w:t>OU</w:t>
            </w:r>
          </w:p>
        </w:tc>
      </w:tr>
      <w:tr w:rsidR="009E6012" w:rsidRPr="0057718E" w14:paraId="6121502F" w14:textId="77777777" w:rsidTr="00EB1E5A">
        <w:trPr>
          <w:jc w:val="center"/>
        </w:trPr>
        <w:tc>
          <w:tcPr>
            <w:tcW w:w="1771" w:type="dxa"/>
          </w:tcPr>
          <w:p w14:paraId="42BBE49D" w14:textId="77777777" w:rsidR="009E6012" w:rsidRPr="0057718E" w:rsidRDefault="009E6012" w:rsidP="00EB1E5A">
            <w:pPr>
              <w:rPr>
                <w:rPrChange w:id="5778" w:author="Microsoft Office User" w:date="2025-01-28T16:29:00Z">
                  <w:rPr>
                    <w:lang w:val="fr-SN"/>
                  </w:rPr>
                </w:rPrChange>
              </w:rPr>
            </w:pPr>
            <w:r w:rsidRPr="0057718E">
              <w:rPr>
                <w:rPrChange w:id="5779" w:author="Microsoft Office User" w:date="2025-01-28T16:29:00Z">
                  <w:rPr>
                    <w:lang w:val="fr-SN"/>
                  </w:rPr>
                </w:rPrChange>
              </w:rPr>
              <w:t>0</w:t>
            </w:r>
          </w:p>
        </w:tc>
        <w:tc>
          <w:tcPr>
            <w:tcW w:w="1829" w:type="dxa"/>
          </w:tcPr>
          <w:p w14:paraId="3D3E2FC8" w14:textId="77777777" w:rsidR="009E6012" w:rsidRPr="0057718E" w:rsidRDefault="009E6012" w:rsidP="00EB1E5A">
            <w:pPr>
              <w:rPr>
                <w:rPrChange w:id="5780" w:author="Microsoft Office User" w:date="2025-01-28T16:29:00Z">
                  <w:rPr>
                    <w:lang w:val="fr-SN"/>
                  </w:rPr>
                </w:rPrChange>
              </w:rPr>
            </w:pPr>
            <w:r w:rsidRPr="0057718E">
              <w:rPr>
                <w:rPrChange w:id="5781" w:author="Microsoft Office User" w:date="2025-01-28T16:29:00Z">
                  <w:rPr>
                    <w:lang w:val="fr-SN"/>
                  </w:rPr>
                </w:rPrChange>
              </w:rPr>
              <w:t>0</w:t>
            </w:r>
          </w:p>
        </w:tc>
        <w:tc>
          <w:tcPr>
            <w:tcW w:w="1800" w:type="dxa"/>
          </w:tcPr>
          <w:p w14:paraId="15BBCFD8" w14:textId="77777777" w:rsidR="009E6012" w:rsidRPr="0057718E" w:rsidRDefault="009E6012" w:rsidP="00EB1E5A">
            <w:pPr>
              <w:rPr>
                <w:rPrChange w:id="5782" w:author="Microsoft Office User" w:date="2025-01-28T16:29:00Z">
                  <w:rPr>
                    <w:lang w:val="fr-SN"/>
                  </w:rPr>
                </w:rPrChange>
              </w:rPr>
            </w:pPr>
            <w:r w:rsidRPr="0057718E">
              <w:rPr>
                <w:rPrChange w:id="5783" w:author="Microsoft Office User" w:date="2025-01-28T16:29:00Z">
                  <w:rPr>
                    <w:lang w:val="fr-SN"/>
                  </w:rPr>
                </w:rPrChange>
              </w:rPr>
              <w:t>0</w:t>
            </w:r>
          </w:p>
        </w:tc>
      </w:tr>
      <w:tr w:rsidR="009E6012" w:rsidRPr="0057718E" w14:paraId="78B927C4" w14:textId="77777777" w:rsidTr="00EB1E5A">
        <w:trPr>
          <w:jc w:val="center"/>
        </w:trPr>
        <w:tc>
          <w:tcPr>
            <w:tcW w:w="1771" w:type="dxa"/>
          </w:tcPr>
          <w:p w14:paraId="560DF630" w14:textId="77777777" w:rsidR="009E6012" w:rsidRPr="0057718E" w:rsidRDefault="009E6012" w:rsidP="00EB1E5A">
            <w:pPr>
              <w:rPr>
                <w:rPrChange w:id="5784" w:author="Microsoft Office User" w:date="2025-01-28T16:29:00Z">
                  <w:rPr>
                    <w:lang w:val="fr-SN"/>
                  </w:rPr>
                </w:rPrChange>
              </w:rPr>
            </w:pPr>
            <w:r w:rsidRPr="0057718E">
              <w:rPr>
                <w:rPrChange w:id="5785" w:author="Microsoft Office User" w:date="2025-01-28T16:29:00Z">
                  <w:rPr>
                    <w:lang w:val="fr-SN"/>
                  </w:rPr>
                </w:rPrChange>
              </w:rPr>
              <w:t>0</w:t>
            </w:r>
          </w:p>
        </w:tc>
        <w:tc>
          <w:tcPr>
            <w:tcW w:w="1829" w:type="dxa"/>
          </w:tcPr>
          <w:p w14:paraId="70AA647A" w14:textId="77777777" w:rsidR="009E6012" w:rsidRPr="0057718E" w:rsidRDefault="009E6012" w:rsidP="00EB1E5A">
            <w:pPr>
              <w:rPr>
                <w:rPrChange w:id="5786" w:author="Microsoft Office User" w:date="2025-01-28T16:29:00Z">
                  <w:rPr>
                    <w:lang w:val="fr-SN"/>
                  </w:rPr>
                </w:rPrChange>
              </w:rPr>
            </w:pPr>
            <w:r w:rsidRPr="0057718E">
              <w:rPr>
                <w:rPrChange w:id="5787" w:author="Microsoft Office User" w:date="2025-01-28T16:29:00Z">
                  <w:rPr>
                    <w:lang w:val="fr-SN"/>
                  </w:rPr>
                </w:rPrChange>
              </w:rPr>
              <w:t>1</w:t>
            </w:r>
          </w:p>
        </w:tc>
        <w:tc>
          <w:tcPr>
            <w:tcW w:w="1800" w:type="dxa"/>
          </w:tcPr>
          <w:p w14:paraId="53DDA2BE" w14:textId="77777777" w:rsidR="009E6012" w:rsidRPr="0057718E" w:rsidRDefault="009E6012" w:rsidP="00EB1E5A">
            <w:pPr>
              <w:rPr>
                <w:rPrChange w:id="5788" w:author="Microsoft Office User" w:date="2025-01-28T16:29:00Z">
                  <w:rPr>
                    <w:lang w:val="fr-SN"/>
                  </w:rPr>
                </w:rPrChange>
              </w:rPr>
            </w:pPr>
            <w:r w:rsidRPr="0057718E">
              <w:rPr>
                <w:rPrChange w:id="5789" w:author="Microsoft Office User" w:date="2025-01-28T16:29:00Z">
                  <w:rPr>
                    <w:lang w:val="fr-SN"/>
                  </w:rPr>
                </w:rPrChange>
              </w:rPr>
              <w:t>1</w:t>
            </w:r>
          </w:p>
        </w:tc>
      </w:tr>
      <w:tr w:rsidR="009E6012" w:rsidRPr="0057718E" w14:paraId="0C8558B0" w14:textId="77777777" w:rsidTr="00EB1E5A">
        <w:trPr>
          <w:jc w:val="center"/>
        </w:trPr>
        <w:tc>
          <w:tcPr>
            <w:tcW w:w="1771" w:type="dxa"/>
          </w:tcPr>
          <w:p w14:paraId="723774C0" w14:textId="77777777" w:rsidR="009E6012" w:rsidRPr="0057718E" w:rsidRDefault="009E6012" w:rsidP="00EB1E5A">
            <w:pPr>
              <w:rPr>
                <w:rPrChange w:id="5790" w:author="Microsoft Office User" w:date="2025-01-28T16:29:00Z">
                  <w:rPr>
                    <w:lang w:val="fr-SN"/>
                  </w:rPr>
                </w:rPrChange>
              </w:rPr>
            </w:pPr>
            <w:r w:rsidRPr="0057718E">
              <w:rPr>
                <w:rPrChange w:id="5791" w:author="Microsoft Office User" w:date="2025-01-28T16:29:00Z">
                  <w:rPr>
                    <w:lang w:val="fr-SN"/>
                  </w:rPr>
                </w:rPrChange>
              </w:rPr>
              <w:t>1</w:t>
            </w:r>
          </w:p>
        </w:tc>
        <w:tc>
          <w:tcPr>
            <w:tcW w:w="1829" w:type="dxa"/>
          </w:tcPr>
          <w:p w14:paraId="5486CEFA" w14:textId="77777777" w:rsidR="009E6012" w:rsidRPr="0057718E" w:rsidRDefault="009E6012" w:rsidP="00EB1E5A">
            <w:pPr>
              <w:rPr>
                <w:rPrChange w:id="5792" w:author="Microsoft Office User" w:date="2025-01-28T16:29:00Z">
                  <w:rPr>
                    <w:lang w:val="fr-SN"/>
                  </w:rPr>
                </w:rPrChange>
              </w:rPr>
            </w:pPr>
            <w:r w:rsidRPr="0057718E">
              <w:rPr>
                <w:rPrChange w:id="5793" w:author="Microsoft Office User" w:date="2025-01-28T16:29:00Z">
                  <w:rPr>
                    <w:lang w:val="fr-SN"/>
                  </w:rPr>
                </w:rPrChange>
              </w:rPr>
              <w:t>0</w:t>
            </w:r>
          </w:p>
        </w:tc>
        <w:tc>
          <w:tcPr>
            <w:tcW w:w="1800" w:type="dxa"/>
          </w:tcPr>
          <w:p w14:paraId="52BF35F2" w14:textId="77777777" w:rsidR="009E6012" w:rsidRPr="0057718E" w:rsidRDefault="009E6012" w:rsidP="00EB1E5A">
            <w:pPr>
              <w:rPr>
                <w:rPrChange w:id="5794" w:author="Microsoft Office User" w:date="2025-01-28T16:29:00Z">
                  <w:rPr>
                    <w:lang w:val="fr-SN"/>
                  </w:rPr>
                </w:rPrChange>
              </w:rPr>
            </w:pPr>
            <w:r w:rsidRPr="0057718E">
              <w:rPr>
                <w:rPrChange w:id="5795" w:author="Microsoft Office User" w:date="2025-01-28T16:29:00Z">
                  <w:rPr>
                    <w:lang w:val="fr-SN"/>
                  </w:rPr>
                </w:rPrChange>
              </w:rPr>
              <w:t>1</w:t>
            </w:r>
          </w:p>
        </w:tc>
      </w:tr>
      <w:tr w:rsidR="009E6012" w:rsidRPr="0057718E" w14:paraId="3A122C60" w14:textId="77777777" w:rsidTr="00EB1E5A">
        <w:trPr>
          <w:jc w:val="center"/>
        </w:trPr>
        <w:tc>
          <w:tcPr>
            <w:tcW w:w="1771" w:type="dxa"/>
          </w:tcPr>
          <w:p w14:paraId="72A80E42" w14:textId="77777777" w:rsidR="009E6012" w:rsidRPr="0057718E" w:rsidRDefault="009E6012" w:rsidP="00EB1E5A">
            <w:pPr>
              <w:rPr>
                <w:rPrChange w:id="5796" w:author="Microsoft Office User" w:date="2025-01-28T16:29:00Z">
                  <w:rPr>
                    <w:lang w:val="fr-SN"/>
                  </w:rPr>
                </w:rPrChange>
              </w:rPr>
            </w:pPr>
            <w:r w:rsidRPr="0057718E">
              <w:rPr>
                <w:rPrChange w:id="5797" w:author="Microsoft Office User" w:date="2025-01-28T16:29:00Z">
                  <w:rPr>
                    <w:lang w:val="fr-SN"/>
                  </w:rPr>
                </w:rPrChange>
              </w:rPr>
              <w:t>1</w:t>
            </w:r>
          </w:p>
        </w:tc>
        <w:tc>
          <w:tcPr>
            <w:tcW w:w="1829" w:type="dxa"/>
          </w:tcPr>
          <w:p w14:paraId="3437EE44" w14:textId="77777777" w:rsidR="009E6012" w:rsidRPr="0057718E" w:rsidRDefault="009E6012" w:rsidP="00EB1E5A">
            <w:pPr>
              <w:rPr>
                <w:rPrChange w:id="5798" w:author="Microsoft Office User" w:date="2025-01-28T16:29:00Z">
                  <w:rPr>
                    <w:lang w:val="fr-SN"/>
                  </w:rPr>
                </w:rPrChange>
              </w:rPr>
            </w:pPr>
            <w:r w:rsidRPr="0057718E">
              <w:rPr>
                <w:rPrChange w:id="5799" w:author="Microsoft Office User" w:date="2025-01-28T16:29:00Z">
                  <w:rPr>
                    <w:lang w:val="fr-SN"/>
                  </w:rPr>
                </w:rPrChange>
              </w:rPr>
              <w:t>1</w:t>
            </w:r>
          </w:p>
        </w:tc>
        <w:tc>
          <w:tcPr>
            <w:tcW w:w="1800" w:type="dxa"/>
          </w:tcPr>
          <w:p w14:paraId="60BC7CF2" w14:textId="77777777" w:rsidR="009E6012" w:rsidRPr="0057718E" w:rsidRDefault="009E6012" w:rsidP="00EB1E5A">
            <w:pPr>
              <w:rPr>
                <w:rPrChange w:id="5800" w:author="Microsoft Office User" w:date="2025-01-28T16:29:00Z">
                  <w:rPr>
                    <w:lang w:val="fr-SN"/>
                  </w:rPr>
                </w:rPrChange>
              </w:rPr>
            </w:pPr>
            <w:r w:rsidRPr="0057718E">
              <w:rPr>
                <w:rPrChange w:id="5801" w:author="Microsoft Office User" w:date="2025-01-28T16:29:00Z">
                  <w:rPr>
                    <w:lang w:val="fr-SN"/>
                  </w:rPr>
                </w:rPrChange>
              </w:rPr>
              <w:t>1</w:t>
            </w:r>
          </w:p>
        </w:tc>
      </w:tr>
    </w:tbl>
    <w:p w14:paraId="663D3E42" w14:textId="77777777" w:rsidR="009E6012" w:rsidRPr="0057718E" w:rsidRDefault="009E6012" w:rsidP="009E6012">
      <w:pPr>
        <w:rPr>
          <w:rFonts w:eastAsiaTheme="minorEastAsia"/>
          <w:rPrChange w:id="5802" w:author="Microsoft Office User" w:date="2025-01-28T16:29:00Z">
            <w:rPr>
              <w:rFonts w:eastAsiaTheme="minorEastAsia"/>
              <w:lang w:val="fr-SN"/>
            </w:rPr>
          </w:rPrChange>
        </w:rPr>
      </w:pPr>
      <m:oMathPara>
        <m:oMath>
          <m:r>
            <w:rPr>
              <w:rFonts w:ascii="Cambria Math" w:hAnsi="Cambria Math"/>
              <w:rPrChange w:id="5803" w:author="Microsoft Office User" w:date="2025-01-28T16:29:00Z">
                <w:rPr>
                  <w:rFonts w:ascii="Cambria Math" w:hAnsi="Cambria Math"/>
                  <w:lang w:val="fr-SN"/>
                </w:rPr>
              </w:rPrChange>
            </w:rPr>
            <m:t>Pour x1=1,  x2=0 ,  y=1*1+1*1+1*0 =2</m:t>
          </m:r>
        </m:oMath>
      </m:oMathPara>
    </w:p>
    <w:p w14:paraId="568A4C95" w14:textId="77777777" w:rsidR="009E6012" w:rsidRPr="0057718E" w:rsidRDefault="009E6012" w:rsidP="009E6012">
      <w:pPr>
        <w:rPr>
          <w:rFonts w:eastAsiaTheme="minorEastAsia"/>
          <w:rPrChange w:id="5804" w:author="Microsoft Office User" w:date="2025-01-28T16:29:00Z">
            <w:rPr>
              <w:rFonts w:eastAsiaTheme="minorEastAsia"/>
              <w:lang w:val="fr-SN"/>
            </w:rPr>
          </w:rPrChange>
        </w:rPr>
      </w:pPr>
      <m:oMathPara>
        <m:oMath>
          <m:r>
            <w:rPr>
              <w:rFonts w:ascii="Cambria Math" w:hAnsi="Cambria Math"/>
              <w:rPrChange w:id="5805" w:author="Microsoft Office User" w:date="2025-01-28T16:29:00Z">
                <w:rPr>
                  <w:rFonts w:ascii="Cambria Math" w:hAnsi="Cambria Math"/>
                  <w:lang w:val="fr-SN"/>
                </w:rPr>
              </w:rPrChange>
            </w:rPr>
            <m:t>σ</m:t>
          </m:r>
          <m:d>
            <m:dPr>
              <m:ctrlPr>
                <w:rPr>
                  <w:rFonts w:ascii="Cambria Math" w:hAnsi="Cambria Math"/>
                  <w:i/>
                  <w:rPrChange w:id="5806" w:author="Microsoft Office User" w:date="2025-01-28T16:29:00Z">
                    <w:rPr>
                      <w:rFonts w:ascii="Cambria Math" w:hAnsi="Cambria Math"/>
                      <w:i/>
                      <w:lang w:val="fr-SN"/>
                    </w:rPr>
                  </w:rPrChange>
                </w:rPr>
              </m:ctrlPr>
            </m:dPr>
            <m:e>
              <m:r>
                <w:rPr>
                  <w:rFonts w:ascii="Cambria Math" w:hAnsi="Cambria Math"/>
                  <w:rPrChange w:id="5807" w:author="Microsoft Office User" w:date="2025-01-28T16:29:00Z">
                    <w:rPr>
                      <w:rFonts w:ascii="Cambria Math" w:hAnsi="Cambria Math"/>
                      <w:lang w:val="fr-SN"/>
                    </w:rPr>
                  </w:rPrChange>
                </w:rPr>
                <m:t>2</m:t>
              </m:r>
            </m:e>
          </m:d>
          <m:r>
            <w:rPr>
              <w:rFonts w:ascii="Cambria Math" w:hAnsi="Cambria Math"/>
              <w:rPrChange w:id="5808" w:author="Microsoft Office User" w:date="2025-01-28T16:29:00Z">
                <w:rPr>
                  <w:rFonts w:ascii="Cambria Math" w:hAnsi="Cambria Math"/>
                  <w:lang w:val="fr-SN"/>
                </w:rPr>
              </w:rPrChange>
            </w:rPr>
            <m:t xml:space="preserve">=0.12 </m:t>
          </m:r>
        </m:oMath>
      </m:oMathPara>
    </w:p>
    <w:p w14:paraId="12A8CB78" w14:textId="77777777" w:rsidR="009E6012" w:rsidRPr="0057718E" w:rsidRDefault="009E6012" w:rsidP="009E6012">
      <w:pPr>
        <w:rPr>
          <w:rFonts w:eastAsiaTheme="minorEastAsia"/>
          <w:rPrChange w:id="5809" w:author="Microsoft Office User" w:date="2025-01-28T16:29:00Z">
            <w:rPr>
              <w:rFonts w:eastAsiaTheme="minorEastAsia"/>
              <w:lang w:val="fr-SN"/>
            </w:rPr>
          </w:rPrChange>
        </w:rPr>
      </w:pPr>
      <m:oMathPara>
        <m:oMath>
          <m:r>
            <w:rPr>
              <w:rFonts w:ascii="Cambria Math" w:hAnsi="Cambria Math"/>
              <w:rPrChange w:id="5810" w:author="Microsoft Office User" w:date="2025-01-28T16:29:00Z">
                <w:rPr>
                  <w:rFonts w:ascii="Cambria Math" w:hAnsi="Cambria Math"/>
                  <w:lang w:val="fr-SN"/>
                </w:rPr>
              </w:rPrChange>
            </w:rPr>
            <m:t xml:space="preserve">MSE= </m:t>
          </m:r>
          <m:f>
            <m:fPr>
              <m:ctrlPr>
                <w:rPr>
                  <w:rFonts w:ascii="Cambria Math" w:hAnsi="Cambria Math"/>
                  <w:i/>
                  <w:rPrChange w:id="5811" w:author="Microsoft Office User" w:date="2025-01-28T16:29:00Z">
                    <w:rPr>
                      <w:rFonts w:ascii="Cambria Math" w:hAnsi="Cambria Math"/>
                      <w:i/>
                      <w:lang w:val="fr-SN"/>
                    </w:rPr>
                  </w:rPrChange>
                </w:rPr>
              </m:ctrlPr>
            </m:fPr>
            <m:num>
              <m:r>
                <w:rPr>
                  <w:rFonts w:ascii="Cambria Math" w:hAnsi="Cambria Math"/>
                  <w:rPrChange w:id="5812" w:author="Microsoft Office User" w:date="2025-01-28T16:29:00Z">
                    <w:rPr>
                      <w:rFonts w:ascii="Cambria Math" w:hAnsi="Cambria Math"/>
                      <w:lang w:val="fr-SN"/>
                    </w:rPr>
                  </w:rPrChange>
                </w:rPr>
                <m:t>1</m:t>
              </m:r>
            </m:num>
            <m:den>
              <m:r>
                <w:rPr>
                  <w:rFonts w:ascii="Cambria Math" w:hAnsi="Cambria Math"/>
                  <w:rPrChange w:id="5813" w:author="Microsoft Office User" w:date="2025-01-28T16:29:00Z">
                    <w:rPr>
                      <w:rFonts w:ascii="Cambria Math" w:hAnsi="Cambria Math"/>
                      <w:lang w:val="fr-SN"/>
                    </w:rPr>
                  </w:rPrChange>
                </w:rPr>
                <m:t>n</m:t>
              </m:r>
            </m:den>
          </m:f>
          <m:nary>
            <m:naryPr>
              <m:chr m:val="∑"/>
              <m:limLoc m:val="undOvr"/>
              <m:ctrlPr>
                <w:rPr>
                  <w:rFonts w:ascii="Cambria Math" w:hAnsi="Cambria Math"/>
                  <w:i/>
                  <w:rPrChange w:id="5814" w:author="Microsoft Office User" w:date="2025-01-28T16:29:00Z">
                    <w:rPr>
                      <w:rFonts w:ascii="Cambria Math" w:hAnsi="Cambria Math"/>
                      <w:i/>
                      <w:lang w:val="fr-SN"/>
                    </w:rPr>
                  </w:rPrChange>
                </w:rPr>
              </m:ctrlPr>
            </m:naryPr>
            <m:sub>
              <m:r>
                <w:rPr>
                  <w:rFonts w:ascii="Cambria Math" w:hAnsi="Cambria Math"/>
                  <w:rPrChange w:id="5815" w:author="Microsoft Office User" w:date="2025-01-28T16:29:00Z">
                    <w:rPr>
                      <w:rFonts w:ascii="Cambria Math" w:hAnsi="Cambria Math"/>
                      <w:lang w:val="fr-SN"/>
                    </w:rPr>
                  </w:rPrChange>
                </w:rPr>
                <m:t>i=1</m:t>
              </m:r>
            </m:sub>
            <m:sup>
              <m:r>
                <w:rPr>
                  <w:rFonts w:ascii="Cambria Math" w:hAnsi="Cambria Math"/>
                  <w:rPrChange w:id="5816" w:author="Microsoft Office User" w:date="2025-01-28T16:29:00Z">
                    <w:rPr>
                      <w:rFonts w:ascii="Cambria Math" w:hAnsi="Cambria Math"/>
                      <w:lang w:val="fr-SN"/>
                    </w:rPr>
                  </w:rPrChange>
                </w:rPr>
                <m:t>n</m:t>
              </m:r>
            </m:sup>
            <m:e>
              <m:sSup>
                <m:sSupPr>
                  <m:ctrlPr>
                    <w:rPr>
                      <w:rFonts w:ascii="Cambria Math" w:hAnsi="Cambria Math"/>
                      <w:i/>
                      <w:rPrChange w:id="5817" w:author="Microsoft Office User" w:date="2025-01-28T16:29:00Z">
                        <w:rPr>
                          <w:rFonts w:ascii="Cambria Math" w:hAnsi="Cambria Math"/>
                          <w:i/>
                          <w:lang w:val="fr-SN"/>
                        </w:rPr>
                      </w:rPrChange>
                    </w:rPr>
                  </m:ctrlPr>
                </m:sSupPr>
                <m:e>
                  <m:r>
                    <w:rPr>
                      <w:rFonts w:ascii="Cambria Math" w:hAnsi="Cambria Math"/>
                      <w:rPrChange w:id="5818" w:author="Microsoft Office User" w:date="2025-01-28T16:29:00Z">
                        <w:rPr>
                          <w:rFonts w:ascii="Cambria Math" w:hAnsi="Cambria Math"/>
                          <w:lang w:val="fr-SN"/>
                        </w:rPr>
                      </w:rPrChange>
                    </w:rPr>
                    <m:t>(y - ŷ)</m:t>
                  </m:r>
                </m:e>
                <m:sup>
                  <m:r>
                    <w:rPr>
                      <w:rFonts w:ascii="Cambria Math" w:hAnsi="Cambria Math"/>
                      <w:rPrChange w:id="5819" w:author="Microsoft Office User" w:date="2025-01-28T16:29:00Z">
                        <w:rPr>
                          <w:rFonts w:ascii="Cambria Math" w:hAnsi="Cambria Math"/>
                          <w:lang w:val="fr-SN"/>
                        </w:rPr>
                      </w:rPrChange>
                    </w:rPr>
                    <m:t>2</m:t>
                  </m:r>
                </m:sup>
              </m:sSup>
            </m:e>
          </m:nary>
        </m:oMath>
      </m:oMathPara>
    </w:p>
    <w:p w14:paraId="70927E2D" w14:textId="77777777" w:rsidR="009E6012" w:rsidRPr="0057718E" w:rsidRDefault="009E6012" w:rsidP="009E6012">
      <w:pPr>
        <w:rPr>
          <w:rFonts w:eastAsiaTheme="minorEastAsia"/>
          <w:rPrChange w:id="5820" w:author="Microsoft Office User" w:date="2025-01-28T16:29:00Z">
            <w:rPr>
              <w:rFonts w:eastAsiaTheme="minorEastAsia"/>
              <w:lang w:val="fr-SN"/>
            </w:rPr>
          </w:rPrChange>
        </w:rPr>
      </w:pPr>
      <m:oMathPara>
        <m:oMath>
          <m:r>
            <w:rPr>
              <w:rFonts w:ascii="Cambria Math" w:hAnsi="Cambria Math"/>
              <w:rPrChange w:id="5821" w:author="Microsoft Office User" w:date="2025-01-28T16:29:00Z">
                <w:rPr>
                  <w:rFonts w:ascii="Cambria Math" w:hAnsi="Cambria Math"/>
                  <w:lang w:val="fr-SN"/>
                </w:rPr>
              </w:rPrChange>
            </w:rPr>
            <m:t>MSE=</m:t>
          </m:r>
          <m:sSup>
            <m:sSupPr>
              <m:ctrlPr>
                <w:rPr>
                  <w:rFonts w:ascii="Cambria Math" w:hAnsi="Cambria Math"/>
                  <w:i/>
                  <w:rPrChange w:id="5822" w:author="Microsoft Office User" w:date="2025-01-28T16:29:00Z">
                    <w:rPr>
                      <w:rFonts w:ascii="Cambria Math" w:hAnsi="Cambria Math"/>
                      <w:i/>
                      <w:lang w:val="fr-SN"/>
                    </w:rPr>
                  </w:rPrChange>
                </w:rPr>
              </m:ctrlPr>
            </m:sSupPr>
            <m:e>
              <m:r>
                <w:rPr>
                  <w:rFonts w:ascii="Cambria Math" w:hAnsi="Cambria Math"/>
                  <w:rPrChange w:id="5823" w:author="Microsoft Office User" w:date="2025-01-28T16:29:00Z">
                    <w:rPr>
                      <w:rFonts w:ascii="Cambria Math" w:hAnsi="Cambria Math"/>
                      <w:lang w:val="fr-SN"/>
                    </w:rPr>
                  </w:rPrChange>
                </w:rPr>
                <m:t>(1-0.12)</m:t>
              </m:r>
            </m:e>
            <m:sup>
              <m:r>
                <w:rPr>
                  <w:rFonts w:ascii="Cambria Math" w:hAnsi="Cambria Math"/>
                  <w:rPrChange w:id="5824" w:author="Microsoft Office User" w:date="2025-01-28T16:29:00Z">
                    <w:rPr>
                      <w:rFonts w:ascii="Cambria Math" w:hAnsi="Cambria Math"/>
                      <w:lang w:val="fr-SN"/>
                    </w:rPr>
                  </w:rPrChange>
                </w:rPr>
                <m:t>2</m:t>
              </m:r>
            </m:sup>
          </m:sSup>
        </m:oMath>
      </m:oMathPara>
    </w:p>
    <w:p w14:paraId="3EFF7E68" w14:textId="77777777" w:rsidR="009E6012" w:rsidRPr="0057718E" w:rsidRDefault="009E6012" w:rsidP="009E6012">
      <w:pPr>
        <w:rPr>
          <w:rPrChange w:id="5825" w:author="Microsoft Office User" w:date="2025-01-28T16:29:00Z">
            <w:rPr>
              <w:lang w:val="fr-SN"/>
            </w:rPr>
          </w:rPrChange>
        </w:rPr>
      </w:pPr>
      <m:oMathPara>
        <m:oMath>
          <m:r>
            <w:rPr>
              <w:rFonts w:ascii="Cambria Math" w:hAnsi="Cambria Math"/>
              <w:rPrChange w:id="5826" w:author="Microsoft Office User" w:date="2025-01-28T16:29:00Z">
                <w:rPr>
                  <w:rFonts w:ascii="Cambria Math" w:hAnsi="Cambria Math"/>
                  <w:lang w:val="fr-SN"/>
                </w:rPr>
              </w:rPrChange>
            </w:rPr>
            <m:t>MSE=0.77</m:t>
          </m:r>
        </m:oMath>
      </m:oMathPara>
    </w:p>
    <w:p w14:paraId="6AA13192" w14:textId="4C18A8F5" w:rsidR="009E6012" w:rsidRPr="0057718E" w:rsidRDefault="009E6012" w:rsidP="009E6012">
      <w:pPr>
        <w:pStyle w:val="Lgende"/>
        <w:keepNext/>
      </w:pPr>
      <w:bookmarkStart w:id="5827" w:name="_Toc171108413"/>
      <w:bookmarkStart w:id="5828" w:name="_Toc188724021"/>
      <w:r w:rsidRPr="0057718E">
        <w:t xml:space="preserve">Tableau </w:t>
      </w:r>
      <w:r w:rsidR="00391600" w:rsidRPr="0057718E">
        <w:fldChar w:fldCharType="begin"/>
      </w:r>
      <w:r w:rsidR="00391600" w:rsidRPr="0057718E">
        <w:instrText xml:space="preserve"> SEQ Tableau \* ARABIC </w:instrText>
      </w:r>
      <w:r w:rsidR="00391600" w:rsidRPr="0057718E">
        <w:fldChar w:fldCharType="separate"/>
      </w:r>
      <w:r w:rsidR="0016411D" w:rsidRPr="0057718E">
        <w:rPr>
          <w:rPrChange w:id="5829" w:author="Microsoft Office User" w:date="2025-01-28T16:29:00Z">
            <w:rPr>
              <w:noProof/>
            </w:rPr>
          </w:rPrChange>
        </w:rPr>
        <w:t>18</w:t>
      </w:r>
      <w:r w:rsidR="00391600" w:rsidRPr="0057718E">
        <w:rPr>
          <w:rPrChange w:id="5830" w:author="Microsoft Office User" w:date="2025-01-28T16:29:00Z">
            <w:rPr>
              <w:noProof/>
            </w:rPr>
          </w:rPrChange>
        </w:rPr>
        <w:fldChar w:fldCharType="end"/>
      </w:r>
      <w:r w:rsidRPr="0057718E">
        <w:t xml:space="preserve"> </w:t>
      </w:r>
      <w:proofErr w:type="spellStart"/>
      <w:r w:rsidRPr="0057718E">
        <w:t>Resultat</w:t>
      </w:r>
      <w:proofErr w:type="spellEnd"/>
      <w:r w:rsidRPr="0057718E">
        <w:t xml:space="preserve"> XOR</w:t>
      </w:r>
      <w:bookmarkEnd w:id="5827"/>
      <w:bookmarkEnd w:id="5828"/>
    </w:p>
    <w:tbl>
      <w:tblPr>
        <w:tblStyle w:val="Grilledutableau"/>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9E6012" w:rsidRPr="0057718E" w14:paraId="4F64F007" w14:textId="77777777" w:rsidTr="00EB1E5A">
        <w:tc>
          <w:tcPr>
            <w:tcW w:w="1038" w:type="dxa"/>
          </w:tcPr>
          <w:p w14:paraId="44F7AD6B" w14:textId="77777777" w:rsidR="009E6012" w:rsidRPr="0057718E" w:rsidRDefault="009E6012" w:rsidP="00EB1E5A">
            <w:pPr>
              <w:rPr>
                <w:rFonts w:eastAsiaTheme="minorEastAsia"/>
                <w:rPrChange w:id="5831" w:author="Microsoft Office User" w:date="2025-01-28T16:29:00Z">
                  <w:rPr>
                    <w:rFonts w:eastAsiaTheme="minorEastAsia"/>
                    <w:lang w:val="fr-SN"/>
                  </w:rPr>
                </w:rPrChange>
              </w:rPr>
            </w:pPr>
            <w:r w:rsidRPr="0057718E">
              <w:rPr>
                <w:rFonts w:eastAsiaTheme="minorEastAsia"/>
                <w:rPrChange w:id="5832" w:author="Microsoft Office User" w:date="2025-01-28T16:29:00Z">
                  <w:rPr>
                    <w:rFonts w:eastAsiaTheme="minorEastAsia"/>
                    <w:lang w:val="fr-SN"/>
                  </w:rPr>
                </w:rPrChange>
              </w:rPr>
              <w:t>X0</w:t>
            </w:r>
          </w:p>
        </w:tc>
        <w:tc>
          <w:tcPr>
            <w:tcW w:w="1039" w:type="dxa"/>
          </w:tcPr>
          <w:p w14:paraId="6CC4B39E" w14:textId="77777777" w:rsidR="009E6012" w:rsidRPr="0057718E" w:rsidRDefault="009E6012" w:rsidP="00EB1E5A">
            <w:pPr>
              <w:rPr>
                <w:rFonts w:eastAsiaTheme="minorEastAsia"/>
                <w:rPrChange w:id="5833" w:author="Microsoft Office User" w:date="2025-01-28T16:29:00Z">
                  <w:rPr>
                    <w:rFonts w:eastAsiaTheme="minorEastAsia"/>
                    <w:lang w:val="fr-SN"/>
                  </w:rPr>
                </w:rPrChange>
              </w:rPr>
            </w:pPr>
            <w:r w:rsidRPr="0057718E">
              <w:rPr>
                <w:rFonts w:eastAsiaTheme="minorEastAsia"/>
                <w:rPrChange w:id="5834" w:author="Microsoft Office User" w:date="2025-01-28T16:29:00Z">
                  <w:rPr>
                    <w:rFonts w:eastAsiaTheme="minorEastAsia"/>
                    <w:lang w:val="fr-SN"/>
                  </w:rPr>
                </w:rPrChange>
              </w:rPr>
              <w:t>X1</w:t>
            </w:r>
          </w:p>
        </w:tc>
        <w:tc>
          <w:tcPr>
            <w:tcW w:w="1039" w:type="dxa"/>
          </w:tcPr>
          <w:p w14:paraId="512B94C1" w14:textId="77777777" w:rsidR="009E6012" w:rsidRPr="0057718E" w:rsidRDefault="009E6012" w:rsidP="00EB1E5A">
            <w:pPr>
              <w:rPr>
                <w:rFonts w:eastAsiaTheme="minorEastAsia"/>
                <w:rPrChange w:id="5835" w:author="Microsoft Office User" w:date="2025-01-28T16:29:00Z">
                  <w:rPr>
                    <w:rFonts w:eastAsiaTheme="minorEastAsia"/>
                    <w:lang w:val="fr-SN"/>
                  </w:rPr>
                </w:rPrChange>
              </w:rPr>
            </w:pPr>
            <w:r w:rsidRPr="0057718E">
              <w:rPr>
                <w:rFonts w:eastAsiaTheme="minorEastAsia"/>
                <w:rPrChange w:id="5836" w:author="Microsoft Office User" w:date="2025-01-28T16:29:00Z">
                  <w:rPr>
                    <w:rFonts w:eastAsiaTheme="minorEastAsia"/>
                    <w:lang w:val="fr-SN"/>
                  </w:rPr>
                </w:rPrChange>
              </w:rPr>
              <w:t>X2</w:t>
            </w:r>
          </w:p>
        </w:tc>
        <w:tc>
          <w:tcPr>
            <w:tcW w:w="1039" w:type="dxa"/>
          </w:tcPr>
          <w:p w14:paraId="0FF6A0BC" w14:textId="77777777" w:rsidR="009E6012" w:rsidRPr="0057718E" w:rsidRDefault="009E6012" w:rsidP="00EB1E5A">
            <w:pPr>
              <w:rPr>
                <w:rFonts w:eastAsiaTheme="minorEastAsia"/>
                <w:rPrChange w:id="5837" w:author="Microsoft Office User" w:date="2025-01-28T16:29:00Z">
                  <w:rPr>
                    <w:rFonts w:eastAsiaTheme="minorEastAsia"/>
                    <w:lang w:val="fr-SN"/>
                  </w:rPr>
                </w:rPrChange>
              </w:rPr>
            </w:pPr>
            <w:r w:rsidRPr="0057718E">
              <w:rPr>
                <w:rFonts w:eastAsiaTheme="minorEastAsia"/>
                <w:rPrChange w:id="5838" w:author="Microsoft Office User" w:date="2025-01-28T16:29:00Z">
                  <w:rPr>
                    <w:rFonts w:eastAsiaTheme="minorEastAsia"/>
                    <w:lang w:val="fr-SN"/>
                  </w:rPr>
                </w:rPrChange>
              </w:rPr>
              <w:t>W0</w:t>
            </w:r>
          </w:p>
        </w:tc>
        <w:tc>
          <w:tcPr>
            <w:tcW w:w="1039" w:type="dxa"/>
          </w:tcPr>
          <w:p w14:paraId="03810000" w14:textId="77777777" w:rsidR="009E6012" w:rsidRPr="0057718E" w:rsidRDefault="009E6012" w:rsidP="00EB1E5A">
            <w:pPr>
              <w:rPr>
                <w:rFonts w:eastAsiaTheme="minorEastAsia"/>
                <w:rPrChange w:id="5839" w:author="Microsoft Office User" w:date="2025-01-28T16:29:00Z">
                  <w:rPr>
                    <w:rFonts w:eastAsiaTheme="minorEastAsia"/>
                    <w:lang w:val="fr-SN"/>
                  </w:rPr>
                </w:rPrChange>
              </w:rPr>
            </w:pPr>
            <w:r w:rsidRPr="0057718E">
              <w:rPr>
                <w:rFonts w:eastAsiaTheme="minorEastAsia"/>
                <w:rPrChange w:id="5840" w:author="Microsoft Office User" w:date="2025-01-28T16:29:00Z">
                  <w:rPr>
                    <w:rFonts w:eastAsiaTheme="minorEastAsia"/>
                    <w:lang w:val="fr-SN"/>
                  </w:rPr>
                </w:rPrChange>
              </w:rPr>
              <w:t>W1</w:t>
            </w:r>
          </w:p>
        </w:tc>
        <w:tc>
          <w:tcPr>
            <w:tcW w:w="1039" w:type="dxa"/>
          </w:tcPr>
          <w:p w14:paraId="06E9C038" w14:textId="77777777" w:rsidR="009E6012" w:rsidRPr="0057718E" w:rsidRDefault="009E6012" w:rsidP="00EB1E5A">
            <w:pPr>
              <w:rPr>
                <w:rFonts w:eastAsiaTheme="minorEastAsia"/>
                <w:rPrChange w:id="5841" w:author="Microsoft Office User" w:date="2025-01-28T16:29:00Z">
                  <w:rPr>
                    <w:rFonts w:eastAsiaTheme="minorEastAsia"/>
                    <w:lang w:val="fr-SN"/>
                  </w:rPr>
                </w:rPrChange>
              </w:rPr>
            </w:pPr>
            <w:r w:rsidRPr="0057718E">
              <w:rPr>
                <w:rFonts w:eastAsiaTheme="minorEastAsia"/>
                <w:rPrChange w:id="5842" w:author="Microsoft Office User" w:date="2025-01-28T16:29:00Z">
                  <w:rPr>
                    <w:rFonts w:eastAsiaTheme="minorEastAsia"/>
                    <w:lang w:val="fr-SN"/>
                  </w:rPr>
                </w:rPrChange>
              </w:rPr>
              <w:t>W2</w:t>
            </w:r>
          </w:p>
        </w:tc>
        <w:tc>
          <w:tcPr>
            <w:tcW w:w="1039" w:type="dxa"/>
          </w:tcPr>
          <w:p w14:paraId="507FCB02" w14:textId="77777777" w:rsidR="009E6012" w:rsidRPr="0057718E" w:rsidRDefault="009E6012" w:rsidP="00EB1E5A">
            <w:pPr>
              <w:rPr>
                <w:rFonts w:eastAsiaTheme="minorEastAsia"/>
                <w:rPrChange w:id="5843" w:author="Microsoft Office User" w:date="2025-01-28T16:29:00Z">
                  <w:rPr>
                    <w:rFonts w:eastAsiaTheme="minorEastAsia"/>
                    <w:lang w:val="fr-SN"/>
                  </w:rPr>
                </w:rPrChange>
              </w:rPr>
            </w:pPr>
            <w:r w:rsidRPr="0057718E">
              <w:rPr>
                <w:rFonts w:eastAsiaTheme="minorEastAsia"/>
                <w:rPrChange w:id="5844" w:author="Microsoft Office User" w:date="2025-01-28T16:29:00Z">
                  <w:rPr>
                    <w:rFonts w:eastAsiaTheme="minorEastAsia"/>
                    <w:lang w:val="fr-SN"/>
                  </w:rPr>
                </w:rPrChange>
              </w:rPr>
              <w:t>Y</w:t>
            </w:r>
          </w:p>
        </w:tc>
        <w:tc>
          <w:tcPr>
            <w:tcW w:w="1039" w:type="dxa"/>
          </w:tcPr>
          <w:p w14:paraId="519BDB13" w14:textId="77777777" w:rsidR="009E6012" w:rsidRPr="0057718E" w:rsidRDefault="009E6012" w:rsidP="00EB1E5A">
            <w:pPr>
              <w:rPr>
                <w:rFonts w:eastAsiaTheme="minorEastAsia"/>
                <w:rPrChange w:id="5845" w:author="Microsoft Office User" w:date="2025-01-28T16:29:00Z">
                  <w:rPr>
                    <w:rFonts w:eastAsiaTheme="minorEastAsia"/>
                    <w:lang w:val="fr-SN"/>
                  </w:rPr>
                </w:rPrChange>
              </w:rPr>
            </w:pPr>
            <m:oMathPara>
              <m:oMath>
                <m:r>
                  <w:rPr>
                    <w:rFonts w:ascii="Cambria Math" w:hAnsi="Cambria Math"/>
                    <w:rPrChange w:id="5846" w:author="Microsoft Office User" w:date="2025-01-28T16:29:00Z">
                      <w:rPr>
                        <w:rFonts w:ascii="Cambria Math" w:hAnsi="Cambria Math"/>
                        <w:lang w:val="fr-SN"/>
                      </w:rPr>
                    </w:rPrChange>
                  </w:rPr>
                  <m:t>σ(Y)</m:t>
                </m:r>
              </m:oMath>
            </m:oMathPara>
          </w:p>
        </w:tc>
        <w:tc>
          <w:tcPr>
            <w:tcW w:w="1039" w:type="dxa"/>
          </w:tcPr>
          <w:p w14:paraId="63304F74" w14:textId="77777777" w:rsidR="009E6012" w:rsidRPr="0057718E" w:rsidRDefault="009E6012" w:rsidP="00EB1E5A">
            <w:pPr>
              <w:rPr>
                <w:rFonts w:eastAsiaTheme="minorEastAsia"/>
                <w:rPrChange w:id="5847" w:author="Microsoft Office User" w:date="2025-01-28T16:29:00Z">
                  <w:rPr>
                    <w:rFonts w:eastAsiaTheme="minorEastAsia"/>
                    <w:lang w:val="fr-SN"/>
                  </w:rPr>
                </w:rPrChange>
              </w:rPr>
            </w:pPr>
            <w:r w:rsidRPr="0057718E">
              <w:rPr>
                <w:rFonts w:eastAsiaTheme="minorEastAsia"/>
                <w:rPrChange w:id="5848" w:author="Microsoft Office User" w:date="2025-01-28T16:29:00Z">
                  <w:rPr>
                    <w:rFonts w:eastAsiaTheme="minorEastAsia"/>
                    <w:lang w:val="fr-SN"/>
                  </w:rPr>
                </w:rPrChange>
              </w:rPr>
              <w:t>OU</w:t>
            </w:r>
          </w:p>
        </w:tc>
      </w:tr>
      <w:tr w:rsidR="009E6012" w:rsidRPr="0057718E" w14:paraId="78DCDBF2" w14:textId="77777777" w:rsidTr="00EB1E5A">
        <w:tc>
          <w:tcPr>
            <w:tcW w:w="1038" w:type="dxa"/>
          </w:tcPr>
          <w:p w14:paraId="6E59230B" w14:textId="77777777" w:rsidR="009E6012" w:rsidRPr="0057718E" w:rsidRDefault="009E6012" w:rsidP="00EB1E5A">
            <w:pPr>
              <w:rPr>
                <w:rFonts w:eastAsiaTheme="minorEastAsia"/>
                <w:rPrChange w:id="5849" w:author="Microsoft Office User" w:date="2025-01-28T16:29:00Z">
                  <w:rPr>
                    <w:rFonts w:eastAsiaTheme="minorEastAsia"/>
                    <w:lang w:val="fr-SN"/>
                  </w:rPr>
                </w:rPrChange>
              </w:rPr>
            </w:pPr>
            <w:r w:rsidRPr="0057718E">
              <w:rPr>
                <w:rFonts w:eastAsiaTheme="minorEastAsia"/>
                <w:rPrChange w:id="5850" w:author="Microsoft Office User" w:date="2025-01-28T16:29:00Z">
                  <w:rPr>
                    <w:rFonts w:eastAsiaTheme="minorEastAsia"/>
                    <w:lang w:val="fr-SN"/>
                  </w:rPr>
                </w:rPrChange>
              </w:rPr>
              <w:t>1</w:t>
            </w:r>
          </w:p>
        </w:tc>
        <w:tc>
          <w:tcPr>
            <w:tcW w:w="1039" w:type="dxa"/>
          </w:tcPr>
          <w:p w14:paraId="6CA2496A" w14:textId="77777777" w:rsidR="009E6012" w:rsidRPr="0057718E" w:rsidRDefault="009E6012" w:rsidP="00EB1E5A">
            <w:pPr>
              <w:rPr>
                <w:rFonts w:eastAsiaTheme="minorEastAsia"/>
                <w:rPrChange w:id="5851" w:author="Microsoft Office User" w:date="2025-01-28T16:29:00Z">
                  <w:rPr>
                    <w:rFonts w:eastAsiaTheme="minorEastAsia"/>
                    <w:lang w:val="fr-SN"/>
                  </w:rPr>
                </w:rPrChange>
              </w:rPr>
            </w:pPr>
            <w:r w:rsidRPr="0057718E">
              <w:rPr>
                <w:rFonts w:eastAsiaTheme="minorEastAsia"/>
                <w:rPrChange w:id="5852" w:author="Microsoft Office User" w:date="2025-01-28T16:29:00Z">
                  <w:rPr>
                    <w:rFonts w:eastAsiaTheme="minorEastAsia"/>
                    <w:lang w:val="fr-SN"/>
                  </w:rPr>
                </w:rPrChange>
              </w:rPr>
              <w:t>0</w:t>
            </w:r>
          </w:p>
        </w:tc>
        <w:tc>
          <w:tcPr>
            <w:tcW w:w="1039" w:type="dxa"/>
          </w:tcPr>
          <w:p w14:paraId="28E7616B" w14:textId="77777777" w:rsidR="009E6012" w:rsidRPr="0057718E" w:rsidRDefault="009E6012" w:rsidP="00EB1E5A">
            <w:pPr>
              <w:rPr>
                <w:rFonts w:eastAsiaTheme="minorEastAsia"/>
                <w:rPrChange w:id="5853" w:author="Microsoft Office User" w:date="2025-01-28T16:29:00Z">
                  <w:rPr>
                    <w:rFonts w:eastAsiaTheme="minorEastAsia"/>
                    <w:lang w:val="fr-SN"/>
                  </w:rPr>
                </w:rPrChange>
              </w:rPr>
            </w:pPr>
            <w:r w:rsidRPr="0057718E">
              <w:rPr>
                <w:rFonts w:eastAsiaTheme="minorEastAsia"/>
                <w:rPrChange w:id="5854" w:author="Microsoft Office User" w:date="2025-01-28T16:29:00Z">
                  <w:rPr>
                    <w:rFonts w:eastAsiaTheme="minorEastAsia"/>
                    <w:lang w:val="fr-SN"/>
                  </w:rPr>
                </w:rPrChange>
              </w:rPr>
              <w:t>0</w:t>
            </w:r>
          </w:p>
        </w:tc>
        <w:tc>
          <w:tcPr>
            <w:tcW w:w="1039" w:type="dxa"/>
            <w:vMerge w:val="restart"/>
            <w:vAlign w:val="center"/>
          </w:tcPr>
          <w:p w14:paraId="4F910DBA" w14:textId="77777777" w:rsidR="009E6012" w:rsidRPr="0057718E" w:rsidRDefault="009E6012" w:rsidP="00EB1E5A">
            <w:pPr>
              <w:jc w:val="center"/>
              <w:rPr>
                <w:rFonts w:eastAsiaTheme="minorEastAsia"/>
                <w:rPrChange w:id="5855" w:author="Microsoft Office User" w:date="2025-01-28T16:29:00Z">
                  <w:rPr>
                    <w:rFonts w:eastAsiaTheme="minorEastAsia"/>
                    <w:lang w:val="fr-SN"/>
                  </w:rPr>
                </w:rPrChange>
              </w:rPr>
            </w:pPr>
            <w:r w:rsidRPr="0057718E">
              <w:rPr>
                <w:rFonts w:eastAsiaTheme="minorEastAsia"/>
                <w:rPrChange w:id="5856" w:author="Microsoft Office User" w:date="2025-01-28T16:29:00Z">
                  <w:rPr>
                    <w:rFonts w:eastAsiaTheme="minorEastAsia"/>
                    <w:lang w:val="fr-SN"/>
                  </w:rPr>
                </w:rPrChange>
              </w:rPr>
              <w:t>-2.2121</w:t>
            </w:r>
          </w:p>
        </w:tc>
        <w:tc>
          <w:tcPr>
            <w:tcW w:w="1039" w:type="dxa"/>
            <w:vMerge w:val="restart"/>
            <w:vAlign w:val="center"/>
          </w:tcPr>
          <w:p w14:paraId="0AC879D5" w14:textId="77777777" w:rsidR="009E6012" w:rsidRPr="0057718E" w:rsidRDefault="009E6012" w:rsidP="00EB1E5A">
            <w:pPr>
              <w:jc w:val="center"/>
              <w:rPr>
                <w:rFonts w:eastAsiaTheme="minorEastAsia"/>
                <w:rPrChange w:id="5857" w:author="Microsoft Office User" w:date="2025-01-28T16:29:00Z">
                  <w:rPr>
                    <w:rFonts w:eastAsiaTheme="minorEastAsia"/>
                    <w:lang w:val="fr-SN"/>
                  </w:rPr>
                </w:rPrChange>
              </w:rPr>
            </w:pPr>
            <w:r w:rsidRPr="0057718E">
              <w:rPr>
                <w:rFonts w:eastAsiaTheme="minorEastAsia"/>
                <w:rPrChange w:id="5858" w:author="Microsoft Office User" w:date="2025-01-28T16:29:00Z">
                  <w:rPr>
                    <w:rFonts w:eastAsiaTheme="minorEastAsia"/>
                    <w:lang w:val="fr-SN"/>
                  </w:rPr>
                </w:rPrChange>
              </w:rPr>
              <w:t>5.41528</w:t>
            </w:r>
          </w:p>
        </w:tc>
        <w:tc>
          <w:tcPr>
            <w:tcW w:w="1039" w:type="dxa"/>
            <w:vMerge w:val="restart"/>
            <w:vAlign w:val="center"/>
          </w:tcPr>
          <w:p w14:paraId="47F68B03" w14:textId="77777777" w:rsidR="009E6012" w:rsidRPr="0057718E" w:rsidRDefault="009E6012" w:rsidP="00EB1E5A">
            <w:pPr>
              <w:jc w:val="center"/>
              <w:rPr>
                <w:rFonts w:eastAsiaTheme="minorEastAsia"/>
                <w:rPrChange w:id="5859" w:author="Microsoft Office User" w:date="2025-01-28T16:29:00Z">
                  <w:rPr>
                    <w:rFonts w:eastAsiaTheme="minorEastAsia"/>
                    <w:lang w:val="fr-SN"/>
                  </w:rPr>
                </w:rPrChange>
              </w:rPr>
            </w:pPr>
            <w:r w:rsidRPr="0057718E">
              <w:rPr>
                <w:rFonts w:eastAsiaTheme="minorEastAsia"/>
                <w:rPrChange w:id="5860" w:author="Microsoft Office User" w:date="2025-01-28T16:29:00Z">
                  <w:rPr>
                    <w:rFonts w:eastAsiaTheme="minorEastAsia"/>
                    <w:lang w:val="fr-SN"/>
                  </w:rPr>
                </w:rPrChange>
              </w:rPr>
              <w:t>5.41528</w:t>
            </w:r>
          </w:p>
        </w:tc>
        <w:tc>
          <w:tcPr>
            <w:tcW w:w="1039" w:type="dxa"/>
          </w:tcPr>
          <w:p w14:paraId="583FD97D" w14:textId="77777777" w:rsidR="009E6012" w:rsidRPr="0057718E" w:rsidRDefault="009E6012" w:rsidP="00EB1E5A">
            <w:pPr>
              <w:rPr>
                <w:rFonts w:eastAsiaTheme="minorEastAsia"/>
                <w:rPrChange w:id="5861" w:author="Microsoft Office User" w:date="2025-01-28T16:29:00Z">
                  <w:rPr>
                    <w:rFonts w:eastAsiaTheme="minorEastAsia"/>
                    <w:lang w:val="fr-SN"/>
                  </w:rPr>
                </w:rPrChange>
              </w:rPr>
            </w:pPr>
            <w:r w:rsidRPr="0057718E">
              <w:rPr>
                <w:rFonts w:eastAsiaTheme="minorEastAsia"/>
                <w:rPrChange w:id="5862" w:author="Microsoft Office User" w:date="2025-01-28T16:29:00Z">
                  <w:rPr>
                    <w:rFonts w:eastAsiaTheme="minorEastAsia"/>
                    <w:lang w:val="fr-SN"/>
                  </w:rPr>
                </w:rPrChange>
              </w:rPr>
              <w:t>-2.2121</w:t>
            </w:r>
          </w:p>
        </w:tc>
        <w:tc>
          <w:tcPr>
            <w:tcW w:w="1039" w:type="dxa"/>
          </w:tcPr>
          <w:p w14:paraId="248783BA" w14:textId="77777777" w:rsidR="009E6012" w:rsidRPr="0057718E" w:rsidRDefault="009E6012" w:rsidP="00EB1E5A">
            <w:pPr>
              <w:rPr>
                <w:rFonts w:eastAsiaTheme="minorEastAsia"/>
                <w:rPrChange w:id="5863" w:author="Microsoft Office User" w:date="2025-01-28T16:29:00Z">
                  <w:rPr>
                    <w:rFonts w:eastAsiaTheme="minorEastAsia"/>
                    <w:lang w:val="fr-SN"/>
                  </w:rPr>
                </w:rPrChange>
              </w:rPr>
            </w:pPr>
            <w:r w:rsidRPr="0057718E">
              <w:rPr>
                <w:rFonts w:eastAsiaTheme="minorEastAsia"/>
                <w:rPrChange w:id="5864" w:author="Microsoft Office User" w:date="2025-01-28T16:29:00Z">
                  <w:rPr>
                    <w:rFonts w:eastAsiaTheme="minorEastAsia"/>
                    <w:lang w:val="fr-SN"/>
                  </w:rPr>
                </w:rPrChange>
              </w:rPr>
              <w:t>0.099</w:t>
            </w:r>
          </w:p>
        </w:tc>
        <w:tc>
          <w:tcPr>
            <w:tcW w:w="1039" w:type="dxa"/>
          </w:tcPr>
          <w:p w14:paraId="7DD53EF3" w14:textId="77777777" w:rsidR="009E6012" w:rsidRPr="0057718E" w:rsidRDefault="009E6012" w:rsidP="00EB1E5A">
            <w:pPr>
              <w:rPr>
                <w:rFonts w:eastAsiaTheme="minorEastAsia"/>
                <w:rPrChange w:id="5865" w:author="Microsoft Office User" w:date="2025-01-28T16:29:00Z">
                  <w:rPr>
                    <w:rFonts w:eastAsiaTheme="minorEastAsia"/>
                    <w:lang w:val="fr-SN"/>
                  </w:rPr>
                </w:rPrChange>
              </w:rPr>
            </w:pPr>
            <w:r w:rsidRPr="0057718E">
              <w:rPr>
                <w:rFonts w:eastAsiaTheme="minorEastAsia"/>
                <w:rPrChange w:id="5866" w:author="Microsoft Office User" w:date="2025-01-28T16:29:00Z">
                  <w:rPr>
                    <w:rFonts w:eastAsiaTheme="minorEastAsia"/>
                    <w:lang w:val="fr-SN"/>
                  </w:rPr>
                </w:rPrChange>
              </w:rPr>
              <w:t>0</w:t>
            </w:r>
          </w:p>
        </w:tc>
      </w:tr>
      <w:tr w:rsidR="009E6012" w:rsidRPr="0057718E" w14:paraId="24D21CE1" w14:textId="77777777" w:rsidTr="00EB1E5A">
        <w:tc>
          <w:tcPr>
            <w:tcW w:w="1038" w:type="dxa"/>
          </w:tcPr>
          <w:p w14:paraId="4BEED3DE" w14:textId="77777777" w:rsidR="009E6012" w:rsidRPr="0057718E" w:rsidRDefault="009E6012" w:rsidP="00EB1E5A">
            <w:pPr>
              <w:rPr>
                <w:rFonts w:eastAsiaTheme="minorEastAsia"/>
                <w:rPrChange w:id="5867" w:author="Microsoft Office User" w:date="2025-01-28T16:29:00Z">
                  <w:rPr>
                    <w:rFonts w:eastAsiaTheme="minorEastAsia"/>
                    <w:lang w:val="fr-SN"/>
                  </w:rPr>
                </w:rPrChange>
              </w:rPr>
            </w:pPr>
            <w:r w:rsidRPr="0057718E">
              <w:rPr>
                <w:rFonts w:eastAsiaTheme="minorEastAsia"/>
                <w:rPrChange w:id="5868" w:author="Microsoft Office User" w:date="2025-01-28T16:29:00Z">
                  <w:rPr>
                    <w:rFonts w:eastAsiaTheme="minorEastAsia"/>
                    <w:lang w:val="fr-SN"/>
                  </w:rPr>
                </w:rPrChange>
              </w:rPr>
              <w:t>1</w:t>
            </w:r>
          </w:p>
        </w:tc>
        <w:tc>
          <w:tcPr>
            <w:tcW w:w="1039" w:type="dxa"/>
          </w:tcPr>
          <w:p w14:paraId="2442B65B" w14:textId="77777777" w:rsidR="009E6012" w:rsidRPr="0057718E" w:rsidRDefault="009E6012" w:rsidP="00EB1E5A">
            <w:pPr>
              <w:rPr>
                <w:rFonts w:eastAsiaTheme="minorEastAsia"/>
                <w:rPrChange w:id="5869" w:author="Microsoft Office User" w:date="2025-01-28T16:29:00Z">
                  <w:rPr>
                    <w:rFonts w:eastAsiaTheme="minorEastAsia"/>
                    <w:lang w:val="fr-SN"/>
                  </w:rPr>
                </w:rPrChange>
              </w:rPr>
            </w:pPr>
            <w:r w:rsidRPr="0057718E">
              <w:rPr>
                <w:rFonts w:eastAsiaTheme="minorEastAsia"/>
                <w:rPrChange w:id="5870" w:author="Microsoft Office User" w:date="2025-01-28T16:29:00Z">
                  <w:rPr>
                    <w:rFonts w:eastAsiaTheme="minorEastAsia"/>
                    <w:lang w:val="fr-SN"/>
                  </w:rPr>
                </w:rPrChange>
              </w:rPr>
              <w:t>0</w:t>
            </w:r>
          </w:p>
        </w:tc>
        <w:tc>
          <w:tcPr>
            <w:tcW w:w="1039" w:type="dxa"/>
          </w:tcPr>
          <w:p w14:paraId="2E5A7835" w14:textId="77777777" w:rsidR="009E6012" w:rsidRPr="0057718E" w:rsidRDefault="009E6012" w:rsidP="00EB1E5A">
            <w:pPr>
              <w:rPr>
                <w:rFonts w:eastAsiaTheme="minorEastAsia"/>
                <w:rPrChange w:id="5871" w:author="Microsoft Office User" w:date="2025-01-28T16:29:00Z">
                  <w:rPr>
                    <w:rFonts w:eastAsiaTheme="minorEastAsia"/>
                    <w:lang w:val="fr-SN"/>
                  </w:rPr>
                </w:rPrChange>
              </w:rPr>
            </w:pPr>
            <w:r w:rsidRPr="0057718E">
              <w:rPr>
                <w:rFonts w:eastAsiaTheme="minorEastAsia"/>
                <w:rPrChange w:id="5872" w:author="Microsoft Office User" w:date="2025-01-28T16:29:00Z">
                  <w:rPr>
                    <w:rFonts w:eastAsiaTheme="minorEastAsia"/>
                    <w:lang w:val="fr-SN"/>
                  </w:rPr>
                </w:rPrChange>
              </w:rPr>
              <w:t>1</w:t>
            </w:r>
          </w:p>
        </w:tc>
        <w:tc>
          <w:tcPr>
            <w:tcW w:w="1039" w:type="dxa"/>
            <w:vMerge/>
          </w:tcPr>
          <w:p w14:paraId="5FC2571A" w14:textId="77777777" w:rsidR="009E6012" w:rsidRPr="0057718E" w:rsidRDefault="009E6012" w:rsidP="00EB1E5A">
            <w:pPr>
              <w:rPr>
                <w:rFonts w:eastAsiaTheme="minorEastAsia"/>
                <w:rPrChange w:id="5873" w:author="Microsoft Office User" w:date="2025-01-28T16:29:00Z">
                  <w:rPr>
                    <w:rFonts w:eastAsiaTheme="minorEastAsia"/>
                    <w:lang w:val="fr-SN"/>
                  </w:rPr>
                </w:rPrChange>
              </w:rPr>
            </w:pPr>
          </w:p>
        </w:tc>
        <w:tc>
          <w:tcPr>
            <w:tcW w:w="1039" w:type="dxa"/>
            <w:vMerge/>
          </w:tcPr>
          <w:p w14:paraId="3D947615" w14:textId="77777777" w:rsidR="009E6012" w:rsidRPr="0057718E" w:rsidRDefault="009E6012" w:rsidP="00EB1E5A">
            <w:pPr>
              <w:rPr>
                <w:rFonts w:eastAsiaTheme="minorEastAsia"/>
                <w:rPrChange w:id="5874" w:author="Microsoft Office User" w:date="2025-01-28T16:29:00Z">
                  <w:rPr>
                    <w:rFonts w:eastAsiaTheme="minorEastAsia"/>
                    <w:lang w:val="fr-SN"/>
                  </w:rPr>
                </w:rPrChange>
              </w:rPr>
            </w:pPr>
          </w:p>
        </w:tc>
        <w:tc>
          <w:tcPr>
            <w:tcW w:w="1039" w:type="dxa"/>
            <w:vMerge/>
          </w:tcPr>
          <w:p w14:paraId="0382E437" w14:textId="77777777" w:rsidR="009E6012" w:rsidRPr="0057718E" w:rsidRDefault="009E6012" w:rsidP="00EB1E5A">
            <w:pPr>
              <w:rPr>
                <w:rFonts w:eastAsiaTheme="minorEastAsia"/>
                <w:rPrChange w:id="5875" w:author="Microsoft Office User" w:date="2025-01-28T16:29:00Z">
                  <w:rPr>
                    <w:rFonts w:eastAsiaTheme="minorEastAsia"/>
                    <w:lang w:val="fr-SN"/>
                  </w:rPr>
                </w:rPrChange>
              </w:rPr>
            </w:pPr>
          </w:p>
        </w:tc>
        <w:tc>
          <w:tcPr>
            <w:tcW w:w="1039" w:type="dxa"/>
          </w:tcPr>
          <w:p w14:paraId="4F79CAA0" w14:textId="77777777" w:rsidR="009E6012" w:rsidRPr="0057718E" w:rsidRDefault="009E6012" w:rsidP="00EB1E5A">
            <w:pPr>
              <w:rPr>
                <w:rFonts w:eastAsiaTheme="minorEastAsia"/>
                <w:rPrChange w:id="5876" w:author="Microsoft Office User" w:date="2025-01-28T16:29:00Z">
                  <w:rPr>
                    <w:rFonts w:eastAsiaTheme="minorEastAsia"/>
                    <w:lang w:val="fr-SN"/>
                  </w:rPr>
                </w:rPrChange>
              </w:rPr>
            </w:pPr>
            <w:r w:rsidRPr="0057718E">
              <w:rPr>
                <w:rFonts w:eastAsiaTheme="minorEastAsia"/>
                <w:rPrChange w:id="5877" w:author="Microsoft Office User" w:date="2025-01-28T16:29:00Z">
                  <w:rPr>
                    <w:rFonts w:eastAsiaTheme="minorEastAsia"/>
                    <w:lang w:val="fr-SN"/>
                  </w:rPr>
                </w:rPrChange>
              </w:rPr>
              <w:t>3.20318</w:t>
            </w:r>
          </w:p>
        </w:tc>
        <w:tc>
          <w:tcPr>
            <w:tcW w:w="1039" w:type="dxa"/>
          </w:tcPr>
          <w:p w14:paraId="0E5F4241" w14:textId="77777777" w:rsidR="009E6012" w:rsidRPr="0057718E" w:rsidRDefault="009E6012" w:rsidP="00EB1E5A">
            <w:pPr>
              <w:rPr>
                <w:rFonts w:eastAsiaTheme="minorEastAsia"/>
                <w:rPrChange w:id="5878" w:author="Microsoft Office User" w:date="2025-01-28T16:29:00Z">
                  <w:rPr>
                    <w:rFonts w:eastAsiaTheme="minorEastAsia"/>
                    <w:lang w:val="fr-SN"/>
                  </w:rPr>
                </w:rPrChange>
              </w:rPr>
            </w:pPr>
            <w:r w:rsidRPr="0057718E">
              <w:rPr>
                <w:rFonts w:eastAsiaTheme="minorEastAsia"/>
                <w:rPrChange w:id="5879" w:author="Microsoft Office User" w:date="2025-01-28T16:29:00Z">
                  <w:rPr>
                    <w:rFonts w:eastAsiaTheme="minorEastAsia"/>
                    <w:lang w:val="fr-SN"/>
                  </w:rPr>
                </w:rPrChange>
              </w:rPr>
              <w:t>0.961</w:t>
            </w:r>
          </w:p>
        </w:tc>
        <w:tc>
          <w:tcPr>
            <w:tcW w:w="1039" w:type="dxa"/>
          </w:tcPr>
          <w:p w14:paraId="777D8131" w14:textId="77777777" w:rsidR="009E6012" w:rsidRPr="0057718E" w:rsidRDefault="009E6012" w:rsidP="00EB1E5A">
            <w:pPr>
              <w:rPr>
                <w:rFonts w:eastAsiaTheme="minorEastAsia"/>
                <w:rPrChange w:id="5880" w:author="Microsoft Office User" w:date="2025-01-28T16:29:00Z">
                  <w:rPr>
                    <w:rFonts w:eastAsiaTheme="minorEastAsia"/>
                    <w:lang w:val="fr-SN"/>
                  </w:rPr>
                </w:rPrChange>
              </w:rPr>
            </w:pPr>
            <w:r w:rsidRPr="0057718E">
              <w:rPr>
                <w:rFonts w:eastAsiaTheme="minorEastAsia"/>
                <w:rPrChange w:id="5881" w:author="Microsoft Office User" w:date="2025-01-28T16:29:00Z">
                  <w:rPr>
                    <w:rFonts w:eastAsiaTheme="minorEastAsia"/>
                    <w:lang w:val="fr-SN"/>
                  </w:rPr>
                </w:rPrChange>
              </w:rPr>
              <w:t>1</w:t>
            </w:r>
          </w:p>
        </w:tc>
      </w:tr>
      <w:tr w:rsidR="009E6012" w:rsidRPr="0057718E" w14:paraId="040E937D" w14:textId="77777777" w:rsidTr="00EB1E5A">
        <w:tc>
          <w:tcPr>
            <w:tcW w:w="1038" w:type="dxa"/>
          </w:tcPr>
          <w:p w14:paraId="2BAAA2C1" w14:textId="77777777" w:rsidR="009E6012" w:rsidRPr="0057718E" w:rsidRDefault="009E6012" w:rsidP="00EB1E5A">
            <w:pPr>
              <w:rPr>
                <w:rFonts w:eastAsiaTheme="minorEastAsia"/>
                <w:rPrChange w:id="5882" w:author="Microsoft Office User" w:date="2025-01-28T16:29:00Z">
                  <w:rPr>
                    <w:rFonts w:eastAsiaTheme="minorEastAsia"/>
                    <w:lang w:val="fr-SN"/>
                  </w:rPr>
                </w:rPrChange>
              </w:rPr>
            </w:pPr>
            <w:r w:rsidRPr="0057718E">
              <w:rPr>
                <w:rFonts w:eastAsiaTheme="minorEastAsia"/>
                <w:rPrChange w:id="5883" w:author="Microsoft Office User" w:date="2025-01-28T16:29:00Z">
                  <w:rPr>
                    <w:rFonts w:eastAsiaTheme="minorEastAsia"/>
                    <w:lang w:val="fr-SN"/>
                  </w:rPr>
                </w:rPrChange>
              </w:rPr>
              <w:t>1</w:t>
            </w:r>
          </w:p>
        </w:tc>
        <w:tc>
          <w:tcPr>
            <w:tcW w:w="1039" w:type="dxa"/>
          </w:tcPr>
          <w:p w14:paraId="4C3296BC" w14:textId="77777777" w:rsidR="009E6012" w:rsidRPr="0057718E" w:rsidRDefault="009E6012" w:rsidP="00EB1E5A">
            <w:pPr>
              <w:rPr>
                <w:rFonts w:eastAsiaTheme="minorEastAsia"/>
                <w:rPrChange w:id="5884" w:author="Microsoft Office User" w:date="2025-01-28T16:29:00Z">
                  <w:rPr>
                    <w:rFonts w:eastAsiaTheme="minorEastAsia"/>
                    <w:lang w:val="fr-SN"/>
                  </w:rPr>
                </w:rPrChange>
              </w:rPr>
            </w:pPr>
            <w:r w:rsidRPr="0057718E">
              <w:rPr>
                <w:rFonts w:eastAsiaTheme="minorEastAsia"/>
                <w:rPrChange w:id="5885" w:author="Microsoft Office User" w:date="2025-01-28T16:29:00Z">
                  <w:rPr>
                    <w:rFonts w:eastAsiaTheme="minorEastAsia"/>
                    <w:lang w:val="fr-SN"/>
                  </w:rPr>
                </w:rPrChange>
              </w:rPr>
              <w:t>1</w:t>
            </w:r>
          </w:p>
        </w:tc>
        <w:tc>
          <w:tcPr>
            <w:tcW w:w="1039" w:type="dxa"/>
          </w:tcPr>
          <w:p w14:paraId="4BCD9538" w14:textId="77777777" w:rsidR="009E6012" w:rsidRPr="0057718E" w:rsidRDefault="009E6012" w:rsidP="00EB1E5A">
            <w:pPr>
              <w:rPr>
                <w:rFonts w:eastAsiaTheme="minorEastAsia"/>
                <w:rPrChange w:id="5886" w:author="Microsoft Office User" w:date="2025-01-28T16:29:00Z">
                  <w:rPr>
                    <w:rFonts w:eastAsiaTheme="minorEastAsia"/>
                    <w:lang w:val="fr-SN"/>
                  </w:rPr>
                </w:rPrChange>
              </w:rPr>
            </w:pPr>
            <w:r w:rsidRPr="0057718E">
              <w:rPr>
                <w:rFonts w:eastAsiaTheme="minorEastAsia"/>
                <w:rPrChange w:id="5887" w:author="Microsoft Office User" w:date="2025-01-28T16:29:00Z">
                  <w:rPr>
                    <w:rFonts w:eastAsiaTheme="minorEastAsia"/>
                    <w:lang w:val="fr-SN"/>
                  </w:rPr>
                </w:rPrChange>
              </w:rPr>
              <w:t>0</w:t>
            </w:r>
          </w:p>
        </w:tc>
        <w:tc>
          <w:tcPr>
            <w:tcW w:w="1039" w:type="dxa"/>
            <w:vMerge/>
          </w:tcPr>
          <w:p w14:paraId="28E266E7" w14:textId="77777777" w:rsidR="009E6012" w:rsidRPr="0057718E" w:rsidRDefault="009E6012" w:rsidP="00EB1E5A">
            <w:pPr>
              <w:rPr>
                <w:rFonts w:eastAsiaTheme="minorEastAsia"/>
                <w:rPrChange w:id="5888" w:author="Microsoft Office User" w:date="2025-01-28T16:29:00Z">
                  <w:rPr>
                    <w:rFonts w:eastAsiaTheme="minorEastAsia"/>
                    <w:lang w:val="fr-SN"/>
                  </w:rPr>
                </w:rPrChange>
              </w:rPr>
            </w:pPr>
          </w:p>
        </w:tc>
        <w:tc>
          <w:tcPr>
            <w:tcW w:w="1039" w:type="dxa"/>
            <w:vMerge/>
          </w:tcPr>
          <w:p w14:paraId="1092726E" w14:textId="77777777" w:rsidR="009E6012" w:rsidRPr="0057718E" w:rsidRDefault="009E6012" w:rsidP="00EB1E5A">
            <w:pPr>
              <w:rPr>
                <w:rFonts w:eastAsiaTheme="minorEastAsia"/>
                <w:rPrChange w:id="5889" w:author="Microsoft Office User" w:date="2025-01-28T16:29:00Z">
                  <w:rPr>
                    <w:rFonts w:eastAsiaTheme="minorEastAsia"/>
                    <w:lang w:val="fr-SN"/>
                  </w:rPr>
                </w:rPrChange>
              </w:rPr>
            </w:pPr>
          </w:p>
        </w:tc>
        <w:tc>
          <w:tcPr>
            <w:tcW w:w="1039" w:type="dxa"/>
            <w:vMerge/>
          </w:tcPr>
          <w:p w14:paraId="5D3C9683" w14:textId="77777777" w:rsidR="009E6012" w:rsidRPr="0057718E" w:rsidRDefault="009E6012" w:rsidP="00EB1E5A">
            <w:pPr>
              <w:rPr>
                <w:rFonts w:eastAsiaTheme="minorEastAsia"/>
                <w:rPrChange w:id="5890" w:author="Microsoft Office User" w:date="2025-01-28T16:29:00Z">
                  <w:rPr>
                    <w:rFonts w:eastAsiaTheme="minorEastAsia"/>
                    <w:lang w:val="fr-SN"/>
                  </w:rPr>
                </w:rPrChange>
              </w:rPr>
            </w:pPr>
          </w:p>
        </w:tc>
        <w:tc>
          <w:tcPr>
            <w:tcW w:w="1039" w:type="dxa"/>
          </w:tcPr>
          <w:p w14:paraId="78671466" w14:textId="77777777" w:rsidR="009E6012" w:rsidRPr="0057718E" w:rsidRDefault="009E6012" w:rsidP="00EB1E5A">
            <w:pPr>
              <w:rPr>
                <w:rFonts w:eastAsiaTheme="minorEastAsia"/>
                <w:rPrChange w:id="5891" w:author="Microsoft Office User" w:date="2025-01-28T16:29:00Z">
                  <w:rPr>
                    <w:rFonts w:eastAsiaTheme="minorEastAsia"/>
                    <w:lang w:val="fr-SN"/>
                  </w:rPr>
                </w:rPrChange>
              </w:rPr>
            </w:pPr>
            <w:r w:rsidRPr="0057718E">
              <w:rPr>
                <w:rFonts w:eastAsiaTheme="minorEastAsia"/>
                <w:rPrChange w:id="5892" w:author="Microsoft Office User" w:date="2025-01-28T16:29:00Z">
                  <w:rPr>
                    <w:rFonts w:eastAsiaTheme="minorEastAsia"/>
                    <w:lang w:val="fr-SN"/>
                  </w:rPr>
                </w:rPrChange>
              </w:rPr>
              <w:t>3.20318</w:t>
            </w:r>
          </w:p>
        </w:tc>
        <w:tc>
          <w:tcPr>
            <w:tcW w:w="1039" w:type="dxa"/>
          </w:tcPr>
          <w:p w14:paraId="25869414" w14:textId="77777777" w:rsidR="009E6012" w:rsidRPr="0057718E" w:rsidRDefault="009E6012" w:rsidP="00EB1E5A">
            <w:pPr>
              <w:rPr>
                <w:rFonts w:eastAsiaTheme="minorEastAsia"/>
                <w:rPrChange w:id="5893" w:author="Microsoft Office User" w:date="2025-01-28T16:29:00Z">
                  <w:rPr>
                    <w:rFonts w:eastAsiaTheme="minorEastAsia"/>
                    <w:lang w:val="fr-SN"/>
                  </w:rPr>
                </w:rPrChange>
              </w:rPr>
            </w:pPr>
            <w:r w:rsidRPr="0057718E">
              <w:rPr>
                <w:rFonts w:eastAsiaTheme="minorEastAsia"/>
                <w:rPrChange w:id="5894" w:author="Microsoft Office User" w:date="2025-01-28T16:29:00Z">
                  <w:rPr>
                    <w:rFonts w:eastAsiaTheme="minorEastAsia"/>
                    <w:lang w:val="fr-SN"/>
                  </w:rPr>
                </w:rPrChange>
              </w:rPr>
              <w:t>0.961</w:t>
            </w:r>
          </w:p>
        </w:tc>
        <w:tc>
          <w:tcPr>
            <w:tcW w:w="1039" w:type="dxa"/>
          </w:tcPr>
          <w:p w14:paraId="36EB8308" w14:textId="77777777" w:rsidR="009E6012" w:rsidRPr="0057718E" w:rsidRDefault="009E6012" w:rsidP="00EB1E5A">
            <w:pPr>
              <w:rPr>
                <w:rFonts w:eastAsiaTheme="minorEastAsia"/>
                <w:rPrChange w:id="5895" w:author="Microsoft Office User" w:date="2025-01-28T16:29:00Z">
                  <w:rPr>
                    <w:rFonts w:eastAsiaTheme="minorEastAsia"/>
                    <w:lang w:val="fr-SN"/>
                  </w:rPr>
                </w:rPrChange>
              </w:rPr>
            </w:pPr>
            <w:r w:rsidRPr="0057718E">
              <w:rPr>
                <w:rFonts w:eastAsiaTheme="minorEastAsia"/>
                <w:rPrChange w:id="5896" w:author="Microsoft Office User" w:date="2025-01-28T16:29:00Z">
                  <w:rPr>
                    <w:rFonts w:eastAsiaTheme="minorEastAsia"/>
                    <w:lang w:val="fr-SN"/>
                  </w:rPr>
                </w:rPrChange>
              </w:rPr>
              <w:t>1</w:t>
            </w:r>
          </w:p>
        </w:tc>
      </w:tr>
      <w:tr w:rsidR="009E6012" w:rsidRPr="0057718E" w14:paraId="0B61AC07" w14:textId="77777777" w:rsidTr="00EB1E5A">
        <w:tc>
          <w:tcPr>
            <w:tcW w:w="1038" w:type="dxa"/>
          </w:tcPr>
          <w:p w14:paraId="3E3CE41F" w14:textId="77777777" w:rsidR="009E6012" w:rsidRPr="0057718E" w:rsidRDefault="009E6012" w:rsidP="00EB1E5A">
            <w:pPr>
              <w:rPr>
                <w:rFonts w:eastAsiaTheme="minorEastAsia"/>
                <w:rPrChange w:id="5897" w:author="Microsoft Office User" w:date="2025-01-28T16:29:00Z">
                  <w:rPr>
                    <w:rFonts w:eastAsiaTheme="minorEastAsia"/>
                    <w:lang w:val="fr-SN"/>
                  </w:rPr>
                </w:rPrChange>
              </w:rPr>
            </w:pPr>
            <w:r w:rsidRPr="0057718E">
              <w:rPr>
                <w:rFonts w:eastAsiaTheme="minorEastAsia"/>
                <w:rPrChange w:id="5898" w:author="Microsoft Office User" w:date="2025-01-28T16:29:00Z">
                  <w:rPr>
                    <w:rFonts w:eastAsiaTheme="minorEastAsia"/>
                    <w:lang w:val="fr-SN"/>
                  </w:rPr>
                </w:rPrChange>
              </w:rPr>
              <w:t>1</w:t>
            </w:r>
          </w:p>
        </w:tc>
        <w:tc>
          <w:tcPr>
            <w:tcW w:w="1039" w:type="dxa"/>
          </w:tcPr>
          <w:p w14:paraId="41085E91" w14:textId="77777777" w:rsidR="009E6012" w:rsidRPr="0057718E" w:rsidRDefault="009E6012" w:rsidP="00EB1E5A">
            <w:pPr>
              <w:rPr>
                <w:rFonts w:eastAsiaTheme="minorEastAsia"/>
                <w:rPrChange w:id="5899" w:author="Microsoft Office User" w:date="2025-01-28T16:29:00Z">
                  <w:rPr>
                    <w:rFonts w:eastAsiaTheme="minorEastAsia"/>
                    <w:lang w:val="fr-SN"/>
                  </w:rPr>
                </w:rPrChange>
              </w:rPr>
            </w:pPr>
            <w:r w:rsidRPr="0057718E">
              <w:rPr>
                <w:rFonts w:eastAsiaTheme="minorEastAsia"/>
                <w:rPrChange w:id="5900" w:author="Microsoft Office User" w:date="2025-01-28T16:29:00Z">
                  <w:rPr>
                    <w:rFonts w:eastAsiaTheme="minorEastAsia"/>
                    <w:lang w:val="fr-SN"/>
                  </w:rPr>
                </w:rPrChange>
              </w:rPr>
              <w:t>1</w:t>
            </w:r>
          </w:p>
        </w:tc>
        <w:tc>
          <w:tcPr>
            <w:tcW w:w="1039" w:type="dxa"/>
          </w:tcPr>
          <w:p w14:paraId="7920AA54" w14:textId="77777777" w:rsidR="009E6012" w:rsidRPr="0057718E" w:rsidRDefault="009E6012" w:rsidP="00EB1E5A">
            <w:pPr>
              <w:rPr>
                <w:rFonts w:eastAsiaTheme="minorEastAsia"/>
                <w:rPrChange w:id="5901" w:author="Microsoft Office User" w:date="2025-01-28T16:29:00Z">
                  <w:rPr>
                    <w:rFonts w:eastAsiaTheme="minorEastAsia"/>
                    <w:lang w:val="fr-SN"/>
                  </w:rPr>
                </w:rPrChange>
              </w:rPr>
            </w:pPr>
            <w:r w:rsidRPr="0057718E">
              <w:rPr>
                <w:rFonts w:eastAsiaTheme="minorEastAsia"/>
                <w:rPrChange w:id="5902" w:author="Microsoft Office User" w:date="2025-01-28T16:29:00Z">
                  <w:rPr>
                    <w:rFonts w:eastAsiaTheme="minorEastAsia"/>
                    <w:lang w:val="fr-SN"/>
                  </w:rPr>
                </w:rPrChange>
              </w:rPr>
              <w:t>1</w:t>
            </w:r>
          </w:p>
        </w:tc>
        <w:tc>
          <w:tcPr>
            <w:tcW w:w="1039" w:type="dxa"/>
            <w:vMerge/>
          </w:tcPr>
          <w:p w14:paraId="7533478E" w14:textId="77777777" w:rsidR="009E6012" w:rsidRPr="0057718E" w:rsidRDefault="009E6012" w:rsidP="00EB1E5A">
            <w:pPr>
              <w:rPr>
                <w:rFonts w:eastAsiaTheme="minorEastAsia"/>
                <w:rPrChange w:id="5903" w:author="Microsoft Office User" w:date="2025-01-28T16:29:00Z">
                  <w:rPr>
                    <w:rFonts w:eastAsiaTheme="minorEastAsia"/>
                    <w:lang w:val="fr-SN"/>
                  </w:rPr>
                </w:rPrChange>
              </w:rPr>
            </w:pPr>
          </w:p>
        </w:tc>
        <w:tc>
          <w:tcPr>
            <w:tcW w:w="1039" w:type="dxa"/>
            <w:vMerge/>
          </w:tcPr>
          <w:p w14:paraId="4B4D1A48" w14:textId="77777777" w:rsidR="009E6012" w:rsidRPr="0057718E" w:rsidRDefault="009E6012" w:rsidP="00EB1E5A">
            <w:pPr>
              <w:rPr>
                <w:rFonts w:eastAsiaTheme="minorEastAsia"/>
                <w:rPrChange w:id="5904" w:author="Microsoft Office User" w:date="2025-01-28T16:29:00Z">
                  <w:rPr>
                    <w:rFonts w:eastAsiaTheme="minorEastAsia"/>
                    <w:lang w:val="fr-SN"/>
                  </w:rPr>
                </w:rPrChange>
              </w:rPr>
            </w:pPr>
          </w:p>
        </w:tc>
        <w:tc>
          <w:tcPr>
            <w:tcW w:w="1039" w:type="dxa"/>
            <w:vMerge/>
          </w:tcPr>
          <w:p w14:paraId="67F61432" w14:textId="77777777" w:rsidR="009E6012" w:rsidRPr="0057718E" w:rsidRDefault="009E6012" w:rsidP="00EB1E5A">
            <w:pPr>
              <w:rPr>
                <w:rFonts w:eastAsiaTheme="minorEastAsia"/>
                <w:rPrChange w:id="5905" w:author="Microsoft Office User" w:date="2025-01-28T16:29:00Z">
                  <w:rPr>
                    <w:rFonts w:eastAsiaTheme="minorEastAsia"/>
                    <w:lang w:val="fr-SN"/>
                  </w:rPr>
                </w:rPrChange>
              </w:rPr>
            </w:pPr>
          </w:p>
        </w:tc>
        <w:tc>
          <w:tcPr>
            <w:tcW w:w="1039" w:type="dxa"/>
          </w:tcPr>
          <w:p w14:paraId="6671AC69" w14:textId="77777777" w:rsidR="009E6012" w:rsidRPr="0057718E" w:rsidRDefault="009E6012" w:rsidP="00EB1E5A">
            <w:pPr>
              <w:rPr>
                <w:rFonts w:eastAsiaTheme="minorEastAsia"/>
                <w:rPrChange w:id="5906" w:author="Microsoft Office User" w:date="2025-01-28T16:29:00Z">
                  <w:rPr>
                    <w:rFonts w:eastAsiaTheme="minorEastAsia"/>
                    <w:lang w:val="fr-SN"/>
                  </w:rPr>
                </w:rPrChange>
              </w:rPr>
            </w:pPr>
            <w:r w:rsidRPr="0057718E">
              <w:rPr>
                <w:rFonts w:eastAsiaTheme="minorEastAsia"/>
                <w:rPrChange w:id="5907" w:author="Microsoft Office User" w:date="2025-01-28T16:29:00Z">
                  <w:rPr>
                    <w:rFonts w:eastAsiaTheme="minorEastAsia"/>
                    <w:lang w:val="fr-SN"/>
                  </w:rPr>
                </w:rPrChange>
              </w:rPr>
              <w:t>8.61846</w:t>
            </w:r>
          </w:p>
        </w:tc>
        <w:tc>
          <w:tcPr>
            <w:tcW w:w="1039" w:type="dxa"/>
          </w:tcPr>
          <w:p w14:paraId="31F027B7" w14:textId="77777777" w:rsidR="009E6012" w:rsidRPr="0057718E" w:rsidRDefault="009E6012" w:rsidP="00EB1E5A">
            <w:pPr>
              <w:rPr>
                <w:rFonts w:eastAsiaTheme="minorEastAsia"/>
                <w:rPrChange w:id="5908" w:author="Microsoft Office User" w:date="2025-01-28T16:29:00Z">
                  <w:rPr>
                    <w:rFonts w:eastAsiaTheme="minorEastAsia"/>
                    <w:lang w:val="fr-SN"/>
                  </w:rPr>
                </w:rPrChange>
              </w:rPr>
            </w:pPr>
            <w:r w:rsidRPr="0057718E">
              <w:rPr>
                <w:rFonts w:eastAsiaTheme="minorEastAsia"/>
                <w:rPrChange w:id="5909" w:author="Microsoft Office User" w:date="2025-01-28T16:29:00Z">
                  <w:rPr>
                    <w:rFonts w:eastAsiaTheme="minorEastAsia"/>
                    <w:lang w:val="fr-SN"/>
                  </w:rPr>
                </w:rPrChange>
              </w:rPr>
              <w:t>0.999</w:t>
            </w:r>
          </w:p>
        </w:tc>
        <w:tc>
          <w:tcPr>
            <w:tcW w:w="1039" w:type="dxa"/>
          </w:tcPr>
          <w:p w14:paraId="65305CB6" w14:textId="77777777" w:rsidR="009E6012" w:rsidRPr="0057718E" w:rsidRDefault="009E6012" w:rsidP="00EB1E5A">
            <w:pPr>
              <w:rPr>
                <w:rFonts w:eastAsiaTheme="minorEastAsia"/>
                <w:rPrChange w:id="5910" w:author="Microsoft Office User" w:date="2025-01-28T16:29:00Z">
                  <w:rPr>
                    <w:rFonts w:eastAsiaTheme="minorEastAsia"/>
                    <w:lang w:val="fr-SN"/>
                  </w:rPr>
                </w:rPrChange>
              </w:rPr>
            </w:pPr>
            <w:r w:rsidRPr="0057718E">
              <w:rPr>
                <w:rFonts w:eastAsiaTheme="minorEastAsia"/>
                <w:rPrChange w:id="5911" w:author="Microsoft Office User" w:date="2025-01-28T16:29:00Z">
                  <w:rPr>
                    <w:rFonts w:eastAsiaTheme="minorEastAsia"/>
                    <w:lang w:val="fr-SN"/>
                  </w:rPr>
                </w:rPrChange>
              </w:rPr>
              <w:t>1</w:t>
            </w:r>
          </w:p>
        </w:tc>
      </w:tr>
    </w:tbl>
    <w:p w14:paraId="5C435A71" w14:textId="77777777" w:rsidR="009E6012" w:rsidRPr="0057718E" w:rsidRDefault="009E6012" w:rsidP="009E6012">
      <w:pPr>
        <w:rPr>
          <w:rPrChange w:id="5912" w:author="Microsoft Office User" w:date="2025-01-28T16:29:00Z">
            <w:rPr>
              <w:lang w:val="fr-SN"/>
            </w:rPr>
          </w:rPrChange>
        </w:rPr>
      </w:pPr>
    </w:p>
    <w:p w14:paraId="1EF1762C" w14:textId="77777777" w:rsidR="009E6012" w:rsidRPr="0057718E" w:rsidRDefault="009E6012" w:rsidP="009E6012">
      <w:pPr>
        <w:rPr>
          <w:b/>
          <w:bCs/>
          <w:rPrChange w:id="5913" w:author="Microsoft Office User" w:date="2025-01-28T16:29:00Z">
            <w:rPr>
              <w:b/>
              <w:bCs/>
              <w:lang w:val="fr-SN"/>
            </w:rPr>
          </w:rPrChange>
        </w:rPr>
      </w:pPr>
      <w:r w:rsidRPr="0057718E">
        <w:rPr>
          <w:b/>
          <w:bCs/>
          <w:rPrChange w:id="5914" w:author="Microsoft Office User" w:date="2025-01-28T16:29:00Z">
            <w:rPr>
              <w:b/>
              <w:bCs/>
              <w:lang w:val="fr-SN"/>
            </w:rPr>
          </w:rPrChange>
        </w:rPr>
        <w:t>Annexe 3 : Classification exemple</w:t>
      </w:r>
    </w:p>
    <w:p w14:paraId="304F36A6" w14:textId="77777777" w:rsidR="009E6012" w:rsidRPr="0057718E" w:rsidRDefault="009E6012" w:rsidP="009E6012">
      <w:pPr>
        <w:rPr>
          <w:rPrChange w:id="5915" w:author="Microsoft Office User" w:date="2025-01-28T16:29:00Z">
            <w:rPr>
              <w:lang w:val="fr-SN"/>
            </w:rPr>
          </w:rPrChange>
        </w:rPr>
      </w:pPr>
      <w:r w:rsidRPr="0057718E">
        <w:rPr>
          <w:rPrChange w:id="5916" w:author="Microsoft Office User" w:date="2025-01-28T16:29:00Z">
            <w:rPr>
              <w:lang w:val="fr-SN"/>
            </w:rPr>
          </w:rPrChange>
        </w:rPr>
        <w:tab/>
        <w:t>Arbre de décision</w:t>
      </w:r>
    </w:p>
    <w:p w14:paraId="69F04EC7" w14:textId="47223B5F" w:rsidR="009E6012" w:rsidRPr="0057718E" w:rsidRDefault="009E6012" w:rsidP="009E6012">
      <w:pPr>
        <w:pStyle w:val="Lgende"/>
        <w:keepNext/>
      </w:pPr>
      <w:bookmarkStart w:id="5917" w:name="_Toc171108414"/>
      <w:bookmarkStart w:id="5918" w:name="_Toc188724022"/>
      <w:r w:rsidRPr="0057718E">
        <w:t xml:space="preserve">Tableau </w:t>
      </w:r>
      <w:r w:rsidRPr="0057718E">
        <w:fldChar w:fldCharType="begin"/>
      </w:r>
      <w:r w:rsidRPr="0057718E">
        <w:instrText xml:space="preserve"> SEQ Tableau \* ARABIC </w:instrText>
      </w:r>
      <w:r w:rsidRPr="0057718E">
        <w:fldChar w:fldCharType="separate"/>
      </w:r>
      <w:r w:rsidR="0016411D" w:rsidRPr="0057718E">
        <w:rPr>
          <w:rPrChange w:id="5919" w:author="Microsoft Office User" w:date="2025-01-28T16:29:00Z">
            <w:rPr>
              <w:noProof/>
            </w:rPr>
          </w:rPrChange>
        </w:rPr>
        <w:t>19</w:t>
      </w:r>
      <w:r w:rsidRPr="0057718E">
        <w:fldChar w:fldCharType="end"/>
      </w:r>
      <w:r w:rsidRPr="0057718E">
        <w:t xml:space="preserve"> Exemple </w:t>
      </w:r>
      <w:proofErr w:type="spellStart"/>
      <w:r w:rsidRPr="0057718E">
        <w:t>donnees</w:t>
      </w:r>
      <w:proofErr w:type="spellEnd"/>
      <w:r w:rsidRPr="0057718E">
        <w:t xml:space="preserve"> pour arbre de </w:t>
      </w:r>
      <w:proofErr w:type="spellStart"/>
      <w:r w:rsidRPr="0057718E">
        <w:t>decision</w:t>
      </w:r>
      <w:bookmarkEnd w:id="5917"/>
      <w:bookmarkEnd w:id="5918"/>
      <w:proofErr w:type="spellEnd"/>
    </w:p>
    <w:tbl>
      <w:tblPr>
        <w:tblStyle w:val="TableauListe6Couleur"/>
        <w:tblW w:w="0" w:type="auto"/>
        <w:tblLook w:val="04A0" w:firstRow="1" w:lastRow="0" w:firstColumn="1" w:lastColumn="0" w:noHBand="0" w:noVBand="1"/>
      </w:tblPr>
      <w:tblGrid>
        <w:gridCol w:w="1870"/>
        <w:gridCol w:w="1870"/>
        <w:gridCol w:w="1870"/>
        <w:gridCol w:w="1870"/>
        <w:gridCol w:w="1870"/>
      </w:tblGrid>
      <w:tr w:rsidR="009E6012" w:rsidRPr="0057718E" w14:paraId="7A06A04A"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30B0547" w14:textId="77777777" w:rsidR="009E6012" w:rsidRPr="0057718E" w:rsidRDefault="009E6012" w:rsidP="00EB1E5A">
            <w:pPr>
              <w:rPr>
                <w:rPrChange w:id="5920" w:author="Microsoft Office User" w:date="2025-01-28T16:29:00Z">
                  <w:rPr>
                    <w:lang w:val="fr-SN"/>
                  </w:rPr>
                </w:rPrChange>
              </w:rPr>
            </w:pPr>
            <w:r w:rsidRPr="0057718E">
              <w:rPr>
                <w:rPrChange w:id="5921" w:author="Microsoft Office User" w:date="2025-01-28T16:29:00Z">
                  <w:rPr>
                    <w:lang w:val="fr-SN"/>
                  </w:rPr>
                </w:rPrChange>
              </w:rPr>
              <w:t>Numéro</w:t>
            </w:r>
          </w:p>
        </w:tc>
        <w:tc>
          <w:tcPr>
            <w:tcW w:w="1870" w:type="dxa"/>
          </w:tcPr>
          <w:p w14:paraId="18D65E98"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5922" w:author="Microsoft Office User" w:date="2025-01-28T16:29:00Z">
                  <w:rPr>
                    <w:lang w:val="fr-SN"/>
                  </w:rPr>
                </w:rPrChange>
              </w:rPr>
            </w:pPr>
            <w:r w:rsidRPr="0057718E">
              <w:rPr>
                <w:rPrChange w:id="5923" w:author="Microsoft Office User" w:date="2025-01-28T16:29:00Z">
                  <w:rPr>
                    <w:lang w:val="fr-SN"/>
                  </w:rPr>
                </w:rPrChange>
              </w:rPr>
              <w:t>Plat</w:t>
            </w:r>
          </w:p>
        </w:tc>
        <w:tc>
          <w:tcPr>
            <w:tcW w:w="1870" w:type="dxa"/>
          </w:tcPr>
          <w:p w14:paraId="72F7B2F9"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5924" w:author="Microsoft Office User" w:date="2025-01-28T16:29:00Z">
                  <w:rPr>
                    <w:lang w:val="fr-SN"/>
                  </w:rPr>
                </w:rPrChange>
              </w:rPr>
            </w:pPr>
            <w:r w:rsidRPr="0057718E">
              <w:rPr>
                <w:rPrChange w:id="5925" w:author="Microsoft Office User" w:date="2025-01-28T16:29:00Z">
                  <w:rPr>
                    <w:lang w:val="fr-SN"/>
                  </w:rPr>
                </w:rPrChange>
              </w:rPr>
              <w:t>Teint</w:t>
            </w:r>
          </w:p>
        </w:tc>
        <w:tc>
          <w:tcPr>
            <w:tcW w:w="1870" w:type="dxa"/>
          </w:tcPr>
          <w:p w14:paraId="2399FEC8"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5926" w:author="Microsoft Office User" w:date="2025-01-28T16:29:00Z">
                  <w:rPr>
                    <w:lang w:val="fr-SN"/>
                  </w:rPr>
                </w:rPrChange>
              </w:rPr>
            </w:pPr>
            <w:r w:rsidRPr="0057718E">
              <w:rPr>
                <w:rPrChange w:id="5927" w:author="Microsoft Office User" w:date="2025-01-28T16:29:00Z">
                  <w:rPr>
                    <w:lang w:val="fr-SN"/>
                  </w:rPr>
                </w:rPrChange>
              </w:rPr>
              <w:t>Taille</w:t>
            </w:r>
          </w:p>
        </w:tc>
        <w:tc>
          <w:tcPr>
            <w:tcW w:w="1870" w:type="dxa"/>
          </w:tcPr>
          <w:p w14:paraId="65D0101A"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5928" w:author="Microsoft Office User" w:date="2025-01-28T16:29:00Z">
                  <w:rPr>
                    <w:lang w:val="fr-SN"/>
                  </w:rPr>
                </w:rPrChange>
              </w:rPr>
            </w:pPr>
            <w:r w:rsidRPr="0057718E">
              <w:rPr>
                <w:rPrChange w:id="5929" w:author="Microsoft Office User" w:date="2025-01-28T16:29:00Z">
                  <w:rPr>
                    <w:lang w:val="fr-SN"/>
                  </w:rPr>
                </w:rPrChange>
              </w:rPr>
              <w:t>Si sénégalais</w:t>
            </w:r>
          </w:p>
        </w:tc>
      </w:tr>
      <w:tr w:rsidR="009E6012" w:rsidRPr="0057718E" w14:paraId="3522E102"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B4037D5" w14:textId="77777777" w:rsidR="009E6012" w:rsidRPr="0057718E" w:rsidRDefault="009E6012" w:rsidP="00EB1E5A">
            <w:pPr>
              <w:rPr>
                <w:rPrChange w:id="5930" w:author="Microsoft Office User" w:date="2025-01-28T16:29:00Z">
                  <w:rPr>
                    <w:lang w:val="fr-SN"/>
                  </w:rPr>
                </w:rPrChange>
              </w:rPr>
            </w:pPr>
            <w:r w:rsidRPr="0057718E">
              <w:rPr>
                <w:rPrChange w:id="5931" w:author="Microsoft Office User" w:date="2025-01-28T16:29:00Z">
                  <w:rPr>
                    <w:lang w:val="fr-SN"/>
                  </w:rPr>
                </w:rPrChange>
              </w:rPr>
              <w:t>1</w:t>
            </w:r>
          </w:p>
        </w:tc>
        <w:tc>
          <w:tcPr>
            <w:tcW w:w="1870" w:type="dxa"/>
          </w:tcPr>
          <w:p w14:paraId="19AAD773"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5932" w:author="Microsoft Office User" w:date="2025-01-28T16:29:00Z">
                  <w:rPr>
                    <w:lang w:val="fr-SN"/>
                  </w:rPr>
                </w:rPrChange>
              </w:rPr>
            </w:pPr>
            <w:r w:rsidRPr="0057718E">
              <w:rPr>
                <w:rPrChange w:id="5933" w:author="Microsoft Office User" w:date="2025-01-28T16:29:00Z">
                  <w:rPr>
                    <w:lang w:val="fr-SN"/>
                  </w:rPr>
                </w:rPrChange>
              </w:rPr>
              <w:t>Riz</w:t>
            </w:r>
          </w:p>
        </w:tc>
        <w:tc>
          <w:tcPr>
            <w:tcW w:w="1870" w:type="dxa"/>
          </w:tcPr>
          <w:p w14:paraId="4A180E00"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5934" w:author="Microsoft Office User" w:date="2025-01-28T16:29:00Z">
                  <w:rPr>
                    <w:lang w:val="fr-SN"/>
                  </w:rPr>
                </w:rPrChange>
              </w:rPr>
            </w:pPr>
            <w:r w:rsidRPr="0057718E">
              <w:rPr>
                <w:rPrChange w:id="5935" w:author="Microsoft Office User" w:date="2025-01-28T16:29:00Z">
                  <w:rPr>
                    <w:lang w:val="fr-SN"/>
                  </w:rPr>
                </w:rPrChange>
              </w:rPr>
              <w:t>Sombre</w:t>
            </w:r>
          </w:p>
        </w:tc>
        <w:tc>
          <w:tcPr>
            <w:tcW w:w="1870" w:type="dxa"/>
          </w:tcPr>
          <w:p w14:paraId="17DDEAD2"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5936" w:author="Microsoft Office User" w:date="2025-01-28T16:29:00Z">
                  <w:rPr>
                    <w:lang w:val="fr-SN"/>
                  </w:rPr>
                </w:rPrChange>
              </w:rPr>
            </w:pPr>
            <w:r w:rsidRPr="0057718E">
              <w:rPr>
                <w:rPrChange w:id="5937" w:author="Microsoft Office User" w:date="2025-01-28T16:29:00Z">
                  <w:rPr>
                    <w:lang w:val="fr-SN"/>
                  </w:rPr>
                </w:rPrChange>
              </w:rPr>
              <w:t>Grande</w:t>
            </w:r>
          </w:p>
        </w:tc>
        <w:tc>
          <w:tcPr>
            <w:tcW w:w="1870" w:type="dxa"/>
          </w:tcPr>
          <w:p w14:paraId="37864571"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5938" w:author="Microsoft Office User" w:date="2025-01-28T16:29:00Z">
                  <w:rPr>
                    <w:lang w:val="fr-SN"/>
                  </w:rPr>
                </w:rPrChange>
              </w:rPr>
            </w:pPr>
            <w:r w:rsidRPr="0057718E">
              <w:rPr>
                <w:rPrChange w:id="5939" w:author="Microsoft Office User" w:date="2025-01-28T16:29:00Z">
                  <w:rPr>
                    <w:lang w:val="fr-SN"/>
                  </w:rPr>
                </w:rPrChange>
              </w:rPr>
              <w:t>Oui</w:t>
            </w:r>
          </w:p>
        </w:tc>
      </w:tr>
      <w:tr w:rsidR="009E6012" w:rsidRPr="0057718E" w14:paraId="3D6ADE2F"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61EE538" w14:textId="77777777" w:rsidR="009E6012" w:rsidRPr="0057718E" w:rsidRDefault="009E6012" w:rsidP="00EB1E5A">
            <w:pPr>
              <w:rPr>
                <w:rPrChange w:id="5940" w:author="Microsoft Office User" w:date="2025-01-28T16:29:00Z">
                  <w:rPr>
                    <w:lang w:val="fr-SN"/>
                  </w:rPr>
                </w:rPrChange>
              </w:rPr>
            </w:pPr>
            <w:r w:rsidRPr="0057718E">
              <w:rPr>
                <w:rPrChange w:id="5941" w:author="Microsoft Office User" w:date="2025-01-28T16:29:00Z">
                  <w:rPr>
                    <w:lang w:val="fr-SN"/>
                  </w:rPr>
                </w:rPrChange>
              </w:rPr>
              <w:t>2</w:t>
            </w:r>
          </w:p>
        </w:tc>
        <w:tc>
          <w:tcPr>
            <w:tcW w:w="1870" w:type="dxa"/>
          </w:tcPr>
          <w:p w14:paraId="3A4C4081"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5942" w:author="Microsoft Office User" w:date="2025-01-28T16:29:00Z">
                  <w:rPr>
                    <w:lang w:val="fr-SN"/>
                  </w:rPr>
                </w:rPrChange>
              </w:rPr>
            </w:pPr>
            <w:r w:rsidRPr="0057718E">
              <w:rPr>
                <w:rPrChange w:id="5943" w:author="Microsoft Office User" w:date="2025-01-28T16:29:00Z">
                  <w:rPr>
                    <w:lang w:val="fr-SN"/>
                  </w:rPr>
                </w:rPrChange>
              </w:rPr>
              <w:t>Attiéké</w:t>
            </w:r>
          </w:p>
        </w:tc>
        <w:tc>
          <w:tcPr>
            <w:tcW w:w="1870" w:type="dxa"/>
          </w:tcPr>
          <w:p w14:paraId="1A536052"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5944" w:author="Microsoft Office User" w:date="2025-01-28T16:29:00Z">
                  <w:rPr>
                    <w:lang w:val="fr-SN"/>
                  </w:rPr>
                </w:rPrChange>
              </w:rPr>
            </w:pPr>
            <w:r w:rsidRPr="0057718E">
              <w:rPr>
                <w:rPrChange w:id="5945" w:author="Microsoft Office User" w:date="2025-01-28T16:29:00Z">
                  <w:rPr>
                    <w:lang w:val="fr-SN"/>
                  </w:rPr>
                </w:rPrChange>
              </w:rPr>
              <w:t>Claire</w:t>
            </w:r>
          </w:p>
        </w:tc>
        <w:tc>
          <w:tcPr>
            <w:tcW w:w="1870" w:type="dxa"/>
          </w:tcPr>
          <w:p w14:paraId="0BA2D9E6"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5946" w:author="Microsoft Office User" w:date="2025-01-28T16:29:00Z">
                  <w:rPr>
                    <w:lang w:val="fr-SN"/>
                  </w:rPr>
                </w:rPrChange>
              </w:rPr>
            </w:pPr>
            <w:r w:rsidRPr="0057718E">
              <w:rPr>
                <w:rPrChange w:id="5947" w:author="Microsoft Office User" w:date="2025-01-28T16:29:00Z">
                  <w:rPr>
                    <w:lang w:val="fr-SN"/>
                  </w:rPr>
                </w:rPrChange>
              </w:rPr>
              <w:t>Petite</w:t>
            </w:r>
          </w:p>
        </w:tc>
        <w:tc>
          <w:tcPr>
            <w:tcW w:w="1870" w:type="dxa"/>
          </w:tcPr>
          <w:p w14:paraId="018DF133"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5948" w:author="Microsoft Office User" w:date="2025-01-28T16:29:00Z">
                  <w:rPr>
                    <w:lang w:val="fr-SN"/>
                  </w:rPr>
                </w:rPrChange>
              </w:rPr>
            </w:pPr>
            <w:r w:rsidRPr="0057718E">
              <w:rPr>
                <w:rPrChange w:id="5949" w:author="Microsoft Office User" w:date="2025-01-28T16:29:00Z">
                  <w:rPr>
                    <w:lang w:val="fr-SN"/>
                  </w:rPr>
                </w:rPrChange>
              </w:rPr>
              <w:t>Non</w:t>
            </w:r>
          </w:p>
        </w:tc>
      </w:tr>
      <w:tr w:rsidR="009E6012" w:rsidRPr="0057718E" w14:paraId="00999EC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7DA94CE" w14:textId="77777777" w:rsidR="009E6012" w:rsidRPr="0057718E" w:rsidRDefault="009E6012" w:rsidP="00EB1E5A">
            <w:pPr>
              <w:rPr>
                <w:rPrChange w:id="5950" w:author="Microsoft Office User" w:date="2025-01-28T16:29:00Z">
                  <w:rPr>
                    <w:lang w:val="fr-SN"/>
                  </w:rPr>
                </w:rPrChange>
              </w:rPr>
            </w:pPr>
            <w:r w:rsidRPr="0057718E">
              <w:rPr>
                <w:rPrChange w:id="5951" w:author="Microsoft Office User" w:date="2025-01-28T16:29:00Z">
                  <w:rPr>
                    <w:lang w:val="fr-SN"/>
                  </w:rPr>
                </w:rPrChange>
              </w:rPr>
              <w:t>3</w:t>
            </w:r>
          </w:p>
        </w:tc>
        <w:tc>
          <w:tcPr>
            <w:tcW w:w="1870" w:type="dxa"/>
          </w:tcPr>
          <w:p w14:paraId="278B7F13"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5952" w:author="Microsoft Office User" w:date="2025-01-28T16:29:00Z">
                  <w:rPr>
                    <w:lang w:val="fr-SN"/>
                  </w:rPr>
                </w:rPrChange>
              </w:rPr>
            </w:pPr>
            <w:r w:rsidRPr="0057718E">
              <w:rPr>
                <w:rPrChange w:id="5953" w:author="Microsoft Office User" w:date="2025-01-28T16:29:00Z">
                  <w:rPr>
                    <w:lang w:val="fr-SN"/>
                  </w:rPr>
                </w:rPrChange>
              </w:rPr>
              <w:t>Mafé</w:t>
            </w:r>
          </w:p>
        </w:tc>
        <w:tc>
          <w:tcPr>
            <w:tcW w:w="1870" w:type="dxa"/>
          </w:tcPr>
          <w:p w14:paraId="2D96C662"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5954" w:author="Microsoft Office User" w:date="2025-01-28T16:29:00Z">
                  <w:rPr>
                    <w:lang w:val="fr-SN"/>
                  </w:rPr>
                </w:rPrChange>
              </w:rPr>
            </w:pPr>
            <w:r w:rsidRPr="0057718E">
              <w:rPr>
                <w:rPrChange w:id="5955" w:author="Microsoft Office User" w:date="2025-01-28T16:29:00Z">
                  <w:rPr>
                    <w:lang w:val="fr-SN"/>
                  </w:rPr>
                </w:rPrChange>
              </w:rPr>
              <w:t>Sombre</w:t>
            </w:r>
          </w:p>
        </w:tc>
        <w:tc>
          <w:tcPr>
            <w:tcW w:w="1870" w:type="dxa"/>
          </w:tcPr>
          <w:p w14:paraId="0C456636"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5956" w:author="Microsoft Office User" w:date="2025-01-28T16:29:00Z">
                  <w:rPr>
                    <w:lang w:val="fr-SN"/>
                  </w:rPr>
                </w:rPrChange>
              </w:rPr>
            </w:pPr>
            <w:r w:rsidRPr="0057718E">
              <w:rPr>
                <w:rPrChange w:id="5957" w:author="Microsoft Office User" w:date="2025-01-28T16:29:00Z">
                  <w:rPr>
                    <w:lang w:val="fr-SN"/>
                  </w:rPr>
                </w:rPrChange>
              </w:rPr>
              <w:t>Grande</w:t>
            </w:r>
          </w:p>
        </w:tc>
        <w:tc>
          <w:tcPr>
            <w:tcW w:w="1870" w:type="dxa"/>
          </w:tcPr>
          <w:p w14:paraId="5D6ED977"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5958" w:author="Microsoft Office User" w:date="2025-01-28T16:29:00Z">
                  <w:rPr>
                    <w:lang w:val="fr-SN"/>
                  </w:rPr>
                </w:rPrChange>
              </w:rPr>
            </w:pPr>
            <w:r w:rsidRPr="0057718E">
              <w:rPr>
                <w:rPrChange w:id="5959" w:author="Microsoft Office User" w:date="2025-01-28T16:29:00Z">
                  <w:rPr>
                    <w:lang w:val="fr-SN"/>
                  </w:rPr>
                </w:rPrChange>
              </w:rPr>
              <w:t>Non</w:t>
            </w:r>
          </w:p>
        </w:tc>
      </w:tr>
      <w:tr w:rsidR="009E6012" w:rsidRPr="0057718E" w14:paraId="1773A72C"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206BCA2C" w14:textId="77777777" w:rsidR="009E6012" w:rsidRPr="0057718E" w:rsidRDefault="009E6012" w:rsidP="00EB1E5A">
            <w:pPr>
              <w:rPr>
                <w:rPrChange w:id="5960" w:author="Microsoft Office User" w:date="2025-01-28T16:29:00Z">
                  <w:rPr>
                    <w:lang w:val="fr-SN"/>
                  </w:rPr>
                </w:rPrChange>
              </w:rPr>
            </w:pPr>
            <w:r w:rsidRPr="0057718E">
              <w:rPr>
                <w:rPrChange w:id="5961" w:author="Microsoft Office User" w:date="2025-01-28T16:29:00Z">
                  <w:rPr>
                    <w:lang w:val="fr-SN"/>
                  </w:rPr>
                </w:rPrChange>
              </w:rPr>
              <w:t>4</w:t>
            </w:r>
          </w:p>
        </w:tc>
        <w:tc>
          <w:tcPr>
            <w:tcW w:w="1870" w:type="dxa"/>
          </w:tcPr>
          <w:p w14:paraId="6237CA15"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5962" w:author="Microsoft Office User" w:date="2025-01-28T16:29:00Z">
                  <w:rPr>
                    <w:lang w:val="fr-SN"/>
                  </w:rPr>
                </w:rPrChange>
              </w:rPr>
            </w:pPr>
            <w:r w:rsidRPr="0057718E">
              <w:rPr>
                <w:rPrChange w:id="5963" w:author="Microsoft Office User" w:date="2025-01-28T16:29:00Z">
                  <w:rPr>
                    <w:lang w:val="fr-SN"/>
                  </w:rPr>
                </w:rPrChange>
              </w:rPr>
              <w:t>Riz</w:t>
            </w:r>
          </w:p>
        </w:tc>
        <w:tc>
          <w:tcPr>
            <w:tcW w:w="1870" w:type="dxa"/>
          </w:tcPr>
          <w:p w14:paraId="115073A4"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5964" w:author="Microsoft Office User" w:date="2025-01-28T16:29:00Z">
                  <w:rPr>
                    <w:lang w:val="fr-SN"/>
                  </w:rPr>
                </w:rPrChange>
              </w:rPr>
            </w:pPr>
            <w:r w:rsidRPr="0057718E">
              <w:rPr>
                <w:rPrChange w:id="5965" w:author="Microsoft Office User" w:date="2025-01-28T16:29:00Z">
                  <w:rPr>
                    <w:lang w:val="fr-SN"/>
                  </w:rPr>
                </w:rPrChange>
              </w:rPr>
              <w:t>Sombre</w:t>
            </w:r>
          </w:p>
        </w:tc>
        <w:tc>
          <w:tcPr>
            <w:tcW w:w="1870" w:type="dxa"/>
          </w:tcPr>
          <w:p w14:paraId="56711ADE"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5966" w:author="Microsoft Office User" w:date="2025-01-28T16:29:00Z">
                  <w:rPr>
                    <w:lang w:val="fr-SN"/>
                  </w:rPr>
                </w:rPrChange>
              </w:rPr>
            </w:pPr>
            <w:r w:rsidRPr="0057718E">
              <w:rPr>
                <w:rPrChange w:id="5967" w:author="Microsoft Office User" w:date="2025-01-28T16:29:00Z">
                  <w:rPr>
                    <w:lang w:val="fr-SN"/>
                  </w:rPr>
                </w:rPrChange>
              </w:rPr>
              <w:t>Grande</w:t>
            </w:r>
          </w:p>
        </w:tc>
        <w:tc>
          <w:tcPr>
            <w:tcW w:w="1870" w:type="dxa"/>
          </w:tcPr>
          <w:p w14:paraId="4C208AA5"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5968" w:author="Microsoft Office User" w:date="2025-01-28T16:29:00Z">
                  <w:rPr>
                    <w:lang w:val="fr-SN"/>
                  </w:rPr>
                </w:rPrChange>
              </w:rPr>
            </w:pPr>
            <w:r w:rsidRPr="0057718E">
              <w:rPr>
                <w:rPrChange w:id="5969" w:author="Microsoft Office User" w:date="2025-01-28T16:29:00Z">
                  <w:rPr>
                    <w:lang w:val="fr-SN"/>
                  </w:rPr>
                </w:rPrChange>
              </w:rPr>
              <w:t>Oui</w:t>
            </w:r>
          </w:p>
        </w:tc>
      </w:tr>
      <w:tr w:rsidR="009E6012" w:rsidRPr="0057718E" w14:paraId="09EBEAA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AE1048C" w14:textId="77777777" w:rsidR="009E6012" w:rsidRPr="0057718E" w:rsidRDefault="009E6012" w:rsidP="00EB1E5A">
            <w:pPr>
              <w:rPr>
                <w:rPrChange w:id="5970" w:author="Microsoft Office User" w:date="2025-01-28T16:29:00Z">
                  <w:rPr>
                    <w:lang w:val="fr-SN"/>
                  </w:rPr>
                </w:rPrChange>
              </w:rPr>
            </w:pPr>
            <w:r w:rsidRPr="0057718E">
              <w:rPr>
                <w:rPrChange w:id="5971" w:author="Microsoft Office User" w:date="2025-01-28T16:29:00Z">
                  <w:rPr>
                    <w:lang w:val="fr-SN"/>
                  </w:rPr>
                </w:rPrChange>
              </w:rPr>
              <w:t>5</w:t>
            </w:r>
          </w:p>
        </w:tc>
        <w:tc>
          <w:tcPr>
            <w:tcW w:w="1870" w:type="dxa"/>
          </w:tcPr>
          <w:p w14:paraId="3578463A"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5972" w:author="Microsoft Office User" w:date="2025-01-28T16:29:00Z">
                  <w:rPr>
                    <w:lang w:val="fr-SN"/>
                  </w:rPr>
                </w:rPrChange>
              </w:rPr>
            </w:pPr>
            <w:r w:rsidRPr="0057718E">
              <w:rPr>
                <w:rPrChange w:id="5973" w:author="Microsoft Office User" w:date="2025-01-28T16:29:00Z">
                  <w:rPr>
                    <w:lang w:val="fr-SN"/>
                  </w:rPr>
                </w:rPrChange>
              </w:rPr>
              <w:t>Attiéké</w:t>
            </w:r>
          </w:p>
        </w:tc>
        <w:tc>
          <w:tcPr>
            <w:tcW w:w="1870" w:type="dxa"/>
          </w:tcPr>
          <w:p w14:paraId="622AF0F7"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5974" w:author="Microsoft Office User" w:date="2025-01-28T16:29:00Z">
                  <w:rPr>
                    <w:lang w:val="fr-SN"/>
                  </w:rPr>
                </w:rPrChange>
              </w:rPr>
            </w:pPr>
            <w:r w:rsidRPr="0057718E">
              <w:rPr>
                <w:rPrChange w:id="5975" w:author="Microsoft Office User" w:date="2025-01-28T16:29:00Z">
                  <w:rPr>
                    <w:lang w:val="fr-SN"/>
                  </w:rPr>
                </w:rPrChange>
              </w:rPr>
              <w:t>Sombre</w:t>
            </w:r>
          </w:p>
        </w:tc>
        <w:tc>
          <w:tcPr>
            <w:tcW w:w="1870" w:type="dxa"/>
          </w:tcPr>
          <w:p w14:paraId="246B2207"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5976" w:author="Microsoft Office User" w:date="2025-01-28T16:29:00Z">
                  <w:rPr>
                    <w:lang w:val="fr-SN"/>
                  </w:rPr>
                </w:rPrChange>
              </w:rPr>
            </w:pPr>
            <w:r w:rsidRPr="0057718E">
              <w:rPr>
                <w:rPrChange w:id="5977" w:author="Microsoft Office User" w:date="2025-01-28T16:29:00Z">
                  <w:rPr>
                    <w:lang w:val="fr-SN"/>
                  </w:rPr>
                </w:rPrChange>
              </w:rPr>
              <w:t>Petite</w:t>
            </w:r>
          </w:p>
        </w:tc>
        <w:tc>
          <w:tcPr>
            <w:tcW w:w="1870" w:type="dxa"/>
          </w:tcPr>
          <w:p w14:paraId="3D052868"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5978" w:author="Microsoft Office User" w:date="2025-01-28T16:29:00Z">
                  <w:rPr>
                    <w:lang w:val="fr-SN"/>
                  </w:rPr>
                </w:rPrChange>
              </w:rPr>
            </w:pPr>
            <w:r w:rsidRPr="0057718E">
              <w:rPr>
                <w:rPrChange w:id="5979" w:author="Microsoft Office User" w:date="2025-01-28T16:29:00Z">
                  <w:rPr>
                    <w:lang w:val="fr-SN"/>
                  </w:rPr>
                </w:rPrChange>
              </w:rPr>
              <w:t>Non</w:t>
            </w:r>
          </w:p>
        </w:tc>
      </w:tr>
      <w:tr w:rsidR="009E6012" w:rsidRPr="0057718E" w14:paraId="09A48C0E"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3A9616CF" w14:textId="77777777" w:rsidR="009E6012" w:rsidRPr="0057718E" w:rsidRDefault="009E6012" w:rsidP="00EB1E5A">
            <w:pPr>
              <w:rPr>
                <w:rPrChange w:id="5980" w:author="Microsoft Office User" w:date="2025-01-28T16:29:00Z">
                  <w:rPr>
                    <w:lang w:val="fr-SN"/>
                  </w:rPr>
                </w:rPrChange>
              </w:rPr>
            </w:pPr>
            <w:r w:rsidRPr="0057718E">
              <w:rPr>
                <w:rPrChange w:id="5981" w:author="Microsoft Office User" w:date="2025-01-28T16:29:00Z">
                  <w:rPr>
                    <w:lang w:val="fr-SN"/>
                  </w:rPr>
                </w:rPrChange>
              </w:rPr>
              <w:t>6</w:t>
            </w:r>
          </w:p>
        </w:tc>
        <w:tc>
          <w:tcPr>
            <w:tcW w:w="1870" w:type="dxa"/>
          </w:tcPr>
          <w:p w14:paraId="2AF5CCA1"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5982" w:author="Microsoft Office User" w:date="2025-01-28T16:29:00Z">
                  <w:rPr>
                    <w:lang w:val="fr-SN"/>
                  </w:rPr>
                </w:rPrChange>
              </w:rPr>
            </w:pPr>
            <w:r w:rsidRPr="0057718E">
              <w:rPr>
                <w:rPrChange w:id="5983" w:author="Microsoft Office User" w:date="2025-01-28T16:29:00Z">
                  <w:rPr>
                    <w:lang w:val="fr-SN"/>
                  </w:rPr>
                </w:rPrChange>
              </w:rPr>
              <w:t>Mafé</w:t>
            </w:r>
          </w:p>
        </w:tc>
        <w:tc>
          <w:tcPr>
            <w:tcW w:w="1870" w:type="dxa"/>
          </w:tcPr>
          <w:p w14:paraId="32B816A1"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5984" w:author="Microsoft Office User" w:date="2025-01-28T16:29:00Z">
                  <w:rPr>
                    <w:lang w:val="fr-SN"/>
                  </w:rPr>
                </w:rPrChange>
              </w:rPr>
            </w:pPr>
            <w:r w:rsidRPr="0057718E">
              <w:rPr>
                <w:rPrChange w:id="5985" w:author="Microsoft Office User" w:date="2025-01-28T16:29:00Z">
                  <w:rPr>
                    <w:lang w:val="fr-SN"/>
                  </w:rPr>
                </w:rPrChange>
              </w:rPr>
              <w:t>Claire</w:t>
            </w:r>
          </w:p>
        </w:tc>
        <w:tc>
          <w:tcPr>
            <w:tcW w:w="1870" w:type="dxa"/>
          </w:tcPr>
          <w:p w14:paraId="5B48E5AB"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5986" w:author="Microsoft Office User" w:date="2025-01-28T16:29:00Z">
                  <w:rPr>
                    <w:lang w:val="fr-SN"/>
                  </w:rPr>
                </w:rPrChange>
              </w:rPr>
            </w:pPr>
            <w:r w:rsidRPr="0057718E">
              <w:rPr>
                <w:rPrChange w:id="5987" w:author="Microsoft Office User" w:date="2025-01-28T16:29:00Z">
                  <w:rPr>
                    <w:lang w:val="fr-SN"/>
                  </w:rPr>
                </w:rPrChange>
              </w:rPr>
              <w:t>Grande</w:t>
            </w:r>
          </w:p>
        </w:tc>
        <w:tc>
          <w:tcPr>
            <w:tcW w:w="1870" w:type="dxa"/>
          </w:tcPr>
          <w:p w14:paraId="169FC064"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5988" w:author="Microsoft Office User" w:date="2025-01-28T16:29:00Z">
                  <w:rPr>
                    <w:lang w:val="fr-SN"/>
                  </w:rPr>
                </w:rPrChange>
              </w:rPr>
            </w:pPr>
            <w:r w:rsidRPr="0057718E">
              <w:rPr>
                <w:rPrChange w:id="5989" w:author="Microsoft Office User" w:date="2025-01-28T16:29:00Z">
                  <w:rPr>
                    <w:lang w:val="fr-SN"/>
                  </w:rPr>
                </w:rPrChange>
              </w:rPr>
              <w:t>Oui</w:t>
            </w:r>
          </w:p>
        </w:tc>
      </w:tr>
      <w:tr w:rsidR="009E6012" w:rsidRPr="0057718E" w14:paraId="374E4D9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89DB2C1" w14:textId="77777777" w:rsidR="009E6012" w:rsidRPr="0057718E" w:rsidRDefault="009E6012" w:rsidP="00EB1E5A">
            <w:pPr>
              <w:rPr>
                <w:rPrChange w:id="5990" w:author="Microsoft Office User" w:date="2025-01-28T16:29:00Z">
                  <w:rPr>
                    <w:lang w:val="fr-SN"/>
                  </w:rPr>
                </w:rPrChange>
              </w:rPr>
            </w:pPr>
            <w:r w:rsidRPr="0057718E">
              <w:rPr>
                <w:rPrChange w:id="5991" w:author="Microsoft Office User" w:date="2025-01-28T16:29:00Z">
                  <w:rPr>
                    <w:lang w:val="fr-SN"/>
                  </w:rPr>
                </w:rPrChange>
              </w:rPr>
              <w:t>7</w:t>
            </w:r>
          </w:p>
        </w:tc>
        <w:tc>
          <w:tcPr>
            <w:tcW w:w="1870" w:type="dxa"/>
          </w:tcPr>
          <w:p w14:paraId="24DF5C66"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5992" w:author="Microsoft Office User" w:date="2025-01-28T16:29:00Z">
                  <w:rPr>
                    <w:lang w:val="fr-SN"/>
                  </w:rPr>
                </w:rPrChange>
              </w:rPr>
            </w:pPr>
            <w:r w:rsidRPr="0057718E">
              <w:rPr>
                <w:rPrChange w:id="5993" w:author="Microsoft Office User" w:date="2025-01-28T16:29:00Z">
                  <w:rPr>
                    <w:lang w:val="fr-SN"/>
                  </w:rPr>
                </w:rPrChange>
              </w:rPr>
              <w:t>Riz</w:t>
            </w:r>
          </w:p>
        </w:tc>
        <w:tc>
          <w:tcPr>
            <w:tcW w:w="1870" w:type="dxa"/>
          </w:tcPr>
          <w:p w14:paraId="27E87711"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5994" w:author="Microsoft Office User" w:date="2025-01-28T16:29:00Z">
                  <w:rPr>
                    <w:lang w:val="fr-SN"/>
                  </w:rPr>
                </w:rPrChange>
              </w:rPr>
            </w:pPr>
            <w:r w:rsidRPr="0057718E">
              <w:rPr>
                <w:rPrChange w:id="5995" w:author="Microsoft Office User" w:date="2025-01-28T16:29:00Z">
                  <w:rPr>
                    <w:lang w:val="fr-SN"/>
                  </w:rPr>
                </w:rPrChange>
              </w:rPr>
              <w:t>Sombre</w:t>
            </w:r>
          </w:p>
        </w:tc>
        <w:tc>
          <w:tcPr>
            <w:tcW w:w="1870" w:type="dxa"/>
          </w:tcPr>
          <w:p w14:paraId="1C2CA1FE"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5996" w:author="Microsoft Office User" w:date="2025-01-28T16:29:00Z">
                  <w:rPr>
                    <w:lang w:val="fr-SN"/>
                  </w:rPr>
                </w:rPrChange>
              </w:rPr>
            </w:pPr>
            <w:r w:rsidRPr="0057718E">
              <w:rPr>
                <w:rPrChange w:id="5997" w:author="Microsoft Office User" w:date="2025-01-28T16:29:00Z">
                  <w:rPr>
                    <w:lang w:val="fr-SN"/>
                  </w:rPr>
                </w:rPrChange>
              </w:rPr>
              <w:t>Grande</w:t>
            </w:r>
          </w:p>
        </w:tc>
        <w:tc>
          <w:tcPr>
            <w:tcW w:w="1870" w:type="dxa"/>
          </w:tcPr>
          <w:p w14:paraId="774F4671"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5998" w:author="Microsoft Office User" w:date="2025-01-28T16:29:00Z">
                  <w:rPr>
                    <w:lang w:val="fr-SN"/>
                  </w:rPr>
                </w:rPrChange>
              </w:rPr>
            </w:pPr>
            <w:r w:rsidRPr="0057718E">
              <w:rPr>
                <w:rPrChange w:id="5999" w:author="Microsoft Office User" w:date="2025-01-28T16:29:00Z">
                  <w:rPr>
                    <w:lang w:val="fr-SN"/>
                  </w:rPr>
                </w:rPrChange>
              </w:rPr>
              <w:t>Oui</w:t>
            </w:r>
          </w:p>
        </w:tc>
      </w:tr>
    </w:tbl>
    <w:p w14:paraId="52039377" w14:textId="77777777" w:rsidR="009E6012" w:rsidRPr="0057718E" w:rsidRDefault="009E6012" w:rsidP="009E6012">
      <w:pPr>
        <w:rPr>
          <w:rFonts w:eastAsiaTheme="minorEastAsia"/>
          <w:rPrChange w:id="6000" w:author="Microsoft Office User" w:date="2025-01-28T16:29:00Z">
            <w:rPr>
              <w:rFonts w:eastAsiaTheme="minorEastAsia"/>
              <w:lang w:val="fr-SN"/>
            </w:rPr>
          </w:rPrChange>
        </w:rPr>
      </w:pPr>
      <w:r w:rsidRPr="0057718E">
        <w:rPr>
          <w:rFonts w:eastAsiaTheme="minorEastAsia"/>
          <w:rPrChange w:id="6001" w:author="Microsoft Office User" w:date="2025-01-28T16:29:00Z">
            <w:rPr>
              <w:rFonts w:eastAsiaTheme="minorEastAsia"/>
              <w:lang w:val="fr-SN"/>
            </w:rPr>
          </w:rPrChange>
        </w:rPr>
        <w:t>Calculons l’entropie générale</w:t>
      </w:r>
    </w:p>
    <w:p w14:paraId="6E3D0E80" w14:textId="77777777" w:rsidR="009E6012" w:rsidRPr="0057718E" w:rsidRDefault="009E6012" w:rsidP="009E6012">
      <w:pPr>
        <w:jc w:val="center"/>
        <w:rPr>
          <w:rFonts w:eastAsiaTheme="minorEastAsia"/>
          <w:rPrChange w:id="6002" w:author="Microsoft Office User" w:date="2025-01-28T16:29:00Z">
            <w:rPr>
              <w:rFonts w:eastAsiaTheme="minorEastAsia"/>
              <w:lang w:val="fr-SN"/>
            </w:rPr>
          </w:rPrChange>
        </w:rPr>
      </w:pPr>
      <m:oMathPara>
        <m:oMath>
          <m:r>
            <w:rPr>
              <w:rFonts w:ascii="Cambria Math" w:eastAsiaTheme="minorEastAsia" w:hAnsi="Cambria Math"/>
              <w:rPrChange w:id="6003" w:author="Microsoft Office User" w:date="2025-01-28T16:29:00Z">
                <w:rPr>
                  <w:rFonts w:ascii="Cambria Math" w:eastAsiaTheme="minorEastAsia" w:hAnsi="Cambria Math"/>
                  <w:lang w:val="fr-SN"/>
                </w:rPr>
              </w:rPrChange>
            </w:rPr>
            <m:t>Entropy</m:t>
          </m:r>
          <m:d>
            <m:dPr>
              <m:ctrlPr>
                <w:rPr>
                  <w:rFonts w:ascii="Cambria Math" w:eastAsiaTheme="minorEastAsia" w:hAnsi="Cambria Math"/>
                  <w:i/>
                  <w:rPrChange w:id="6004" w:author="Microsoft Office User" w:date="2025-01-28T16:29:00Z">
                    <w:rPr>
                      <w:rFonts w:ascii="Cambria Math" w:eastAsiaTheme="minorEastAsia" w:hAnsi="Cambria Math"/>
                      <w:i/>
                      <w:lang w:val="fr-SN"/>
                    </w:rPr>
                  </w:rPrChange>
                </w:rPr>
              </m:ctrlPr>
            </m:dPr>
            <m:e>
              <m:r>
                <w:rPr>
                  <w:rFonts w:ascii="Cambria Math" w:eastAsiaTheme="minorEastAsia" w:hAnsi="Cambria Math"/>
                  <w:rPrChange w:id="6005" w:author="Microsoft Office User" w:date="2025-01-28T16:29:00Z">
                    <w:rPr>
                      <w:rFonts w:ascii="Cambria Math" w:eastAsiaTheme="minorEastAsia" w:hAnsi="Cambria Math"/>
                      <w:lang w:val="fr-SN"/>
                    </w:rPr>
                  </w:rPrChange>
                </w:rPr>
                <m:t>S</m:t>
              </m:r>
            </m:e>
          </m:d>
          <m:r>
            <w:rPr>
              <w:rFonts w:ascii="Cambria Math" w:eastAsiaTheme="minorEastAsia" w:hAnsi="Cambria Math"/>
              <w:rPrChange w:id="6006" w:author="Microsoft Office User" w:date="2025-01-28T16:29:00Z">
                <w:rPr>
                  <w:rFonts w:ascii="Cambria Math" w:eastAsiaTheme="minorEastAsia" w:hAnsi="Cambria Math"/>
                  <w:lang w:val="fr-SN"/>
                </w:rPr>
              </w:rPrChange>
            </w:rPr>
            <m:t>=-</m:t>
          </m:r>
          <m:f>
            <m:fPr>
              <m:ctrlPr>
                <w:rPr>
                  <w:rFonts w:ascii="Cambria Math" w:eastAsiaTheme="minorEastAsia" w:hAnsi="Cambria Math"/>
                  <w:i/>
                  <w:rPrChange w:id="6007"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008" w:author="Microsoft Office User" w:date="2025-01-28T16:29:00Z">
                    <w:rPr>
                      <w:rFonts w:ascii="Cambria Math" w:eastAsiaTheme="minorEastAsia" w:hAnsi="Cambria Math"/>
                      <w:lang w:val="fr-SN"/>
                    </w:rPr>
                  </w:rPrChange>
                </w:rPr>
                <m:t>4</m:t>
              </m:r>
            </m:num>
            <m:den>
              <m:r>
                <w:rPr>
                  <w:rFonts w:ascii="Cambria Math" w:eastAsiaTheme="minorEastAsia" w:hAnsi="Cambria Math"/>
                  <w:rPrChange w:id="6009" w:author="Microsoft Office User" w:date="2025-01-28T16:29:00Z">
                    <w:rPr>
                      <w:rFonts w:ascii="Cambria Math" w:eastAsiaTheme="minorEastAsia" w:hAnsi="Cambria Math"/>
                      <w:lang w:val="fr-SN"/>
                    </w:rPr>
                  </w:rPrChange>
                </w:rPr>
                <m:t>7</m:t>
              </m:r>
            </m:den>
          </m:f>
          <m:r>
            <w:rPr>
              <w:rFonts w:ascii="Cambria Math" w:eastAsiaTheme="minorEastAsia" w:hAnsi="Cambria Math"/>
              <w:rPrChange w:id="6010" w:author="Microsoft Office User" w:date="2025-01-28T16:29:00Z">
                <w:rPr>
                  <w:rFonts w:ascii="Cambria Math" w:eastAsiaTheme="minorEastAsia" w:hAnsi="Cambria Math"/>
                  <w:lang w:val="fr-SN"/>
                </w:rPr>
              </w:rPrChange>
            </w:rPr>
            <m:t>*</m:t>
          </m:r>
          <m:sSub>
            <m:sSubPr>
              <m:ctrlPr>
                <w:rPr>
                  <w:rFonts w:ascii="Cambria Math" w:eastAsiaTheme="minorEastAsia" w:hAnsi="Cambria Math"/>
                  <w:i/>
                  <w:rPrChange w:id="6011" w:author="Microsoft Office User" w:date="2025-01-28T16:29:00Z">
                    <w:rPr>
                      <w:rFonts w:ascii="Cambria Math" w:eastAsiaTheme="minorEastAsia" w:hAnsi="Cambria Math"/>
                      <w:i/>
                      <w:lang w:val="fr-SN"/>
                    </w:rPr>
                  </w:rPrChange>
                </w:rPr>
              </m:ctrlPr>
            </m:sSubPr>
            <m:e>
              <m:r>
                <w:rPr>
                  <w:rFonts w:ascii="Cambria Math" w:eastAsiaTheme="minorEastAsia" w:hAnsi="Cambria Math"/>
                  <w:rPrChange w:id="6012" w:author="Microsoft Office User" w:date="2025-01-28T16:29:00Z">
                    <w:rPr>
                      <w:rFonts w:ascii="Cambria Math" w:eastAsiaTheme="minorEastAsia" w:hAnsi="Cambria Math"/>
                      <w:lang w:val="fr-SN"/>
                    </w:rPr>
                  </w:rPrChange>
                </w:rPr>
                <m:t>log</m:t>
              </m:r>
            </m:e>
            <m:sub>
              <m:r>
                <w:rPr>
                  <w:rFonts w:ascii="Cambria Math" w:eastAsiaTheme="minorEastAsia" w:hAnsi="Cambria Math"/>
                  <w:rPrChange w:id="6013" w:author="Microsoft Office User" w:date="2025-01-28T16:29:00Z">
                    <w:rPr>
                      <w:rFonts w:ascii="Cambria Math" w:eastAsiaTheme="minorEastAsia" w:hAnsi="Cambria Math"/>
                      <w:lang w:val="fr-SN"/>
                    </w:rPr>
                  </w:rPrChange>
                </w:rPr>
                <m:t>2</m:t>
              </m:r>
            </m:sub>
          </m:sSub>
          <m:r>
            <w:rPr>
              <w:rFonts w:ascii="Cambria Math" w:eastAsiaTheme="minorEastAsia" w:hAnsi="Cambria Math"/>
              <w:rPrChange w:id="6014" w:author="Microsoft Office User" w:date="2025-01-28T16:29:00Z">
                <w:rPr>
                  <w:rFonts w:ascii="Cambria Math" w:eastAsiaTheme="minorEastAsia" w:hAnsi="Cambria Math"/>
                  <w:lang w:val="fr-SN"/>
                </w:rPr>
              </w:rPrChange>
            </w:rPr>
            <m:t>(</m:t>
          </m:r>
          <m:f>
            <m:fPr>
              <m:ctrlPr>
                <w:rPr>
                  <w:rFonts w:ascii="Cambria Math" w:eastAsiaTheme="minorEastAsia" w:hAnsi="Cambria Math"/>
                  <w:i/>
                  <w:rPrChange w:id="6015"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016" w:author="Microsoft Office User" w:date="2025-01-28T16:29:00Z">
                    <w:rPr>
                      <w:rFonts w:ascii="Cambria Math" w:eastAsiaTheme="minorEastAsia" w:hAnsi="Cambria Math"/>
                      <w:lang w:val="fr-SN"/>
                    </w:rPr>
                  </w:rPrChange>
                </w:rPr>
                <m:t>4</m:t>
              </m:r>
            </m:num>
            <m:den>
              <m:r>
                <w:rPr>
                  <w:rFonts w:ascii="Cambria Math" w:eastAsiaTheme="minorEastAsia" w:hAnsi="Cambria Math"/>
                  <w:rPrChange w:id="6017" w:author="Microsoft Office User" w:date="2025-01-28T16:29:00Z">
                    <w:rPr>
                      <w:rFonts w:ascii="Cambria Math" w:eastAsiaTheme="minorEastAsia" w:hAnsi="Cambria Math"/>
                      <w:lang w:val="fr-SN"/>
                    </w:rPr>
                  </w:rPrChange>
                </w:rPr>
                <m:t>7</m:t>
              </m:r>
            </m:den>
          </m:f>
          <m:r>
            <w:rPr>
              <w:rFonts w:ascii="Cambria Math" w:eastAsiaTheme="minorEastAsia" w:hAnsi="Cambria Math"/>
              <w:rPrChange w:id="6018" w:author="Microsoft Office User" w:date="2025-01-28T16:29:00Z">
                <w:rPr>
                  <w:rFonts w:ascii="Cambria Math" w:eastAsiaTheme="minorEastAsia" w:hAnsi="Cambria Math"/>
                  <w:lang w:val="fr-SN"/>
                </w:rPr>
              </w:rPrChange>
            </w:rPr>
            <m:t>)-</m:t>
          </m:r>
          <m:f>
            <m:fPr>
              <m:ctrlPr>
                <w:rPr>
                  <w:rFonts w:ascii="Cambria Math" w:eastAsiaTheme="minorEastAsia" w:hAnsi="Cambria Math"/>
                  <w:i/>
                  <w:rPrChange w:id="6019"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020" w:author="Microsoft Office User" w:date="2025-01-28T16:29:00Z">
                    <w:rPr>
                      <w:rFonts w:ascii="Cambria Math" w:eastAsiaTheme="minorEastAsia" w:hAnsi="Cambria Math"/>
                      <w:lang w:val="fr-SN"/>
                    </w:rPr>
                  </w:rPrChange>
                </w:rPr>
                <m:t>3</m:t>
              </m:r>
            </m:num>
            <m:den>
              <m:r>
                <w:rPr>
                  <w:rFonts w:ascii="Cambria Math" w:eastAsiaTheme="minorEastAsia" w:hAnsi="Cambria Math"/>
                  <w:rPrChange w:id="6021" w:author="Microsoft Office User" w:date="2025-01-28T16:29:00Z">
                    <w:rPr>
                      <w:rFonts w:ascii="Cambria Math" w:eastAsiaTheme="minorEastAsia" w:hAnsi="Cambria Math"/>
                      <w:lang w:val="fr-SN"/>
                    </w:rPr>
                  </w:rPrChange>
                </w:rPr>
                <m:t>7</m:t>
              </m:r>
            </m:den>
          </m:f>
          <m:r>
            <w:rPr>
              <w:rFonts w:ascii="Cambria Math" w:eastAsiaTheme="minorEastAsia" w:hAnsi="Cambria Math"/>
              <w:rPrChange w:id="6022" w:author="Microsoft Office User" w:date="2025-01-28T16:29:00Z">
                <w:rPr>
                  <w:rFonts w:ascii="Cambria Math" w:eastAsiaTheme="minorEastAsia" w:hAnsi="Cambria Math"/>
                  <w:lang w:val="fr-SN"/>
                </w:rPr>
              </w:rPrChange>
            </w:rPr>
            <m:t>*</m:t>
          </m:r>
          <m:sSub>
            <m:sSubPr>
              <m:ctrlPr>
                <w:rPr>
                  <w:rFonts w:ascii="Cambria Math" w:eastAsiaTheme="minorEastAsia" w:hAnsi="Cambria Math"/>
                  <w:i/>
                  <w:rPrChange w:id="6023" w:author="Microsoft Office User" w:date="2025-01-28T16:29:00Z">
                    <w:rPr>
                      <w:rFonts w:ascii="Cambria Math" w:eastAsiaTheme="minorEastAsia" w:hAnsi="Cambria Math"/>
                      <w:i/>
                      <w:lang w:val="fr-SN"/>
                    </w:rPr>
                  </w:rPrChange>
                </w:rPr>
              </m:ctrlPr>
            </m:sSubPr>
            <m:e>
              <m:r>
                <w:rPr>
                  <w:rFonts w:ascii="Cambria Math" w:eastAsiaTheme="minorEastAsia" w:hAnsi="Cambria Math"/>
                  <w:rPrChange w:id="6024" w:author="Microsoft Office User" w:date="2025-01-28T16:29:00Z">
                    <w:rPr>
                      <w:rFonts w:ascii="Cambria Math" w:eastAsiaTheme="minorEastAsia" w:hAnsi="Cambria Math"/>
                      <w:lang w:val="fr-SN"/>
                    </w:rPr>
                  </w:rPrChange>
                </w:rPr>
                <m:t>log</m:t>
              </m:r>
            </m:e>
            <m:sub>
              <m:r>
                <w:rPr>
                  <w:rFonts w:ascii="Cambria Math" w:eastAsiaTheme="minorEastAsia" w:hAnsi="Cambria Math"/>
                  <w:rPrChange w:id="6025" w:author="Microsoft Office User" w:date="2025-01-28T16:29:00Z">
                    <w:rPr>
                      <w:rFonts w:ascii="Cambria Math" w:eastAsiaTheme="minorEastAsia" w:hAnsi="Cambria Math"/>
                      <w:lang w:val="fr-SN"/>
                    </w:rPr>
                  </w:rPrChange>
                </w:rPr>
                <m:t>2</m:t>
              </m:r>
            </m:sub>
          </m:sSub>
          <m:r>
            <w:rPr>
              <w:rFonts w:ascii="Cambria Math" w:eastAsiaTheme="minorEastAsia" w:hAnsi="Cambria Math"/>
              <w:rPrChange w:id="6026" w:author="Microsoft Office User" w:date="2025-01-28T16:29:00Z">
                <w:rPr>
                  <w:rFonts w:ascii="Cambria Math" w:eastAsiaTheme="minorEastAsia" w:hAnsi="Cambria Math"/>
                  <w:lang w:val="fr-SN"/>
                </w:rPr>
              </w:rPrChange>
            </w:rPr>
            <m:t>(</m:t>
          </m:r>
          <m:f>
            <m:fPr>
              <m:ctrlPr>
                <w:rPr>
                  <w:rFonts w:ascii="Cambria Math" w:eastAsiaTheme="minorEastAsia" w:hAnsi="Cambria Math"/>
                  <w:i/>
                  <w:rPrChange w:id="6027"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028" w:author="Microsoft Office User" w:date="2025-01-28T16:29:00Z">
                    <w:rPr>
                      <w:rFonts w:ascii="Cambria Math" w:eastAsiaTheme="minorEastAsia" w:hAnsi="Cambria Math"/>
                      <w:lang w:val="fr-SN"/>
                    </w:rPr>
                  </w:rPrChange>
                </w:rPr>
                <m:t>3</m:t>
              </m:r>
            </m:num>
            <m:den>
              <m:r>
                <w:rPr>
                  <w:rFonts w:ascii="Cambria Math" w:eastAsiaTheme="minorEastAsia" w:hAnsi="Cambria Math"/>
                  <w:rPrChange w:id="6029" w:author="Microsoft Office User" w:date="2025-01-28T16:29:00Z">
                    <w:rPr>
                      <w:rFonts w:ascii="Cambria Math" w:eastAsiaTheme="minorEastAsia" w:hAnsi="Cambria Math"/>
                      <w:lang w:val="fr-SN"/>
                    </w:rPr>
                  </w:rPrChange>
                </w:rPr>
                <m:t>7</m:t>
              </m:r>
            </m:den>
          </m:f>
          <m:r>
            <w:rPr>
              <w:rFonts w:ascii="Cambria Math" w:eastAsiaTheme="minorEastAsia" w:hAnsi="Cambria Math"/>
              <w:rPrChange w:id="6030" w:author="Microsoft Office User" w:date="2025-01-28T16:29:00Z">
                <w:rPr>
                  <w:rFonts w:ascii="Cambria Math" w:eastAsiaTheme="minorEastAsia" w:hAnsi="Cambria Math"/>
                  <w:lang w:val="fr-SN"/>
                </w:rPr>
              </w:rPrChange>
            </w:rPr>
            <m:t>)</m:t>
          </m:r>
        </m:oMath>
      </m:oMathPara>
    </w:p>
    <w:p w14:paraId="37622F46" w14:textId="77777777" w:rsidR="009E6012" w:rsidRPr="0057718E" w:rsidRDefault="009E6012" w:rsidP="009E6012">
      <w:pPr>
        <w:jc w:val="center"/>
        <w:rPr>
          <w:rFonts w:eastAsiaTheme="minorEastAsia"/>
          <w:rPrChange w:id="6031" w:author="Microsoft Office User" w:date="2025-01-28T16:29:00Z">
            <w:rPr>
              <w:rFonts w:eastAsiaTheme="minorEastAsia"/>
              <w:lang w:val="fr-SN"/>
            </w:rPr>
          </w:rPrChange>
        </w:rPr>
      </w:pPr>
      <m:oMathPara>
        <m:oMath>
          <m:r>
            <w:rPr>
              <w:rFonts w:ascii="Cambria Math" w:eastAsiaTheme="minorEastAsia" w:hAnsi="Cambria Math"/>
              <w:rPrChange w:id="6032" w:author="Microsoft Office User" w:date="2025-01-28T16:29:00Z">
                <w:rPr>
                  <w:rFonts w:ascii="Cambria Math" w:eastAsiaTheme="minorEastAsia" w:hAnsi="Cambria Math"/>
                  <w:lang w:val="fr-SN"/>
                </w:rPr>
              </w:rPrChange>
            </w:rPr>
            <m:t>Entropy</m:t>
          </m:r>
          <m:d>
            <m:dPr>
              <m:ctrlPr>
                <w:rPr>
                  <w:rFonts w:ascii="Cambria Math" w:eastAsiaTheme="minorEastAsia" w:hAnsi="Cambria Math"/>
                  <w:i/>
                  <w:rPrChange w:id="6033" w:author="Microsoft Office User" w:date="2025-01-28T16:29:00Z">
                    <w:rPr>
                      <w:rFonts w:ascii="Cambria Math" w:eastAsiaTheme="minorEastAsia" w:hAnsi="Cambria Math"/>
                      <w:i/>
                      <w:lang w:val="fr-SN"/>
                    </w:rPr>
                  </w:rPrChange>
                </w:rPr>
              </m:ctrlPr>
            </m:dPr>
            <m:e>
              <m:r>
                <w:rPr>
                  <w:rFonts w:ascii="Cambria Math" w:eastAsiaTheme="minorEastAsia" w:hAnsi="Cambria Math"/>
                  <w:rPrChange w:id="6034" w:author="Microsoft Office User" w:date="2025-01-28T16:29:00Z">
                    <w:rPr>
                      <w:rFonts w:ascii="Cambria Math" w:eastAsiaTheme="minorEastAsia" w:hAnsi="Cambria Math"/>
                      <w:lang w:val="fr-SN"/>
                    </w:rPr>
                  </w:rPrChange>
                </w:rPr>
                <m:t>S</m:t>
              </m:r>
            </m:e>
          </m:d>
          <m:r>
            <w:rPr>
              <w:rFonts w:ascii="Cambria Math" w:eastAsiaTheme="minorEastAsia" w:hAnsi="Cambria Math"/>
              <w:rPrChange w:id="6035" w:author="Microsoft Office User" w:date="2025-01-28T16:29:00Z">
                <w:rPr>
                  <w:rFonts w:ascii="Cambria Math" w:eastAsiaTheme="minorEastAsia" w:hAnsi="Cambria Math"/>
                  <w:lang w:val="fr-SN"/>
                </w:rPr>
              </w:rPrChange>
            </w:rPr>
            <m:t>=0.985</m:t>
          </m:r>
        </m:oMath>
      </m:oMathPara>
    </w:p>
    <w:p w14:paraId="4CBC6420" w14:textId="77777777" w:rsidR="009E6012" w:rsidRPr="0057718E" w:rsidRDefault="009E6012" w:rsidP="009E6012">
      <w:pPr>
        <w:rPr>
          <w:rFonts w:eastAsiaTheme="minorEastAsia"/>
          <w:rPrChange w:id="6036" w:author="Microsoft Office User" w:date="2025-01-28T16:29:00Z">
            <w:rPr>
              <w:rFonts w:eastAsiaTheme="minorEastAsia"/>
              <w:lang w:val="fr-SN"/>
            </w:rPr>
          </w:rPrChange>
        </w:rPr>
      </w:pPr>
      <w:r w:rsidRPr="0057718E">
        <w:rPr>
          <w:rFonts w:eastAsiaTheme="minorEastAsia"/>
          <w:rPrChange w:id="6037" w:author="Microsoft Office User" w:date="2025-01-28T16:29:00Z">
            <w:rPr>
              <w:rFonts w:eastAsiaTheme="minorEastAsia"/>
              <w:lang w:val="fr-SN"/>
            </w:rPr>
          </w:rPrChange>
        </w:rPr>
        <w:t>Gain d’information de l’attribut plat</w:t>
      </w:r>
    </w:p>
    <w:p w14:paraId="7259F557" w14:textId="77777777" w:rsidR="009E6012" w:rsidRPr="0057718E" w:rsidRDefault="009E6012" w:rsidP="009E6012">
      <w:pPr>
        <w:rPr>
          <w:rFonts w:eastAsiaTheme="minorEastAsia"/>
          <w:rPrChange w:id="6038" w:author="Microsoft Office User" w:date="2025-01-28T16:29:00Z">
            <w:rPr>
              <w:rFonts w:eastAsiaTheme="minorEastAsia"/>
              <w:lang w:val="fr-SN"/>
            </w:rPr>
          </w:rPrChange>
        </w:rPr>
      </w:pPr>
      <m:oMathPara>
        <m:oMath>
          <m:r>
            <w:rPr>
              <w:rFonts w:ascii="Cambria Math" w:eastAsiaTheme="minorEastAsia" w:hAnsi="Cambria Math"/>
              <w:rPrChange w:id="6039" w:author="Microsoft Office User" w:date="2025-01-28T16:29:00Z">
                <w:rPr>
                  <w:rFonts w:ascii="Cambria Math" w:eastAsiaTheme="minorEastAsia" w:hAnsi="Cambria Math"/>
                  <w:lang w:val="fr-SN"/>
                </w:rPr>
              </w:rPrChange>
            </w:rPr>
            <m:t>Entropy</m:t>
          </m:r>
          <m:d>
            <m:dPr>
              <m:ctrlPr>
                <w:rPr>
                  <w:rFonts w:ascii="Cambria Math" w:eastAsiaTheme="minorEastAsia" w:hAnsi="Cambria Math"/>
                  <w:i/>
                  <w:rPrChange w:id="6040" w:author="Microsoft Office User" w:date="2025-01-28T16:29:00Z">
                    <w:rPr>
                      <w:rFonts w:ascii="Cambria Math" w:eastAsiaTheme="minorEastAsia" w:hAnsi="Cambria Math"/>
                      <w:i/>
                      <w:lang w:val="fr-SN"/>
                    </w:rPr>
                  </w:rPrChange>
                </w:rPr>
              </m:ctrlPr>
            </m:dPr>
            <m:e>
              <m:sSub>
                <m:sSubPr>
                  <m:ctrlPr>
                    <w:rPr>
                      <w:rFonts w:ascii="Cambria Math" w:eastAsiaTheme="minorEastAsia" w:hAnsi="Cambria Math"/>
                      <w:i/>
                      <w:rPrChange w:id="6041" w:author="Microsoft Office User" w:date="2025-01-28T16:29:00Z">
                        <w:rPr>
                          <w:rFonts w:ascii="Cambria Math" w:eastAsiaTheme="minorEastAsia" w:hAnsi="Cambria Math"/>
                          <w:i/>
                          <w:lang w:val="fr-SN"/>
                        </w:rPr>
                      </w:rPrChange>
                    </w:rPr>
                  </m:ctrlPr>
                </m:sSubPr>
                <m:e>
                  <m:r>
                    <w:rPr>
                      <w:rFonts w:ascii="Cambria Math" w:eastAsiaTheme="minorEastAsia" w:hAnsi="Cambria Math"/>
                      <w:rPrChange w:id="6042" w:author="Microsoft Office User" w:date="2025-01-28T16:29:00Z">
                        <w:rPr>
                          <w:rFonts w:ascii="Cambria Math" w:eastAsiaTheme="minorEastAsia" w:hAnsi="Cambria Math"/>
                          <w:lang w:val="fr-SN"/>
                        </w:rPr>
                      </w:rPrChange>
                    </w:rPr>
                    <m:t>S</m:t>
                  </m:r>
                </m:e>
                <m:sub>
                  <m:r>
                    <w:rPr>
                      <w:rFonts w:ascii="Cambria Math" w:eastAsiaTheme="minorEastAsia" w:hAnsi="Cambria Math"/>
                      <w:rPrChange w:id="6043" w:author="Microsoft Office User" w:date="2025-01-28T16:29:00Z">
                        <w:rPr>
                          <w:rFonts w:ascii="Cambria Math" w:eastAsiaTheme="minorEastAsia" w:hAnsi="Cambria Math"/>
                          <w:lang w:val="fr-SN"/>
                        </w:rPr>
                      </w:rPrChange>
                    </w:rPr>
                    <m:t>Riz</m:t>
                  </m:r>
                </m:sub>
              </m:sSub>
            </m:e>
          </m:d>
          <m:r>
            <w:rPr>
              <w:rFonts w:ascii="Cambria Math" w:eastAsiaTheme="minorEastAsia" w:hAnsi="Cambria Math"/>
              <w:rPrChange w:id="6044" w:author="Microsoft Office User" w:date="2025-01-28T16:29:00Z">
                <w:rPr>
                  <w:rFonts w:ascii="Cambria Math" w:eastAsiaTheme="minorEastAsia" w:hAnsi="Cambria Math"/>
                  <w:lang w:val="fr-SN"/>
                </w:rPr>
              </w:rPrChange>
            </w:rPr>
            <m:t>=-</m:t>
          </m:r>
          <m:f>
            <m:fPr>
              <m:ctrlPr>
                <w:rPr>
                  <w:rFonts w:ascii="Cambria Math" w:eastAsiaTheme="minorEastAsia" w:hAnsi="Cambria Math"/>
                  <w:i/>
                  <w:rPrChange w:id="6045"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046" w:author="Microsoft Office User" w:date="2025-01-28T16:29:00Z">
                    <w:rPr>
                      <w:rFonts w:ascii="Cambria Math" w:eastAsiaTheme="minorEastAsia" w:hAnsi="Cambria Math"/>
                      <w:lang w:val="fr-SN"/>
                    </w:rPr>
                  </w:rPrChange>
                </w:rPr>
                <m:t>3</m:t>
              </m:r>
            </m:num>
            <m:den>
              <m:r>
                <w:rPr>
                  <w:rFonts w:ascii="Cambria Math" w:eastAsiaTheme="minorEastAsia" w:hAnsi="Cambria Math"/>
                  <w:rPrChange w:id="6047" w:author="Microsoft Office User" w:date="2025-01-28T16:29:00Z">
                    <w:rPr>
                      <w:rFonts w:ascii="Cambria Math" w:eastAsiaTheme="minorEastAsia" w:hAnsi="Cambria Math"/>
                      <w:lang w:val="fr-SN"/>
                    </w:rPr>
                  </w:rPrChange>
                </w:rPr>
                <m:t>3</m:t>
              </m:r>
            </m:den>
          </m:f>
          <m:r>
            <w:rPr>
              <w:rFonts w:ascii="Cambria Math" w:eastAsiaTheme="minorEastAsia" w:hAnsi="Cambria Math"/>
              <w:rPrChange w:id="6048" w:author="Microsoft Office User" w:date="2025-01-28T16:29:00Z">
                <w:rPr>
                  <w:rFonts w:ascii="Cambria Math" w:eastAsiaTheme="minorEastAsia" w:hAnsi="Cambria Math"/>
                  <w:lang w:val="fr-SN"/>
                </w:rPr>
              </w:rPrChange>
            </w:rPr>
            <m:t>*</m:t>
          </m:r>
          <m:sSub>
            <m:sSubPr>
              <m:ctrlPr>
                <w:rPr>
                  <w:rFonts w:ascii="Cambria Math" w:eastAsiaTheme="minorEastAsia" w:hAnsi="Cambria Math"/>
                  <w:i/>
                  <w:rPrChange w:id="6049" w:author="Microsoft Office User" w:date="2025-01-28T16:29:00Z">
                    <w:rPr>
                      <w:rFonts w:ascii="Cambria Math" w:eastAsiaTheme="minorEastAsia" w:hAnsi="Cambria Math"/>
                      <w:i/>
                      <w:lang w:val="fr-SN"/>
                    </w:rPr>
                  </w:rPrChange>
                </w:rPr>
              </m:ctrlPr>
            </m:sSubPr>
            <m:e>
              <m:r>
                <w:rPr>
                  <w:rFonts w:ascii="Cambria Math" w:eastAsiaTheme="minorEastAsia" w:hAnsi="Cambria Math"/>
                  <w:rPrChange w:id="6050" w:author="Microsoft Office User" w:date="2025-01-28T16:29:00Z">
                    <w:rPr>
                      <w:rFonts w:ascii="Cambria Math" w:eastAsiaTheme="minorEastAsia" w:hAnsi="Cambria Math"/>
                      <w:lang w:val="fr-SN"/>
                    </w:rPr>
                  </w:rPrChange>
                </w:rPr>
                <m:t>log</m:t>
              </m:r>
            </m:e>
            <m:sub>
              <m:r>
                <w:rPr>
                  <w:rFonts w:ascii="Cambria Math" w:eastAsiaTheme="minorEastAsia" w:hAnsi="Cambria Math"/>
                  <w:rPrChange w:id="6051" w:author="Microsoft Office User" w:date="2025-01-28T16:29:00Z">
                    <w:rPr>
                      <w:rFonts w:ascii="Cambria Math" w:eastAsiaTheme="minorEastAsia" w:hAnsi="Cambria Math"/>
                      <w:lang w:val="fr-SN"/>
                    </w:rPr>
                  </w:rPrChange>
                </w:rPr>
                <m:t>2</m:t>
              </m:r>
            </m:sub>
          </m:sSub>
          <m:d>
            <m:dPr>
              <m:ctrlPr>
                <w:rPr>
                  <w:rFonts w:ascii="Cambria Math" w:eastAsiaTheme="minorEastAsia" w:hAnsi="Cambria Math"/>
                  <w:i/>
                  <w:rPrChange w:id="6052" w:author="Microsoft Office User" w:date="2025-01-28T16:29:00Z">
                    <w:rPr>
                      <w:rFonts w:ascii="Cambria Math" w:eastAsiaTheme="minorEastAsia" w:hAnsi="Cambria Math"/>
                      <w:i/>
                      <w:lang w:val="fr-SN"/>
                    </w:rPr>
                  </w:rPrChange>
                </w:rPr>
              </m:ctrlPr>
            </m:dPr>
            <m:e>
              <m:f>
                <m:fPr>
                  <m:ctrlPr>
                    <w:rPr>
                      <w:rFonts w:ascii="Cambria Math" w:eastAsiaTheme="minorEastAsia" w:hAnsi="Cambria Math"/>
                      <w:i/>
                      <w:rPrChange w:id="6053"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054" w:author="Microsoft Office User" w:date="2025-01-28T16:29:00Z">
                        <w:rPr>
                          <w:rFonts w:ascii="Cambria Math" w:eastAsiaTheme="minorEastAsia" w:hAnsi="Cambria Math"/>
                          <w:lang w:val="fr-SN"/>
                        </w:rPr>
                      </w:rPrChange>
                    </w:rPr>
                    <m:t>3</m:t>
                  </m:r>
                </m:num>
                <m:den>
                  <m:r>
                    <w:rPr>
                      <w:rFonts w:ascii="Cambria Math" w:eastAsiaTheme="minorEastAsia" w:hAnsi="Cambria Math"/>
                      <w:rPrChange w:id="6055" w:author="Microsoft Office User" w:date="2025-01-28T16:29:00Z">
                        <w:rPr>
                          <w:rFonts w:ascii="Cambria Math" w:eastAsiaTheme="minorEastAsia" w:hAnsi="Cambria Math"/>
                          <w:lang w:val="fr-SN"/>
                        </w:rPr>
                      </w:rPrChange>
                    </w:rPr>
                    <m:t>3</m:t>
                  </m:r>
                </m:den>
              </m:f>
            </m:e>
          </m:d>
          <m:r>
            <w:rPr>
              <w:rFonts w:ascii="Cambria Math" w:eastAsiaTheme="minorEastAsia" w:hAnsi="Cambria Math"/>
              <w:rPrChange w:id="6056" w:author="Microsoft Office User" w:date="2025-01-28T16:29:00Z">
                <w:rPr>
                  <w:rFonts w:ascii="Cambria Math" w:eastAsiaTheme="minorEastAsia" w:hAnsi="Cambria Math"/>
                  <w:lang w:val="fr-SN"/>
                </w:rPr>
              </w:rPrChange>
            </w:rPr>
            <m:t>-</m:t>
          </m:r>
          <m:f>
            <m:fPr>
              <m:ctrlPr>
                <w:rPr>
                  <w:rFonts w:ascii="Cambria Math" w:eastAsiaTheme="minorEastAsia" w:hAnsi="Cambria Math"/>
                  <w:i/>
                  <w:rPrChange w:id="6057"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058" w:author="Microsoft Office User" w:date="2025-01-28T16:29:00Z">
                    <w:rPr>
                      <w:rFonts w:ascii="Cambria Math" w:eastAsiaTheme="minorEastAsia" w:hAnsi="Cambria Math"/>
                      <w:lang w:val="fr-SN"/>
                    </w:rPr>
                  </w:rPrChange>
                </w:rPr>
                <m:t>0</m:t>
              </m:r>
            </m:num>
            <m:den>
              <m:r>
                <w:rPr>
                  <w:rFonts w:ascii="Cambria Math" w:eastAsiaTheme="minorEastAsia" w:hAnsi="Cambria Math"/>
                  <w:rPrChange w:id="6059" w:author="Microsoft Office User" w:date="2025-01-28T16:29:00Z">
                    <w:rPr>
                      <w:rFonts w:ascii="Cambria Math" w:eastAsiaTheme="minorEastAsia" w:hAnsi="Cambria Math"/>
                      <w:lang w:val="fr-SN"/>
                    </w:rPr>
                  </w:rPrChange>
                </w:rPr>
                <m:t>3</m:t>
              </m:r>
            </m:den>
          </m:f>
          <m:r>
            <w:rPr>
              <w:rFonts w:ascii="Cambria Math" w:eastAsiaTheme="minorEastAsia" w:hAnsi="Cambria Math"/>
              <w:rPrChange w:id="6060" w:author="Microsoft Office User" w:date="2025-01-28T16:29:00Z">
                <w:rPr>
                  <w:rFonts w:ascii="Cambria Math" w:eastAsiaTheme="minorEastAsia" w:hAnsi="Cambria Math"/>
                  <w:lang w:val="fr-SN"/>
                </w:rPr>
              </w:rPrChange>
            </w:rPr>
            <m:t>*</m:t>
          </m:r>
          <m:sSub>
            <m:sSubPr>
              <m:ctrlPr>
                <w:rPr>
                  <w:rFonts w:ascii="Cambria Math" w:eastAsiaTheme="minorEastAsia" w:hAnsi="Cambria Math"/>
                  <w:i/>
                  <w:rPrChange w:id="6061" w:author="Microsoft Office User" w:date="2025-01-28T16:29:00Z">
                    <w:rPr>
                      <w:rFonts w:ascii="Cambria Math" w:eastAsiaTheme="minorEastAsia" w:hAnsi="Cambria Math"/>
                      <w:i/>
                      <w:lang w:val="fr-SN"/>
                    </w:rPr>
                  </w:rPrChange>
                </w:rPr>
              </m:ctrlPr>
            </m:sSubPr>
            <m:e>
              <m:r>
                <w:rPr>
                  <w:rFonts w:ascii="Cambria Math" w:eastAsiaTheme="minorEastAsia" w:hAnsi="Cambria Math"/>
                  <w:rPrChange w:id="6062" w:author="Microsoft Office User" w:date="2025-01-28T16:29:00Z">
                    <w:rPr>
                      <w:rFonts w:ascii="Cambria Math" w:eastAsiaTheme="minorEastAsia" w:hAnsi="Cambria Math"/>
                      <w:lang w:val="fr-SN"/>
                    </w:rPr>
                  </w:rPrChange>
                </w:rPr>
                <m:t>log</m:t>
              </m:r>
            </m:e>
            <m:sub>
              <m:r>
                <w:rPr>
                  <w:rFonts w:ascii="Cambria Math" w:eastAsiaTheme="minorEastAsia" w:hAnsi="Cambria Math"/>
                  <w:rPrChange w:id="6063" w:author="Microsoft Office User" w:date="2025-01-28T16:29:00Z">
                    <w:rPr>
                      <w:rFonts w:ascii="Cambria Math" w:eastAsiaTheme="minorEastAsia" w:hAnsi="Cambria Math"/>
                      <w:lang w:val="fr-SN"/>
                    </w:rPr>
                  </w:rPrChange>
                </w:rPr>
                <m:t>2</m:t>
              </m:r>
            </m:sub>
          </m:sSub>
          <m:d>
            <m:dPr>
              <m:ctrlPr>
                <w:rPr>
                  <w:rFonts w:ascii="Cambria Math" w:eastAsiaTheme="minorEastAsia" w:hAnsi="Cambria Math"/>
                  <w:i/>
                  <w:rPrChange w:id="6064" w:author="Microsoft Office User" w:date="2025-01-28T16:29:00Z">
                    <w:rPr>
                      <w:rFonts w:ascii="Cambria Math" w:eastAsiaTheme="minorEastAsia" w:hAnsi="Cambria Math"/>
                      <w:i/>
                      <w:lang w:val="fr-SN"/>
                    </w:rPr>
                  </w:rPrChange>
                </w:rPr>
              </m:ctrlPr>
            </m:dPr>
            <m:e>
              <m:f>
                <m:fPr>
                  <m:ctrlPr>
                    <w:rPr>
                      <w:rFonts w:ascii="Cambria Math" w:eastAsiaTheme="minorEastAsia" w:hAnsi="Cambria Math"/>
                      <w:i/>
                      <w:rPrChange w:id="6065"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066" w:author="Microsoft Office User" w:date="2025-01-28T16:29:00Z">
                        <w:rPr>
                          <w:rFonts w:ascii="Cambria Math" w:eastAsiaTheme="minorEastAsia" w:hAnsi="Cambria Math"/>
                          <w:lang w:val="fr-SN"/>
                        </w:rPr>
                      </w:rPrChange>
                    </w:rPr>
                    <m:t>0</m:t>
                  </m:r>
                </m:num>
                <m:den>
                  <m:r>
                    <w:rPr>
                      <w:rFonts w:ascii="Cambria Math" w:eastAsiaTheme="minorEastAsia" w:hAnsi="Cambria Math"/>
                      <w:rPrChange w:id="6067" w:author="Microsoft Office User" w:date="2025-01-28T16:29:00Z">
                        <w:rPr>
                          <w:rFonts w:ascii="Cambria Math" w:eastAsiaTheme="minorEastAsia" w:hAnsi="Cambria Math"/>
                          <w:lang w:val="fr-SN"/>
                        </w:rPr>
                      </w:rPrChange>
                    </w:rPr>
                    <m:t>3</m:t>
                  </m:r>
                </m:den>
              </m:f>
            </m:e>
          </m:d>
          <m:r>
            <w:rPr>
              <w:rFonts w:ascii="Cambria Math" w:eastAsiaTheme="minorEastAsia" w:hAnsi="Cambria Math"/>
              <w:rPrChange w:id="6068" w:author="Microsoft Office User" w:date="2025-01-28T16:29:00Z">
                <w:rPr>
                  <w:rFonts w:ascii="Cambria Math" w:eastAsiaTheme="minorEastAsia" w:hAnsi="Cambria Math"/>
                  <w:lang w:val="fr-SN"/>
                </w:rPr>
              </w:rPrChange>
            </w:rPr>
            <m:t>=0</m:t>
          </m:r>
        </m:oMath>
      </m:oMathPara>
    </w:p>
    <w:p w14:paraId="00260305" w14:textId="77777777" w:rsidR="009E6012" w:rsidRPr="0057718E" w:rsidRDefault="009E6012" w:rsidP="009E6012">
      <w:pPr>
        <w:rPr>
          <w:rFonts w:eastAsiaTheme="minorEastAsia"/>
          <w:rPrChange w:id="6069" w:author="Microsoft Office User" w:date="2025-01-28T16:29:00Z">
            <w:rPr>
              <w:rFonts w:eastAsiaTheme="minorEastAsia"/>
              <w:lang w:val="fr-SN"/>
            </w:rPr>
          </w:rPrChange>
        </w:rPr>
      </w:pPr>
      <m:oMathPara>
        <m:oMath>
          <m:r>
            <w:rPr>
              <w:rFonts w:ascii="Cambria Math" w:eastAsiaTheme="minorEastAsia" w:hAnsi="Cambria Math"/>
              <w:rPrChange w:id="6070" w:author="Microsoft Office User" w:date="2025-01-28T16:29:00Z">
                <w:rPr>
                  <w:rFonts w:ascii="Cambria Math" w:eastAsiaTheme="minorEastAsia" w:hAnsi="Cambria Math"/>
                  <w:lang w:val="fr-SN"/>
                </w:rPr>
              </w:rPrChange>
            </w:rPr>
            <m:t>Entropy</m:t>
          </m:r>
          <m:d>
            <m:dPr>
              <m:ctrlPr>
                <w:rPr>
                  <w:rFonts w:ascii="Cambria Math" w:eastAsiaTheme="minorEastAsia" w:hAnsi="Cambria Math"/>
                  <w:i/>
                  <w:rPrChange w:id="6071" w:author="Microsoft Office User" w:date="2025-01-28T16:29:00Z">
                    <w:rPr>
                      <w:rFonts w:ascii="Cambria Math" w:eastAsiaTheme="minorEastAsia" w:hAnsi="Cambria Math"/>
                      <w:i/>
                      <w:lang w:val="fr-SN"/>
                    </w:rPr>
                  </w:rPrChange>
                </w:rPr>
              </m:ctrlPr>
            </m:dPr>
            <m:e>
              <m:sSub>
                <m:sSubPr>
                  <m:ctrlPr>
                    <w:rPr>
                      <w:rFonts w:ascii="Cambria Math" w:eastAsiaTheme="minorEastAsia" w:hAnsi="Cambria Math"/>
                      <w:i/>
                      <w:rPrChange w:id="6072" w:author="Microsoft Office User" w:date="2025-01-28T16:29:00Z">
                        <w:rPr>
                          <w:rFonts w:ascii="Cambria Math" w:eastAsiaTheme="minorEastAsia" w:hAnsi="Cambria Math"/>
                          <w:i/>
                          <w:lang w:val="fr-SN"/>
                        </w:rPr>
                      </w:rPrChange>
                    </w:rPr>
                  </m:ctrlPr>
                </m:sSubPr>
                <m:e>
                  <m:r>
                    <w:rPr>
                      <w:rFonts w:ascii="Cambria Math" w:eastAsiaTheme="minorEastAsia" w:hAnsi="Cambria Math"/>
                      <w:rPrChange w:id="6073" w:author="Microsoft Office User" w:date="2025-01-28T16:29:00Z">
                        <w:rPr>
                          <w:rFonts w:ascii="Cambria Math" w:eastAsiaTheme="minorEastAsia" w:hAnsi="Cambria Math"/>
                          <w:lang w:val="fr-SN"/>
                        </w:rPr>
                      </w:rPrChange>
                    </w:rPr>
                    <m:t>S</m:t>
                  </m:r>
                </m:e>
                <m:sub>
                  <m:r>
                    <w:rPr>
                      <w:rFonts w:ascii="Cambria Math" w:eastAsiaTheme="minorEastAsia" w:hAnsi="Cambria Math"/>
                      <w:rPrChange w:id="6074" w:author="Microsoft Office User" w:date="2025-01-28T16:29:00Z">
                        <w:rPr>
                          <w:rFonts w:ascii="Cambria Math" w:eastAsiaTheme="minorEastAsia" w:hAnsi="Cambria Math"/>
                          <w:lang w:val="fr-SN"/>
                        </w:rPr>
                      </w:rPrChange>
                    </w:rPr>
                    <m:t>Attieke</m:t>
                  </m:r>
                </m:sub>
              </m:sSub>
            </m:e>
          </m:d>
          <m:r>
            <w:rPr>
              <w:rFonts w:ascii="Cambria Math" w:eastAsiaTheme="minorEastAsia" w:hAnsi="Cambria Math"/>
              <w:rPrChange w:id="6075" w:author="Microsoft Office User" w:date="2025-01-28T16:29:00Z">
                <w:rPr>
                  <w:rFonts w:ascii="Cambria Math" w:eastAsiaTheme="minorEastAsia" w:hAnsi="Cambria Math"/>
                  <w:lang w:val="fr-SN"/>
                </w:rPr>
              </w:rPrChange>
            </w:rPr>
            <m:t>=-</m:t>
          </m:r>
          <m:f>
            <m:fPr>
              <m:ctrlPr>
                <w:rPr>
                  <w:rFonts w:ascii="Cambria Math" w:eastAsiaTheme="minorEastAsia" w:hAnsi="Cambria Math"/>
                  <w:i/>
                  <w:rPrChange w:id="6076"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077" w:author="Microsoft Office User" w:date="2025-01-28T16:29:00Z">
                    <w:rPr>
                      <w:rFonts w:ascii="Cambria Math" w:eastAsiaTheme="minorEastAsia" w:hAnsi="Cambria Math"/>
                      <w:lang w:val="fr-SN"/>
                    </w:rPr>
                  </w:rPrChange>
                </w:rPr>
                <m:t>2</m:t>
              </m:r>
            </m:num>
            <m:den>
              <m:r>
                <w:rPr>
                  <w:rFonts w:ascii="Cambria Math" w:eastAsiaTheme="minorEastAsia" w:hAnsi="Cambria Math"/>
                  <w:rPrChange w:id="6078" w:author="Microsoft Office User" w:date="2025-01-28T16:29:00Z">
                    <w:rPr>
                      <w:rFonts w:ascii="Cambria Math" w:eastAsiaTheme="minorEastAsia" w:hAnsi="Cambria Math"/>
                      <w:lang w:val="fr-SN"/>
                    </w:rPr>
                  </w:rPrChange>
                </w:rPr>
                <m:t>2</m:t>
              </m:r>
            </m:den>
          </m:f>
          <m:r>
            <w:rPr>
              <w:rFonts w:ascii="Cambria Math" w:eastAsiaTheme="minorEastAsia" w:hAnsi="Cambria Math"/>
              <w:rPrChange w:id="6079" w:author="Microsoft Office User" w:date="2025-01-28T16:29:00Z">
                <w:rPr>
                  <w:rFonts w:ascii="Cambria Math" w:eastAsiaTheme="minorEastAsia" w:hAnsi="Cambria Math"/>
                  <w:lang w:val="fr-SN"/>
                </w:rPr>
              </w:rPrChange>
            </w:rPr>
            <m:t>*</m:t>
          </m:r>
          <m:sSub>
            <m:sSubPr>
              <m:ctrlPr>
                <w:rPr>
                  <w:rFonts w:ascii="Cambria Math" w:eastAsiaTheme="minorEastAsia" w:hAnsi="Cambria Math"/>
                  <w:i/>
                  <w:rPrChange w:id="6080" w:author="Microsoft Office User" w:date="2025-01-28T16:29:00Z">
                    <w:rPr>
                      <w:rFonts w:ascii="Cambria Math" w:eastAsiaTheme="minorEastAsia" w:hAnsi="Cambria Math"/>
                      <w:i/>
                      <w:lang w:val="fr-SN"/>
                    </w:rPr>
                  </w:rPrChange>
                </w:rPr>
              </m:ctrlPr>
            </m:sSubPr>
            <m:e>
              <m:r>
                <w:rPr>
                  <w:rFonts w:ascii="Cambria Math" w:eastAsiaTheme="minorEastAsia" w:hAnsi="Cambria Math"/>
                  <w:rPrChange w:id="6081" w:author="Microsoft Office User" w:date="2025-01-28T16:29:00Z">
                    <w:rPr>
                      <w:rFonts w:ascii="Cambria Math" w:eastAsiaTheme="minorEastAsia" w:hAnsi="Cambria Math"/>
                      <w:lang w:val="fr-SN"/>
                    </w:rPr>
                  </w:rPrChange>
                </w:rPr>
                <m:t>log</m:t>
              </m:r>
            </m:e>
            <m:sub>
              <m:r>
                <w:rPr>
                  <w:rFonts w:ascii="Cambria Math" w:eastAsiaTheme="minorEastAsia" w:hAnsi="Cambria Math"/>
                  <w:rPrChange w:id="6082" w:author="Microsoft Office User" w:date="2025-01-28T16:29:00Z">
                    <w:rPr>
                      <w:rFonts w:ascii="Cambria Math" w:eastAsiaTheme="minorEastAsia" w:hAnsi="Cambria Math"/>
                      <w:lang w:val="fr-SN"/>
                    </w:rPr>
                  </w:rPrChange>
                </w:rPr>
                <m:t>2</m:t>
              </m:r>
            </m:sub>
          </m:sSub>
          <m:d>
            <m:dPr>
              <m:ctrlPr>
                <w:rPr>
                  <w:rFonts w:ascii="Cambria Math" w:eastAsiaTheme="minorEastAsia" w:hAnsi="Cambria Math"/>
                  <w:i/>
                  <w:rPrChange w:id="6083" w:author="Microsoft Office User" w:date="2025-01-28T16:29:00Z">
                    <w:rPr>
                      <w:rFonts w:ascii="Cambria Math" w:eastAsiaTheme="minorEastAsia" w:hAnsi="Cambria Math"/>
                      <w:i/>
                      <w:lang w:val="fr-SN"/>
                    </w:rPr>
                  </w:rPrChange>
                </w:rPr>
              </m:ctrlPr>
            </m:dPr>
            <m:e>
              <m:f>
                <m:fPr>
                  <m:ctrlPr>
                    <w:rPr>
                      <w:rFonts w:ascii="Cambria Math" w:eastAsiaTheme="minorEastAsia" w:hAnsi="Cambria Math"/>
                      <w:i/>
                      <w:rPrChange w:id="6084"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085" w:author="Microsoft Office User" w:date="2025-01-28T16:29:00Z">
                        <w:rPr>
                          <w:rFonts w:ascii="Cambria Math" w:eastAsiaTheme="minorEastAsia" w:hAnsi="Cambria Math"/>
                          <w:lang w:val="fr-SN"/>
                        </w:rPr>
                      </w:rPrChange>
                    </w:rPr>
                    <m:t>2</m:t>
                  </m:r>
                </m:num>
                <m:den>
                  <m:r>
                    <w:rPr>
                      <w:rFonts w:ascii="Cambria Math" w:eastAsiaTheme="minorEastAsia" w:hAnsi="Cambria Math"/>
                      <w:rPrChange w:id="6086" w:author="Microsoft Office User" w:date="2025-01-28T16:29:00Z">
                        <w:rPr>
                          <w:rFonts w:ascii="Cambria Math" w:eastAsiaTheme="minorEastAsia" w:hAnsi="Cambria Math"/>
                          <w:lang w:val="fr-SN"/>
                        </w:rPr>
                      </w:rPrChange>
                    </w:rPr>
                    <m:t>2</m:t>
                  </m:r>
                </m:den>
              </m:f>
            </m:e>
          </m:d>
          <m:r>
            <w:rPr>
              <w:rFonts w:ascii="Cambria Math" w:eastAsiaTheme="minorEastAsia" w:hAnsi="Cambria Math"/>
              <w:rPrChange w:id="6087" w:author="Microsoft Office User" w:date="2025-01-28T16:29:00Z">
                <w:rPr>
                  <w:rFonts w:ascii="Cambria Math" w:eastAsiaTheme="minorEastAsia" w:hAnsi="Cambria Math"/>
                  <w:lang w:val="fr-SN"/>
                </w:rPr>
              </w:rPrChange>
            </w:rPr>
            <m:t>-</m:t>
          </m:r>
          <m:f>
            <m:fPr>
              <m:ctrlPr>
                <w:rPr>
                  <w:rFonts w:ascii="Cambria Math" w:eastAsiaTheme="minorEastAsia" w:hAnsi="Cambria Math"/>
                  <w:i/>
                  <w:rPrChange w:id="6088"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089" w:author="Microsoft Office User" w:date="2025-01-28T16:29:00Z">
                    <w:rPr>
                      <w:rFonts w:ascii="Cambria Math" w:eastAsiaTheme="minorEastAsia" w:hAnsi="Cambria Math"/>
                      <w:lang w:val="fr-SN"/>
                    </w:rPr>
                  </w:rPrChange>
                </w:rPr>
                <m:t>0</m:t>
              </m:r>
            </m:num>
            <m:den>
              <m:r>
                <w:rPr>
                  <w:rFonts w:ascii="Cambria Math" w:eastAsiaTheme="minorEastAsia" w:hAnsi="Cambria Math"/>
                  <w:rPrChange w:id="6090" w:author="Microsoft Office User" w:date="2025-01-28T16:29:00Z">
                    <w:rPr>
                      <w:rFonts w:ascii="Cambria Math" w:eastAsiaTheme="minorEastAsia" w:hAnsi="Cambria Math"/>
                      <w:lang w:val="fr-SN"/>
                    </w:rPr>
                  </w:rPrChange>
                </w:rPr>
                <m:t>2</m:t>
              </m:r>
            </m:den>
          </m:f>
          <m:r>
            <w:rPr>
              <w:rFonts w:ascii="Cambria Math" w:eastAsiaTheme="minorEastAsia" w:hAnsi="Cambria Math"/>
              <w:rPrChange w:id="6091" w:author="Microsoft Office User" w:date="2025-01-28T16:29:00Z">
                <w:rPr>
                  <w:rFonts w:ascii="Cambria Math" w:eastAsiaTheme="minorEastAsia" w:hAnsi="Cambria Math"/>
                  <w:lang w:val="fr-SN"/>
                </w:rPr>
              </w:rPrChange>
            </w:rPr>
            <m:t>*</m:t>
          </m:r>
          <m:sSub>
            <m:sSubPr>
              <m:ctrlPr>
                <w:rPr>
                  <w:rFonts w:ascii="Cambria Math" w:eastAsiaTheme="minorEastAsia" w:hAnsi="Cambria Math"/>
                  <w:i/>
                  <w:rPrChange w:id="6092" w:author="Microsoft Office User" w:date="2025-01-28T16:29:00Z">
                    <w:rPr>
                      <w:rFonts w:ascii="Cambria Math" w:eastAsiaTheme="minorEastAsia" w:hAnsi="Cambria Math"/>
                      <w:i/>
                      <w:lang w:val="fr-SN"/>
                    </w:rPr>
                  </w:rPrChange>
                </w:rPr>
              </m:ctrlPr>
            </m:sSubPr>
            <m:e>
              <m:r>
                <w:rPr>
                  <w:rFonts w:ascii="Cambria Math" w:eastAsiaTheme="minorEastAsia" w:hAnsi="Cambria Math"/>
                  <w:rPrChange w:id="6093" w:author="Microsoft Office User" w:date="2025-01-28T16:29:00Z">
                    <w:rPr>
                      <w:rFonts w:ascii="Cambria Math" w:eastAsiaTheme="minorEastAsia" w:hAnsi="Cambria Math"/>
                      <w:lang w:val="fr-SN"/>
                    </w:rPr>
                  </w:rPrChange>
                </w:rPr>
                <m:t>log</m:t>
              </m:r>
            </m:e>
            <m:sub>
              <m:r>
                <w:rPr>
                  <w:rFonts w:ascii="Cambria Math" w:eastAsiaTheme="minorEastAsia" w:hAnsi="Cambria Math"/>
                  <w:rPrChange w:id="6094" w:author="Microsoft Office User" w:date="2025-01-28T16:29:00Z">
                    <w:rPr>
                      <w:rFonts w:ascii="Cambria Math" w:eastAsiaTheme="minorEastAsia" w:hAnsi="Cambria Math"/>
                      <w:lang w:val="fr-SN"/>
                    </w:rPr>
                  </w:rPrChange>
                </w:rPr>
                <m:t>2</m:t>
              </m:r>
            </m:sub>
          </m:sSub>
          <m:d>
            <m:dPr>
              <m:ctrlPr>
                <w:rPr>
                  <w:rFonts w:ascii="Cambria Math" w:eastAsiaTheme="minorEastAsia" w:hAnsi="Cambria Math"/>
                  <w:i/>
                  <w:rPrChange w:id="6095" w:author="Microsoft Office User" w:date="2025-01-28T16:29:00Z">
                    <w:rPr>
                      <w:rFonts w:ascii="Cambria Math" w:eastAsiaTheme="minorEastAsia" w:hAnsi="Cambria Math"/>
                      <w:i/>
                      <w:lang w:val="fr-SN"/>
                    </w:rPr>
                  </w:rPrChange>
                </w:rPr>
              </m:ctrlPr>
            </m:dPr>
            <m:e>
              <m:f>
                <m:fPr>
                  <m:ctrlPr>
                    <w:rPr>
                      <w:rFonts w:ascii="Cambria Math" w:eastAsiaTheme="minorEastAsia" w:hAnsi="Cambria Math"/>
                      <w:i/>
                      <w:rPrChange w:id="6096"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097" w:author="Microsoft Office User" w:date="2025-01-28T16:29:00Z">
                        <w:rPr>
                          <w:rFonts w:ascii="Cambria Math" w:eastAsiaTheme="minorEastAsia" w:hAnsi="Cambria Math"/>
                          <w:lang w:val="fr-SN"/>
                        </w:rPr>
                      </w:rPrChange>
                    </w:rPr>
                    <m:t>0</m:t>
                  </m:r>
                </m:num>
                <m:den>
                  <m:r>
                    <w:rPr>
                      <w:rFonts w:ascii="Cambria Math" w:eastAsiaTheme="minorEastAsia" w:hAnsi="Cambria Math"/>
                      <w:rPrChange w:id="6098" w:author="Microsoft Office User" w:date="2025-01-28T16:29:00Z">
                        <w:rPr>
                          <w:rFonts w:ascii="Cambria Math" w:eastAsiaTheme="minorEastAsia" w:hAnsi="Cambria Math"/>
                          <w:lang w:val="fr-SN"/>
                        </w:rPr>
                      </w:rPrChange>
                    </w:rPr>
                    <m:t>2</m:t>
                  </m:r>
                </m:den>
              </m:f>
            </m:e>
          </m:d>
          <m:r>
            <w:rPr>
              <w:rFonts w:ascii="Cambria Math" w:eastAsiaTheme="minorEastAsia" w:hAnsi="Cambria Math"/>
              <w:rPrChange w:id="6099" w:author="Microsoft Office User" w:date="2025-01-28T16:29:00Z">
                <w:rPr>
                  <w:rFonts w:ascii="Cambria Math" w:eastAsiaTheme="minorEastAsia" w:hAnsi="Cambria Math"/>
                  <w:lang w:val="fr-SN"/>
                </w:rPr>
              </w:rPrChange>
            </w:rPr>
            <m:t>=0</m:t>
          </m:r>
        </m:oMath>
      </m:oMathPara>
    </w:p>
    <w:p w14:paraId="4D4E8665" w14:textId="77777777" w:rsidR="009E6012" w:rsidRPr="0057718E" w:rsidRDefault="009E6012" w:rsidP="009E6012">
      <w:pPr>
        <w:rPr>
          <w:rFonts w:eastAsiaTheme="minorEastAsia"/>
          <w:rPrChange w:id="6100" w:author="Microsoft Office User" w:date="2025-01-28T16:29:00Z">
            <w:rPr>
              <w:rFonts w:eastAsiaTheme="minorEastAsia"/>
              <w:lang w:val="fr-SN"/>
            </w:rPr>
          </w:rPrChange>
        </w:rPr>
      </w:pPr>
      <m:oMathPara>
        <m:oMath>
          <m:r>
            <w:rPr>
              <w:rFonts w:ascii="Cambria Math" w:eastAsiaTheme="minorEastAsia" w:hAnsi="Cambria Math"/>
              <w:rPrChange w:id="6101" w:author="Microsoft Office User" w:date="2025-01-28T16:29:00Z">
                <w:rPr>
                  <w:rFonts w:ascii="Cambria Math" w:eastAsiaTheme="minorEastAsia" w:hAnsi="Cambria Math"/>
                  <w:lang w:val="fr-SN"/>
                </w:rPr>
              </w:rPrChange>
            </w:rPr>
            <m:t>Entropy</m:t>
          </m:r>
          <m:d>
            <m:dPr>
              <m:ctrlPr>
                <w:rPr>
                  <w:rFonts w:ascii="Cambria Math" w:eastAsiaTheme="minorEastAsia" w:hAnsi="Cambria Math"/>
                  <w:i/>
                  <w:rPrChange w:id="6102" w:author="Microsoft Office User" w:date="2025-01-28T16:29:00Z">
                    <w:rPr>
                      <w:rFonts w:ascii="Cambria Math" w:eastAsiaTheme="minorEastAsia" w:hAnsi="Cambria Math"/>
                      <w:i/>
                      <w:lang w:val="fr-SN"/>
                    </w:rPr>
                  </w:rPrChange>
                </w:rPr>
              </m:ctrlPr>
            </m:dPr>
            <m:e>
              <m:sSub>
                <m:sSubPr>
                  <m:ctrlPr>
                    <w:rPr>
                      <w:rFonts w:ascii="Cambria Math" w:eastAsiaTheme="minorEastAsia" w:hAnsi="Cambria Math"/>
                      <w:i/>
                      <w:rPrChange w:id="6103" w:author="Microsoft Office User" w:date="2025-01-28T16:29:00Z">
                        <w:rPr>
                          <w:rFonts w:ascii="Cambria Math" w:eastAsiaTheme="minorEastAsia" w:hAnsi="Cambria Math"/>
                          <w:i/>
                          <w:lang w:val="fr-SN"/>
                        </w:rPr>
                      </w:rPrChange>
                    </w:rPr>
                  </m:ctrlPr>
                </m:sSubPr>
                <m:e>
                  <m:r>
                    <w:rPr>
                      <w:rFonts w:ascii="Cambria Math" w:eastAsiaTheme="minorEastAsia" w:hAnsi="Cambria Math"/>
                      <w:rPrChange w:id="6104" w:author="Microsoft Office User" w:date="2025-01-28T16:29:00Z">
                        <w:rPr>
                          <w:rFonts w:ascii="Cambria Math" w:eastAsiaTheme="minorEastAsia" w:hAnsi="Cambria Math"/>
                          <w:lang w:val="fr-SN"/>
                        </w:rPr>
                      </w:rPrChange>
                    </w:rPr>
                    <m:t>S</m:t>
                  </m:r>
                </m:e>
                <m:sub>
                  <m:r>
                    <w:rPr>
                      <w:rFonts w:ascii="Cambria Math" w:eastAsiaTheme="minorEastAsia" w:hAnsi="Cambria Math"/>
                      <w:rPrChange w:id="6105" w:author="Microsoft Office User" w:date="2025-01-28T16:29:00Z">
                        <w:rPr>
                          <w:rFonts w:ascii="Cambria Math" w:eastAsiaTheme="minorEastAsia" w:hAnsi="Cambria Math"/>
                          <w:lang w:val="fr-SN"/>
                        </w:rPr>
                      </w:rPrChange>
                    </w:rPr>
                    <m:t>Maffe</m:t>
                  </m:r>
                </m:sub>
              </m:sSub>
            </m:e>
          </m:d>
          <m:r>
            <w:rPr>
              <w:rFonts w:ascii="Cambria Math" w:eastAsiaTheme="minorEastAsia" w:hAnsi="Cambria Math"/>
              <w:rPrChange w:id="6106" w:author="Microsoft Office User" w:date="2025-01-28T16:29:00Z">
                <w:rPr>
                  <w:rFonts w:ascii="Cambria Math" w:eastAsiaTheme="minorEastAsia" w:hAnsi="Cambria Math"/>
                  <w:lang w:val="fr-SN"/>
                </w:rPr>
              </w:rPrChange>
            </w:rPr>
            <m:t>=-</m:t>
          </m:r>
          <m:f>
            <m:fPr>
              <m:ctrlPr>
                <w:rPr>
                  <w:rFonts w:ascii="Cambria Math" w:eastAsiaTheme="minorEastAsia" w:hAnsi="Cambria Math"/>
                  <w:i/>
                  <w:rPrChange w:id="6107"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108" w:author="Microsoft Office User" w:date="2025-01-28T16:29:00Z">
                    <w:rPr>
                      <w:rFonts w:ascii="Cambria Math" w:eastAsiaTheme="minorEastAsia" w:hAnsi="Cambria Math"/>
                      <w:lang w:val="fr-SN"/>
                    </w:rPr>
                  </w:rPrChange>
                </w:rPr>
                <m:t>1</m:t>
              </m:r>
            </m:num>
            <m:den>
              <m:r>
                <w:rPr>
                  <w:rFonts w:ascii="Cambria Math" w:eastAsiaTheme="minorEastAsia" w:hAnsi="Cambria Math"/>
                  <w:rPrChange w:id="6109" w:author="Microsoft Office User" w:date="2025-01-28T16:29:00Z">
                    <w:rPr>
                      <w:rFonts w:ascii="Cambria Math" w:eastAsiaTheme="minorEastAsia" w:hAnsi="Cambria Math"/>
                      <w:lang w:val="fr-SN"/>
                    </w:rPr>
                  </w:rPrChange>
                </w:rPr>
                <m:t>2</m:t>
              </m:r>
            </m:den>
          </m:f>
          <m:r>
            <w:rPr>
              <w:rFonts w:ascii="Cambria Math" w:eastAsiaTheme="minorEastAsia" w:hAnsi="Cambria Math"/>
              <w:rPrChange w:id="6110" w:author="Microsoft Office User" w:date="2025-01-28T16:29:00Z">
                <w:rPr>
                  <w:rFonts w:ascii="Cambria Math" w:eastAsiaTheme="minorEastAsia" w:hAnsi="Cambria Math"/>
                  <w:lang w:val="fr-SN"/>
                </w:rPr>
              </w:rPrChange>
            </w:rPr>
            <m:t>*</m:t>
          </m:r>
          <m:sSub>
            <m:sSubPr>
              <m:ctrlPr>
                <w:rPr>
                  <w:rFonts w:ascii="Cambria Math" w:eastAsiaTheme="minorEastAsia" w:hAnsi="Cambria Math"/>
                  <w:i/>
                  <w:rPrChange w:id="6111" w:author="Microsoft Office User" w:date="2025-01-28T16:29:00Z">
                    <w:rPr>
                      <w:rFonts w:ascii="Cambria Math" w:eastAsiaTheme="minorEastAsia" w:hAnsi="Cambria Math"/>
                      <w:i/>
                      <w:lang w:val="fr-SN"/>
                    </w:rPr>
                  </w:rPrChange>
                </w:rPr>
              </m:ctrlPr>
            </m:sSubPr>
            <m:e>
              <m:r>
                <w:rPr>
                  <w:rFonts w:ascii="Cambria Math" w:eastAsiaTheme="minorEastAsia" w:hAnsi="Cambria Math"/>
                  <w:rPrChange w:id="6112" w:author="Microsoft Office User" w:date="2025-01-28T16:29:00Z">
                    <w:rPr>
                      <w:rFonts w:ascii="Cambria Math" w:eastAsiaTheme="minorEastAsia" w:hAnsi="Cambria Math"/>
                      <w:lang w:val="fr-SN"/>
                    </w:rPr>
                  </w:rPrChange>
                </w:rPr>
                <m:t>log</m:t>
              </m:r>
            </m:e>
            <m:sub>
              <m:r>
                <w:rPr>
                  <w:rFonts w:ascii="Cambria Math" w:eastAsiaTheme="minorEastAsia" w:hAnsi="Cambria Math"/>
                  <w:rPrChange w:id="6113" w:author="Microsoft Office User" w:date="2025-01-28T16:29:00Z">
                    <w:rPr>
                      <w:rFonts w:ascii="Cambria Math" w:eastAsiaTheme="minorEastAsia" w:hAnsi="Cambria Math"/>
                      <w:lang w:val="fr-SN"/>
                    </w:rPr>
                  </w:rPrChange>
                </w:rPr>
                <m:t>2</m:t>
              </m:r>
            </m:sub>
          </m:sSub>
          <m:d>
            <m:dPr>
              <m:ctrlPr>
                <w:rPr>
                  <w:rFonts w:ascii="Cambria Math" w:eastAsiaTheme="minorEastAsia" w:hAnsi="Cambria Math"/>
                  <w:i/>
                  <w:rPrChange w:id="6114" w:author="Microsoft Office User" w:date="2025-01-28T16:29:00Z">
                    <w:rPr>
                      <w:rFonts w:ascii="Cambria Math" w:eastAsiaTheme="minorEastAsia" w:hAnsi="Cambria Math"/>
                      <w:i/>
                      <w:lang w:val="fr-SN"/>
                    </w:rPr>
                  </w:rPrChange>
                </w:rPr>
              </m:ctrlPr>
            </m:dPr>
            <m:e>
              <m:f>
                <m:fPr>
                  <m:ctrlPr>
                    <w:rPr>
                      <w:rFonts w:ascii="Cambria Math" w:eastAsiaTheme="minorEastAsia" w:hAnsi="Cambria Math"/>
                      <w:i/>
                      <w:rPrChange w:id="6115"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116" w:author="Microsoft Office User" w:date="2025-01-28T16:29:00Z">
                        <w:rPr>
                          <w:rFonts w:ascii="Cambria Math" w:eastAsiaTheme="minorEastAsia" w:hAnsi="Cambria Math"/>
                          <w:lang w:val="fr-SN"/>
                        </w:rPr>
                      </w:rPrChange>
                    </w:rPr>
                    <m:t>1</m:t>
                  </m:r>
                </m:num>
                <m:den>
                  <m:r>
                    <w:rPr>
                      <w:rFonts w:ascii="Cambria Math" w:eastAsiaTheme="minorEastAsia" w:hAnsi="Cambria Math"/>
                      <w:rPrChange w:id="6117" w:author="Microsoft Office User" w:date="2025-01-28T16:29:00Z">
                        <w:rPr>
                          <w:rFonts w:ascii="Cambria Math" w:eastAsiaTheme="minorEastAsia" w:hAnsi="Cambria Math"/>
                          <w:lang w:val="fr-SN"/>
                        </w:rPr>
                      </w:rPrChange>
                    </w:rPr>
                    <m:t>2</m:t>
                  </m:r>
                </m:den>
              </m:f>
            </m:e>
          </m:d>
          <m:r>
            <w:rPr>
              <w:rFonts w:ascii="Cambria Math" w:eastAsiaTheme="minorEastAsia" w:hAnsi="Cambria Math"/>
              <w:rPrChange w:id="6118" w:author="Microsoft Office User" w:date="2025-01-28T16:29:00Z">
                <w:rPr>
                  <w:rFonts w:ascii="Cambria Math" w:eastAsiaTheme="minorEastAsia" w:hAnsi="Cambria Math"/>
                  <w:lang w:val="fr-SN"/>
                </w:rPr>
              </w:rPrChange>
            </w:rPr>
            <m:t>-</m:t>
          </m:r>
          <m:f>
            <m:fPr>
              <m:ctrlPr>
                <w:rPr>
                  <w:rFonts w:ascii="Cambria Math" w:eastAsiaTheme="minorEastAsia" w:hAnsi="Cambria Math"/>
                  <w:i/>
                  <w:rPrChange w:id="6119"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120" w:author="Microsoft Office User" w:date="2025-01-28T16:29:00Z">
                    <w:rPr>
                      <w:rFonts w:ascii="Cambria Math" w:eastAsiaTheme="minorEastAsia" w:hAnsi="Cambria Math"/>
                      <w:lang w:val="fr-SN"/>
                    </w:rPr>
                  </w:rPrChange>
                </w:rPr>
                <m:t>1</m:t>
              </m:r>
            </m:num>
            <m:den>
              <m:r>
                <w:rPr>
                  <w:rFonts w:ascii="Cambria Math" w:eastAsiaTheme="minorEastAsia" w:hAnsi="Cambria Math"/>
                  <w:rPrChange w:id="6121" w:author="Microsoft Office User" w:date="2025-01-28T16:29:00Z">
                    <w:rPr>
                      <w:rFonts w:ascii="Cambria Math" w:eastAsiaTheme="minorEastAsia" w:hAnsi="Cambria Math"/>
                      <w:lang w:val="fr-SN"/>
                    </w:rPr>
                  </w:rPrChange>
                </w:rPr>
                <m:t>2</m:t>
              </m:r>
            </m:den>
          </m:f>
          <m:r>
            <w:rPr>
              <w:rFonts w:ascii="Cambria Math" w:eastAsiaTheme="minorEastAsia" w:hAnsi="Cambria Math"/>
              <w:rPrChange w:id="6122" w:author="Microsoft Office User" w:date="2025-01-28T16:29:00Z">
                <w:rPr>
                  <w:rFonts w:ascii="Cambria Math" w:eastAsiaTheme="minorEastAsia" w:hAnsi="Cambria Math"/>
                  <w:lang w:val="fr-SN"/>
                </w:rPr>
              </w:rPrChange>
            </w:rPr>
            <m:t>*</m:t>
          </m:r>
          <m:sSub>
            <m:sSubPr>
              <m:ctrlPr>
                <w:rPr>
                  <w:rFonts w:ascii="Cambria Math" w:eastAsiaTheme="minorEastAsia" w:hAnsi="Cambria Math"/>
                  <w:i/>
                  <w:rPrChange w:id="6123" w:author="Microsoft Office User" w:date="2025-01-28T16:29:00Z">
                    <w:rPr>
                      <w:rFonts w:ascii="Cambria Math" w:eastAsiaTheme="minorEastAsia" w:hAnsi="Cambria Math"/>
                      <w:i/>
                      <w:lang w:val="fr-SN"/>
                    </w:rPr>
                  </w:rPrChange>
                </w:rPr>
              </m:ctrlPr>
            </m:sSubPr>
            <m:e>
              <m:r>
                <w:rPr>
                  <w:rFonts w:ascii="Cambria Math" w:eastAsiaTheme="minorEastAsia" w:hAnsi="Cambria Math"/>
                  <w:rPrChange w:id="6124" w:author="Microsoft Office User" w:date="2025-01-28T16:29:00Z">
                    <w:rPr>
                      <w:rFonts w:ascii="Cambria Math" w:eastAsiaTheme="minorEastAsia" w:hAnsi="Cambria Math"/>
                      <w:lang w:val="fr-SN"/>
                    </w:rPr>
                  </w:rPrChange>
                </w:rPr>
                <m:t>log</m:t>
              </m:r>
            </m:e>
            <m:sub>
              <m:r>
                <w:rPr>
                  <w:rFonts w:ascii="Cambria Math" w:eastAsiaTheme="minorEastAsia" w:hAnsi="Cambria Math"/>
                  <w:rPrChange w:id="6125" w:author="Microsoft Office User" w:date="2025-01-28T16:29:00Z">
                    <w:rPr>
                      <w:rFonts w:ascii="Cambria Math" w:eastAsiaTheme="minorEastAsia" w:hAnsi="Cambria Math"/>
                      <w:lang w:val="fr-SN"/>
                    </w:rPr>
                  </w:rPrChange>
                </w:rPr>
                <m:t>2</m:t>
              </m:r>
            </m:sub>
          </m:sSub>
          <m:d>
            <m:dPr>
              <m:ctrlPr>
                <w:rPr>
                  <w:rFonts w:ascii="Cambria Math" w:eastAsiaTheme="minorEastAsia" w:hAnsi="Cambria Math"/>
                  <w:i/>
                  <w:rPrChange w:id="6126" w:author="Microsoft Office User" w:date="2025-01-28T16:29:00Z">
                    <w:rPr>
                      <w:rFonts w:ascii="Cambria Math" w:eastAsiaTheme="minorEastAsia" w:hAnsi="Cambria Math"/>
                      <w:i/>
                      <w:lang w:val="fr-SN"/>
                    </w:rPr>
                  </w:rPrChange>
                </w:rPr>
              </m:ctrlPr>
            </m:dPr>
            <m:e>
              <m:f>
                <m:fPr>
                  <m:ctrlPr>
                    <w:rPr>
                      <w:rFonts w:ascii="Cambria Math" w:eastAsiaTheme="minorEastAsia" w:hAnsi="Cambria Math"/>
                      <w:i/>
                      <w:rPrChange w:id="6127"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128" w:author="Microsoft Office User" w:date="2025-01-28T16:29:00Z">
                        <w:rPr>
                          <w:rFonts w:ascii="Cambria Math" w:eastAsiaTheme="minorEastAsia" w:hAnsi="Cambria Math"/>
                          <w:lang w:val="fr-SN"/>
                        </w:rPr>
                      </w:rPrChange>
                    </w:rPr>
                    <m:t>1</m:t>
                  </m:r>
                </m:num>
                <m:den>
                  <m:r>
                    <w:rPr>
                      <w:rFonts w:ascii="Cambria Math" w:eastAsiaTheme="minorEastAsia" w:hAnsi="Cambria Math"/>
                      <w:rPrChange w:id="6129" w:author="Microsoft Office User" w:date="2025-01-28T16:29:00Z">
                        <w:rPr>
                          <w:rFonts w:ascii="Cambria Math" w:eastAsiaTheme="minorEastAsia" w:hAnsi="Cambria Math"/>
                          <w:lang w:val="fr-SN"/>
                        </w:rPr>
                      </w:rPrChange>
                    </w:rPr>
                    <m:t>2</m:t>
                  </m:r>
                </m:den>
              </m:f>
            </m:e>
          </m:d>
          <m:r>
            <w:rPr>
              <w:rFonts w:ascii="Cambria Math" w:eastAsiaTheme="minorEastAsia" w:hAnsi="Cambria Math"/>
              <w:rPrChange w:id="6130" w:author="Microsoft Office User" w:date="2025-01-28T16:29:00Z">
                <w:rPr>
                  <w:rFonts w:ascii="Cambria Math" w:eastAsiaTheme="minorEastAsia" w:hAnsi="Cambria Math"/>
                  <w:lang w:val="fr-SN"/>
                </w:rPr>
              </w:rPrChange>
            </w:rPr>
            <m:t>=1</m:t>
          </m:r>
        </m:oMath>
      </m:oMathPara>
    </w:p>
    <w:p w14:paraId="5886B7A5" w14:textId="77777777" w:rsidR="009E6012" w:rsidRPr="0057718E" w:rsidRDefault="009E6012" w:rsidP="009E6012">
      <w:pPr>
        <w:rPr>
          <w:rFonts w:eastAsiaTheme="minorEastAsia"/>
          <w:rPrChange w:id="6131" w:author="Microsoft Office User" w:date="2025-01-28T16:29:00Z">
            <w:rPr>
              <w:rFonts w:eastAsiaTheme="minorEastAsia"/>
              <w:lang w:val="fr-SN"/>
            </w:rPr>
          </w:rPrChange>
        </w:rPr>
      </w:pPr>
      <m:oMathPara>
        <m:oMath>
          <m:r>
            <w:rPr>
              <w:rFonts w:ascii="Cambria Math" w:hAnsi="Cambria Math"/>
              <w:rPrChange w:id="6132" w:author="Microsoft Office User" w:date="2025-01-28T16:29:00Z">
                <w:rPr>
                  <w:rFonts w:ascii="Cambria Math" w:hAnsi="Cambria Math"/>
                  <w:lang w:val="fr-SN"/>
                </w:rPr>
              </w:rPrChange>
            </w:rPr>
            <m:t>GI</m:t>
          </m:r>
          <m:d>
            <m:dPr>
              <m:ctrlPr>
                <w:rPr>
                  <w:rFonts w:ascii="Cambria Math" w:hAnsi="Cambria Math"/>
                  <w:i/>
                  <w:rPrChange w:id="6133" w:author="Microsoft Office User" w:date="2025-01-28T16:29:00Z">
                    <w:rPr>
                      <w:rFonts w:ascii="Cambria Math" w:hAnsi="Cambria Math"/>
                      <w:i/>
                      <w:lang w:val="fr-SN"/>
                    </w:rPr>
                  </w:rPrChange>
                </w:rPr>
              </m:ctrlPr>
            </m:dPr>
            <m:e>
              <m:r>
                <w:rPr>
                  <w:rFonts w:ascii="Cambria Math" w:hAnsi="Cambria Math"/>
                  <w:rPrChange w:id="6134" w:author="Microsoft Office User" w:date="2025-01-28T16:29:00Z">
                    <w:rPr>
                      <w:rFonts w:ascii="Cambria Math" w:hAnsi="Cambria Math"/>
                      <w:lang w:val="fr-SN"/>
                    </w:rPr>
                  </w:rPrChange>
                </w:rPr>
                <m:t>S, Plat</m:t>
              </m:r>
            </m:e>
          </m:d>
          <m:r>
            <w:rPr>
              <w:rFonts w:ascii="Cambria Math" w:hAnsi="Cambria Math"/>
              <w:rPrChange w:id="6135" w:author="Microsoft Office User" w:date="2025-01-28T16:29:00Z">
                <w:rPr>
                  <w:rFonts w:ascii="Cambria Math" w:hAnsi="Cambria Math"/>
                  <w:lang w:val="fr-SN"/>
                </w:rPr>
              </w:rPrChange>
            </w:rPr>
            <m:t>=</m:t>
          </m:r>
          <m:r>
            <w:rPr>
              <w:rFonts w:ascii="Cambria Math" w:eastAsiaTheme="minorEastAsia" w:hAnsi="Cambria Math"/>
              <w:rPrChange w:id="6136" w:author="Microsoft Office User" w:date="2025-01-28T16:29:00Z">
                <w:rPr>
                  <w:rFonts w:ascii="Cambria Math" w:eastAsiaTheme="minorEastAsia" w:hAnsi="Cambria Math"/>
                  <w:lang w:val="fr-SN"/>
                </w:rPr>
              </w:rPrChange>
            </w:rPr>
            <m:t>0.985-</m:t>
          </m:r>
          <m:f>
            <m:fPr>
              <m:ctrlPr>
                <w:rPr>
                  <w:rFonts w:ascii="Cambria Math" w:eastAsiaTheme="minorEastAsia" w:hAnsi="Cambria Math"/>
                  <w:i/>
                  <w:rPrChange w:id="6137"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138" w:author="Microsoft Office User" w:date="2025-01-28T16:29:00Z">
                    <w:rPr>
                      <w:rFonts w:ascii="Cambria Math" w:eastAsiaTheme="minorEastAsia" w:hAnsi="Cambria Math"/>
                      <w:lang w:val="fr-SN"/>
                    </w:rPr>
                  </w:rPrChange>
                </w:rPr>
                <m:t>3</m:t>
              </m:r>
            </m:num>
            <m:den>
              <m:r>
                <w:rPr>
                  <w:rFonts w:ascii="Cambria Math" w:eastAsiaTheme="minorEastAsia" w:hAnsi="Cambria Math"/>
                  <w:rPrChange w:id="6139" w:author="Microsoft Office User" w:date="2025-01-28T16:29:00Z">
                    <w:rPr>
                      <w:rFonts w:ascii="Cambria Math" w:eastAsiaTheme="minorEastAsia" w:hAnsi="Cambria Math"/>
                      <w:lang w:val="fr-SN"/>
                    </w:rPr>
                  </w:rPrChange>
                </w:rPr>
                <m:t>7</m:t>
              </m:r>
            </m:den>
          </m:f>
          <m:r>
            <w:rPr>
              <w:rFonts w:ascii="Cambria Math" w:eastAsiaTheme="minorEastAsia" w:hAnsi="Cambria Math"/>
              <w:rPrChange w:id="6140" w:author="Microsoft Office User" w:date="2025-01-28T16:29:00Z">
                <w:rPr>
                  <w:rFonts w:ascii="Cambria Math" w:eastAsiaTheme="minorEastAsia" w:hAnsi="Cambria Math"/>
                  <w:lang w:val="fr-SN"/>
                </w:rPr>
              </w:rPrChange>
            </w:rPr>
            <m:t>*0-</m:t>
          </m:r>
          <m:f>
            <m:fPr>
              <m:ctrlPr>
                <w:rPr>
                  <w:rFonts w:ascii="Cambria Math" w:eastAsiaTheme="minorEastAsia" w:hAnsi="Cambria Math"/>
                  <w:i/>
                  <w:rPrChange w:id="6141"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142" w:author="Microsoft Office User" w:date="2025-01-28T16:29:00Z">
                    <w:rPr>
                      <w:rFonts w:ascii="Cambria Math" w:eastAsiaTheme="minorEastAsia" w:hAnsi="Cambria Math"/>
                      <w:lang w:val="fr-SN"/>
                    </w:rPr>
                  </w:rPrChange>
                </w:rPr>
                <m:t>2</m:t>
              </m:r>
            </m:num>
            <m:den>
              <m:r>
                <w:rPr>
                  <w:rFonts w:ascii="Cambria Math" w:eastAsiaTheme="minorEastAsia" w:hAnsi="Cambria Math"/>
                  <w:rPrChange w:id="6143" w:author="Microsoft Office User" w:date="2025-01-28T16:29:00Z">
                    <w:rPr>
                      <w:rFonts w:ascii="Cambria Math" w:eastAsiaTheme="minorEastAsia" w:hAnsi="Cambria Math"/>
                      <w:lang w:val="fr-SN"/>
                    </w:rPr>
                  </w:rPrChange>
                </w:rPr>
                <m:t>7</m:t>
              </m:r>
            </m:den>
          </m:f>
          <m:r>
            <w:rPr>
              <w:rFonts w:ascii="Cambria Math" w:eastAsiaTheme="minorEastAsia" w:hAnsi="Cambria Math"/>
              <w:rPrChange w:id="6144" w:author="Microsoft Office User" w:date="2025-01-28T16:29:00Z">
                <w:rPr>
                  <w:rFonts w:ascii="Cambria Math" w:eastAsiaTheme="minorEastAsia" w:hAnsi="Cambria Math"/>
                  <w:lang w:val="fr-SN"/>
                </w:rPr>
              </w:rPrChange>
            </w:rPr>
            <m:t>*0-</m:t>
          </m:r>
          <m:f>
            <m:fPr>
              <m:ctrlPr>
                <w:rPr>
                  <w:rFonts w:ascii="Cambria Math" w:eastAsiaTheme="minorEastAsia" w:hAnsi="Cambria Math"/>
                  <w:i/>
                  <w:rPrChange w:id="6145" w:author="Microsoft Office User" w:date="2025-01-28T16:29:00Z">
                    <w:rPr>
                      <w:rFonts w:ascii="Cambria Math" w:eastAsiaTheme="minorEastAsia" w:hAnsi="Cambria Math"/>
                      <w:i/>
                      <w:lang w:val="fr-SN"/>
                    </w:rPr>
                  </w:rPrChange>
                </w:rPr>
              </m:ctrlPr>
            </m:fPr>
            <m:num>
              <m:r>
                <w:rPr>
                  <w:rFonts w:ascii="Cambria Math" w:eastAsiaTheme="minorEastAsia" w:hAnsi="Cambria Math"/>
                  <w:rPrChange w:id="6146" w:author="Microsoft Office User" w:date="2025-01-28T16:29:00Z">
                    <w:rPr>
                      <w:rFonts w:ascii="Cambria Math" w:eastAsiaTheme="minorEastAsia" w:hAnsi="Cambria Math"/>
                      <w:lang w:val="fr-SN"/>
                    </w:rPr>
                  </w:rPrChange>
                </w:rPr>
                <m:t>2</m:t>
              </m:r>
            </m:num>
            <m:den>
              <m:r>
                <w:rPr>
                  <w:rFonts w:ascii="Cambria Math" w:eastAsiaTheme="minorEastAsia" w:hAnsi="Cambria Math"/>
                  <w:rPrChange w:id="6147" w:author="Microsoft Office User" w:date="2025-01-28T16:29:00Z">
                    <w:rPr>
                      <w:rFonts w:ascii="Cambria Math" w:eastAsiaTheme="minorEastAsia" w:hAnsi="Cambria Math"/>
                      <w:lang w:val="fr-SN"/>
                    </w:rPr>
                  </w:rPrChange>
                </w:rPr>
                <m:t>7</m:t>
              </m:r>
            </m:den>
          </m:f>
          <m:r>
            <w:rPr>
              <w:rFonts w:ascii="Cambria Math" w:eastAsiaTheme="minorEastAsia" w:hAnsi="Cambria Math"/>
              <w:rPrChange w:id="6148" w:author="Microsoft Office User" w:date="2025-01-28T16:29:00Z">
                <w:rPr>
                  <w:rFonts w:ascii="Cambria Math" w:eastAsiaTheme="minorEastAsia" w:hAnsi="Cambria Math"/>
                  <w:lang w:val="fr-SN"/>
                </w:rPr>
              </w:rPrChange>
            </w:rPr>
            <m:t>*1=0.7</m:t>
          </m:r>
        </m:oMath>
      </m:oMathPara>
    </w:p>
    <w:p w14:paraId="43400CD5" w14:textId="77777777" w:rsidR="009E6012" w:rsidRPr="0057718E" w:rsidRDefault="009E6012" w:rsidP="009E6012">
      <w:pPr>
        <w:rPr>
          <w:rFonts w:eastAsiaTheme="minorEastAsia"/>
          <w:rPrChange w:id="6149" w:author="Microsoft Office User" w:date="2025-01-28T16:29:00Z">
            <w:rPr>
              <w:rFonts w:eastAsiaTheme="minorEastAsia"/>
              <w:lang w:val="fr-SN"/>
            </w:rPr>
          </w:rPrChange>
        </w:rPr>
      </w:pPr>
      <w:r w:rsidRPr="0057718E">
        <w:rPr>
          <w:rFonts w:eastAsiaTheme="minorEastAsia"/>
          <w:rPrChange w:id="6150" w:author="Microsoft Office User" w:date="2025-01-28T16:29:00Z">
            <w:rPr>
              <w:rFonts w:eastAsiaTheme="minorEastAsia"/>
              <w:lang w:val="fr-SN"/>
            </w:rPr>
          </w:rPrChange>
        </w:rPr>
        <w:t>Si nous répétons les calculs avec les attributs nous allons trouver que</w:t>
      </w:r>
    </w:p>
    <w:p w14:paraId="0B3923B2" w14:textId="77777777" w:rsidR="009E6012" w:rsidRPr="0057718E" w:rsidRDefault="009E6012" w:rsidP="009E6012">
      <w:pPr>
        <w:rPr>
          <w:rFonts w:eastAsiaTheme="minorEastAsia"/>
          <w:rPrChange w:id="6151" w:author="Microsoft Office User" w:date="2025-01-28T16:29:00Z">
            <w:rPr>
              <w:rFonts w:eastAsiaTheme="minorEastAsia"/>
              <w:lang w:val="fr-SN"/>
            </w:rPr>
          </w:rPrChange>
        </w:rPr>
      </w:pPr>
      <m:oMathPara>
        <m:oMath>
          <m:r>
            <w:rPr>
              <w:rFonts w:ascii="Cambria Math" w:hAnsi="Cambria Math"/>
              <w:rPrChange w:id="6152" w:author="Microsoft Office User" w:date="2025-01-28T16:29:00Z">
                <w:rPr>
                  <w:rFonts w:ascii="Cambria Math" w:hAnsi="Cambria Math"/>
                  <w:lang w:val="fr-SN"/>
                </w:rPr>
              </w:rPrChange>
            </w:rPr>
            <m:t>GI</m:t>
          </m:r>
          <m:d>
            <m:dPr>
              <m:ctrlPr>
                <w:rPr>
                  <w:rFonts w:ascii="Cambria Math" w:hAnsi="Cambria Math"/>
                  <w:i/>
                  <w:rPrChange w:id="6153" w:author="Microsoft Office User" w:date="2025-01-28T16:29:00Z">
                    <w:rPr>
                      <w:rFonts w:ascii="Cambria Math" w:hAnsi="Cambria Math"/>
                      <w:i/>
                      <w:lang w:val="fr-SN"/>
                    </w:rPr>
                  </w:rPrChange>
                </w:rPr>
              </m:ctrlPr>
            </m:dPr>
            <m:e>
              <m:r>
                <w:rPr>
                  <w:rFonts w:ascii="Cambria Math" w:hAnsi="Cambria Math"/>
                  <w:rPrChange w:id="6154" w:author="Microsoft Office User" w:date="2025-01-28T16:29:00Z">
                    <w:rPr>
                      <w:rFonts w:ascii="Cambria Math" w:hAnsi="Cambria Math"/>
                      <w:lang w:val="fr-SN"/>
                    </w:rPr>
                  </w:rPrChange>
                </w:rPr>
                <m:t>S, Teint</m:t>
              </m:r>
            </m:e>
          </m:d>
          <m:r>
            <w:rPr>
              <w:rFonts w:ascii="Cambria Math" w:hAnsi="Cambria Math"/>
              <w:rPrChange w:id="6155" w:author="Microsoft Office User" w:date="2025-01-28T16:29:00Z">
                <w:rPr>
                  <w:rFonts w:ascii="Cambria Math" w:hAnsi="Cambria Math"/>
                  <w:lang w:val="fr-SN"/>
                </w:rPr>
              </w:rPrChange>
            </w:rPr>
            <m:t>=</m:t>
          </m:r>
          <m:r>
            <w:rPr>
              <w:rFonts w:ascii="Cambria Math" w:eastAsiaTheme="minorEastAsia" w:hAnsi="Cambria Math"/>
              <w:rPrChange w:id="6156" w:author="Microsoft Office User" w:date="2025-01-28T16:29:00Z">
                <w:rPr>
                  <w:rFonts w:ascii="Cambria Math" w:eastAsiaTheme="minorEastAsia" w:hAnsi="Cambria Math"/>
                  <w:lang w:val="fr-SN"/>
                </w:rPr>
              </w:rPrChange>
            </w:rPr>
            <m:t>0.006</m:t>
          </m:r>
        </m:oMath>
      </m:oMathPara>
    </w:p>
    <w:p w14:paraId="2A1B0EC0" w14:textId="77777777" w:rsidR="009E6012" w:rsidRPr="0057718E" w:rsidRDefault="009E6012" w:rsidP="009E6012">
      <w:pPr>
        <w:rPr>
          <w:rFonts w:eastAsiaTheme="minorEastAsia"/>
          <w:rPrChange w:id="6157" w:author="Microsoft Office User" w:date="2025-01-28T16:29:00Z">
            <w:rPr>
              <w:rFonts w:eastAsiaTheme="minorEastAsia"/>
              <w:lang w:val="fr-SN"/>
            </w:rPr>
          </w:rPrChange>
        </w:rPr>
      </w:pPr>
      <m:oMathPara>
        <m:oMath>
          <m:r>
            <w:rPr>
              <w:rFonts w:ascii="Cambria Math" w:hAnsi="Cambria Math"/>
              <w:rPrChange w:id="6158" w:author="Microsoft Office User" w:date="2025-01-28T16:29:00Z">
                <w:rPr>
                  <w:rFonts w:ascii="Cambria Math" w:hAnsi="Cambria Math"/>
                  <w:lang w:val="fr-SN"/>
                </w:rPr>
              </w:rPrChange>
            </w:rPr>
            <m:t>GI</m:t>
          </m:r>
          <m:d>
            <m:dPr>
              <m:ctrlPr>
                <w:rPr>
                  <w:rFonts w:ascii="Cambria Math" w:hAnsi="Cambria Math"/>
                  <w:i/>
                  <w:rPrChange w:id="6159" w:author="Microsoft Office User" w:date="2025-01-28T16:29:00Z">
                    <w:rPr>
                      <w:rFonts w:ascii="Cambria Math" w:hAnsi="Cambria Math"/>
                      <w:i/>
                      <w:lang w:val="fr-SN"/>
                    </w:rPr>
                  </w:rPrChange>
                </w:rPr>
              </m:ctrlPr>
            </m:dPr>
            <m:e>
              <m:r>
                <w:rPr>
                  <w:rFonts w:ascii="Cambria Math" w:hAnsi="Cambria Math"/>
                  <w:rPrChange w:id="6160" w:author="Microsoft Office User" w:date="2025-01-28T16:29:00Z">
                    <w:rPr>
                      <w:rFonts w:ascii="Cambria Math" w:hAnsi="Cambria Math"/>
                      <w:lang w:val="fr-SN"/>
                    </w:rPr>
                  </w:rPrChange>
                </w:rPr>
                <m:t>S, Taille</m:t>
              </m:r>
            </m:e>
          </m:d>
          <m:r>
            <w:rPr>
              <w:rFonts w:ascii="Cambria Math" w:hAnsi="Cambria Math"/>
              <w:rPrChange w:id="6161" w:author="Microsoft Office User" w:date="2025-01-28T16:29:00Z">
                <w:rPr>
                  <w:rFonts w:ascii="Cambria Math" w:hAnsi="Cambria Math"/>
                  <w:lang w:val="fr-SN"/>
                </w:rPr>
              </w:rPrChange>
            </w:rPr>
            <m:t>=</m:t>
          </m:r>
          <m:r>
            <w:rPr>
              <w:rFonts w:ascii="Cambria Math" w:eastAsiaTheme="minorEastAsia" w:hAnsi="Cambria Math"/>
              <w:rPrChange w:id="6162" w:author="Microsoft Office User" w:date="2025-01-28T16:29:00Z">
                <w:rPr>
                  <w:rFonts w:ascii="Cambria Math" w:eastAsiaTheme="minorEastAsia" w:hAnsi="Cambria Math"/>
                  <w:lang w:val="fr-SN"/>
                </w:rPr>
              </w:rPrChange>
            </w:rPr>
            <m:t>0.249</m:t>
          </m:r>
        </m:oMath>
      </m:oMathPara>
    </w:p>
    <w:p w14:paraId="6B11A03B" w14:textId="77777777" w:rsidR="009E6012" w:rsidRPr="0057718E" w:rsidRDefault="009E6012" w:rsidP="009E6012">
      <w:pPr>
        <w:jc w:val="center"/>
        <w:rPr>
          <w:rPrChange w:id="6163" w:author="Microsoft Office User" w:date="2025-01-28T16:29:00Z">
            <w:rPr>
              <w:lang w:val="fr-SN"/>
            </w:rPr>
          </w:rPrChange>
        </w:rPr>
      </w:pPr>
      <w:r w:rsidRPr="0057718E">
        <w:rPr>
          <w:rFonts w:eastAsiaTheme="minorEastAsia"/>
          <w:rPrChange w:id="6164" w:author="Microsoft Office User" w:date="2025-01-28T16:29:00Z">
            <w:rPr>
              <w:rFonts w:eastAsiaTheme="minorEastAsia"/>
              <w:noProof/>
              <w:lang w:val="fr-SN"/>
            </w:rPr>
          </w:rPrChange>
        </w:rPr>
        <w:drawing>
          <wp:inline distT="0" distB="0" distL="0" distR="0" wp14:anchorId="3019E7C3" wp14:editId="10E250B6">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1E3CF863" w14:textId="77777777" w:rsidR="009E6012" w:rsidRPr="0057718E" w:rsidRDefault="009E6012" w:rsidP="009E6012">
      <w:pPr>
        <w:rPr>
          <w:rPrChange w:id="6165" w:author="Microsoft Office User" w:date="2025-01-28T16:29:00Z">
            <w:rPr>
              <w:lang w:val="fr-SN"/>
            </w:rPr>
          </w:rPrChange>
        </w:rPr>
      </w:pPr>
      <w:r w:rsidRPr="0057718E">
        <w:rPr>
          <w:rPrChange w:id="6166" w:author="Microsoft Office User" w:date="2025-01-28T16:29:00Z">
            <w:rPr>
              <w:lang w:val="fr-SN"/>
            </w:rPr>
          </w:rPrChange>
        </w:rPr>
        <w:tab/>
      </w:r>
      <w:proofErr w:type="spellStart"/>
      <w:r w:rsidRPr="0057718E">
        <w:rPr>
          <w:rPrChange w:id="6167" w:author="Microsoft Office User" w:date="2025-01-28T16:29:00Z">
            <w:rPr>
              <w:lang w:val="fr-SN"/>
            </w:rPr>
          </w:rPrChange>
        </w:rPr>
        <w:t>Naive</w:t>
      </w:r>
      <w:proofErr w:type="spellEnd"/>
      <w:r w:rsidRPr="0057718E">
        <w:rPr>
          <w:rPrChange w:id="6168" w:author="Microsoft Office User" w:date="2025-01-28T16:29:00Z">
            <w:rPr>
              <w:lang w:val="fr-SN"/>
            </w:rPr>
          </w:rPrChange>
        </w:rPr>
        <w:t xml:space="preserve"> Bayes</w:t>
      </w:r>
    </w:p>
    <w:tbl>
      <w:tblPr>
        <w:tblStyle w:val="TableauListe6Couleur"/>
        <w:tblW w:w="0" w:type="auto"/>
        <w:tblLook w:val="04A0" w:firstRow="1" w:lastRow="0" w:firstColumn="1" w:lastColumn="0" w:noHBand="0" w:noVBand="1"/>
      </w:tblPr>
      <w:tblGrid>
        <w:gridCol w:w="1870"/>
        <w:gridCol w:w="1870"/>
        <w:gridCol w:w="1870"/>
        <w:gridCol w:w="1870"/>
        <w:gridCol w:w="1870"/>
      </w:tblGrid>
      <w:tr w:rsidR="009E6012" w:rsidRPr="0057718E" w14:paraId="4BE06B9D"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411B8AC" w14:textId="77777777" w:rsidR="009E6012" w:rsidRPr="0057718E" w:rsidRDefault="009E6012" w:rsidP="00EB1E5A">
            <w:pPr>
              <w:rPr>
                <w:rPrChange w:id="6169" w:author="Microsoft Office User" w:date="2025-01-28T16:29:00Z">
                  <w:rPr>
                    <w:lang w:val="fr-SN"/>
                  </w:rPr>
                </w:rPrChange>
              </w:rPr>
            </w:pPr>
            <w:r w:rsidRPr="0057718E">
              <w:rPr>
                <w:rPrChange w:id="6170" w:author="Microsoft Office User" w:date="2025-01-28T16:29:00Z">
                  <w:rPr>
                    <w:lang w:val="fr-SN"/>
                  </w:rPr>
                </w:rPrChange>
              </w:rPr>
              <w:t>Numéro</w:t>
            </w:r>
          </w:p>
        </w:tc>
        <w:tc>
          <w:tcPr>
            <w:tcW w:w="1870" w:type="dxa"/>
          </w:tcPr>
          <w:p w14:paraId="56E655A1"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171" w:author="Microsoft Office User" w:date="2025-01-28T16:29:00Z">
                  <w:rPr>
                    <w:lang w:val="fr-SN"/>
                  </w:rPr>
                </w:rPrChange>
              </w:rPr>
            </w:pPr>
            <w:r w:rsidRPr="0057718E">
              <w:rPr>
                <w:rPrChange w:id="6172" w:author="Microsoft Office User" w:date="2025-01-28T16:29:00Z">
                  <w:rPr>
                    <w:lang w:val="fr-SN"/>
                  </w:rPr>
                </w:rPrChange>
              </w:rPr>
              <w:t>Plat</w:t>
            </w:r>
          </w:p>
        </w:tc>
        <w:tc>
          <w:tcPr>
            <w:tcW w:w="1870" w:type="dxa"/>
          </w:tcPr>
          <w:p w14:paraId="5D6FF5B3"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173" w:author="Microsoft Office User" w:date="2025-01-28T16:29:00Z">
                  <w:rPr>
                    <w:lang w:val="fr-SN"/>
                  </w:rPr>
                </w:rPrChange>
              </w:rPr>
            </w:pPr>
            <w:r w:rsidRPr="0057718E">
              <w:rPr>
                <w:rPrChange w:id="6174" w:author="Microsoft Office User" w:date="2025-01-28T16:29:00Z">
                  <w:rPr>
                    <w:lang w:val="fr-SN"/>
                  </w:rPr>
                </w:rPrChange>
              </w:rPr>
              <w:t>Teint</w:t>
            </w:r>
          </w:p>
        </w:tc>
        <w:tc>
          <w:tcPr>
            <w:tcW w:w="1870" w:type="dxa"/>
          </w:tcPr>
          <w:p w14:paraId="2B31C9AB"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175" w:author="Microsoft Office User" w:date="2025-01-28T16:29:00Z">
                  <w:rPr>
                    <w:lang w:val="fr-SN"/>
                  </w:rPr>
                </w:rPrChange>
              </w:rPr>
            </w:pPr>
            <w:r w:rsidRPr="0057718E">
              <w:rPr>
                <w:rPrChange w:id="6176" w:author="Microsoft Office User" w:date="2025-01-28T16:29:00Z">
                  <w:rPr>
                    <w:lang w:val="fr-SN"/>
                  </w:rPr>
                </w:rPrChange>
              </w:rPr>
              <w:t>Taille</w:t>
            </w:r>
          </w:p>
        </w:tc>
        <w:tc>
          <w:tcPr>
            <w:tcW w:w="1870" w:type="dxa"/>
          </w:tcPr>
          <w:p w14:paraId="30125F57"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177" w:author="Microsoft Office User" w:date="2025-01-28T16:29:00Z">
                  <w:rPr>
                    <w:lang w:val="fr-SN"/>
                  </w:rPr>
                </w:rPrChange>
              </w:rPr>
            </w:pPr>
            <w:r w:rsidRPr="0057718E">
              <w:rPr>
                <w:rPrChange w:id="6178" w:author="Microsoft Office User" w:date="2025-01-28T16:29:00Z">
                  <w:rPr>
                    <w:lang w:val="fr-SN"/>
                  </w:rPr>
                </w:rPrChange>
              </w:rPr>
              <w:t>Si sénégalais</w:t>
            </w:r>
          </w:p>
        </w:tc>
      </w:tr>
      <w:tr w:rsidR="009E6012" w:rsidRPr="0057718E" w14:paraId="1AAA7E56"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B8D4C29" w14:textId="77777777" w:rsidR="009E6012" w:rsidRPr="0057718E" w:rsidRDefault="009E6012" w:rsidP="00EB1E5A">
            <w:pPr>
              <w:rPr>
                <w:rPrChange w:id="6179" w:author="Microsoft Office User" w:date="2025-01-28T16:29:00Z">
                  <w:rPr>
                    <w:lang w:val="fr-SN"/>
                  </w:rPr>
                </w:rPrChange>
              </w:rPr>
            </w:pPr>
            <w:r w:rsidRPr="0057718E">
              <w:rPr>
                <w:rPrChange w:id="6180" w:author="Microsoft Office User" w:date="2025-01-28T16:29:00Z">
                  <w:rPr>
                    <w:lang w:val="fr-SN"/>
                  </w:rPr>
                </w:rPrChange>
              </w:rPr>
              <w:t>1</w:t>
            </w:r>
          </w:p>
        </w:tc>
        <w:tc>
          <w:tcPr>
            <w:tcW w:w="1870" w:type="dxa"/>
          </w:tcPr>
          <w:p w14:paraId="76AFB0D6"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181" w:author="Microsoft Office User" w:date="2025-01-28T16:29:00Z">
                  <w:rPr>
                    <w:lang w:val="fr-SN"/>
                  </w:rPr>
                </w:rPrChange>
              </w:rPr>
            </w:pPr>
            <w:r w:rsidRPr="0057718E">
              <w:rPr>
                <w:rPrChange w:id="6182" w:author="Microsoft Office User" w:date="2025-01-28T16:29:00Z">
                  <w:rPr>
                    <w:lang w:val="fr-SN"/>
                  </w:rPr>
                </w:rPrChange>
              </w:rPr>
              <w:t>Riz</w:t>
            </w:r>
          </w:p>
        </w:tc>
        <w:tc>
          <w:tcPr>
            <w:tcW w:w="1870" w:type="dxa"/>
          </w:tcPr>
          <w:p w14:paraId="4D1FE9F8"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183" w:author="Microsoft Office User" w:date="2025-01-28T16:29:00Z">
                  <w:rPr>
                    <w:lang w:val="fr-SN"/>
                  </w:rPr>
                </w:rPrChange>
              </w:rPr>
            </w:pPr>
            <w:r w:rsidRPr="0057718E">
              <w:rPr>
                <w:rPrChange w:id="6184" w:author="Microsoft Office User" w:date="2025-01-28T16:29:00Z">
                  <w:rPr>
                    <w:lang w:val="fr-SN"/>
                  </w:rPr>
                </w:rPrChange>
              </w:rPr>
              <w:t>Sombre</w:t>
            </w:r>
          </w:p>
        </w:tc>
        <w:tc>
          <w:tcPr>
            <w:tcW w:w="1870" w:type="dxa"/>
          </w:tcPr>
          <w:p w14:paraId="5C5F9C0B"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185" w:author="Microsoft Office User" w:date="2025-01-28T16:29:00Z">
                  <w:rPr>
                    <w:lang w:val="fr-SN"/>
                  </w:rPr>
                </w:rPrChange>
              </w:rPr>
            </w:pPr>
            <w:r w:rsidRPr="0057718E">
              <w:rPr>
                <w:rPrChange w:id="6186" w:author="Microsoft Office User" w:date="2025-01-28T16:29:00Z">
                  <w:rPr>
                    <w:lang w:val="fr-SN"/>
                  </w:rPr>
                </w:rPrChange>
              </w:rPr>
              <w:t>Grande</w:t>
            </w:r>
          </w:p>
        </w:tc>
        <w:tc>
          <w:tcPr>
            <w:tcW w:w="1870" w:type="dxa"/>
          </w:tcPr>
          <w:p w14:paraId="5AF240BD"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187" w:author="Microsoft Office User" w:date="2025-01-28T16:29:00Z">
                  <w:rPr>
                    <w:lang w:val="fr-SN"/>
                  </w:rPr>
                </w:rPrChange>
              </w:rPr>
            </w:pPr>
            <w:r w:rsidRPr="0057718E">
              <w:rPr>
                <w:rPrChange w:id="6188" w:author="Microsoft Office User" w:date="2025-01-28T16:29:00Z">
                  <w:rPr>
                    <w:lang w:val="fr-SN"/>
                  </w:rPr>
                </w:rPrChange>
              </w:rPr>
              <w:t>Oui</w:t>
            </w:r>
          </w:p>
        </w:tc>
      </w:tr>
      <w:tr w:rsidR="009E6012" w:rsidRPr="0057718E" w14:paraId="0A6D2575"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9BD5D65" w14:textId="77777777" w:rsidR="009E6012" w:rsidRPr="0057718E" w:rsidRDefault="009E6012" w:rsidP="00EB1E5A">
            <w:pPr>
              <w:rPr>
                <w:rPrChange w:id="6189" w:author="Microsoft Office User" w:date="2025-01-28T16:29:00Z">
                  <w:rPr>
                    <w:lang w:val="fr-SN"/>
                  </w:rPr>
                </w:rPrChange>
              </w:rPr>
            </w:pPr>
            <w:r w:rsidRPr="0057718E">
              <w:rPr>
                <w:rPrChange w:id="6190" w:author="Microsoft Office User" w:date="2025-01-28T16:29:00Z">
                  <w:rPr>
                    <w:lang w:val="fr-SN"/>
                  </w:rPr>
                </w:rPrChange>
              </w:rPr>
              <w:t>2</w:t>
            </w:r>
          </w:p>
        </w:tc>
        <w:tc>
          <w:tcPr>
            <w:tcW w:w="1870" w:type="dxa"/>
          </w:tcPr>
          <w:p w14:paraId="10B4AF5B"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191" w:author="Microsoft Office User" w:date="2025-01-28T16:29:00Z">
                  <w:rPr>
                    <w:lang w:val="fr-SN"/>
                  </w:rPr>
                </w:rPrChange>
              </w:rPr>
            </w:pPr>
            <w:r w:rsidRPr="0057718E">
              <w:rPr>
                <w:rPrChange w:id="6192" w:author="Microsoft Office User" w:date="2025-01-28T16:29:00Z">
                  <w:rPr>
                    <w:lang w:val="fr-SN"/>
                  </w:rPr>
                </w:rPrChange>
              </w:rPr>
              <w:t>Attiéké</w:t>
            </w:r>
          </w:p>
        </w:tc>
        <w:tc>
          <w:tcPr>
            <w:tcW w:w="1870" w:type="dxa"/>
          </w:tcPr>
          <w:p w14:paraId="7EB7EA5B"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193" w:author="Microsoft Office User" w:date="2025-01-28T16:29:00Z">
                  <w:rPr>
                    <w:lang w:val="fr-SN"/>
                  </w:rPr>
                </w:rPrChange>
              </w:rPr>
            </w:pPr>
            <w:r w:rsidRPr="0057718E">
              <w:rPr>
                <w:rPrChange w:id="6194" w:author="Microsoft Office User" w:date="2025-01-28T16:29:00Z">
                  <w:rPr>
                    <w:lang w:val="fr-SN"/>
                  </w:rPr>
                </w:rPrChange>
              </w:rPr>
              <w:t>Claire</w:t>
            </w:r>
          </w:p>
        </w:tc>
        <w:tc>
          <w:tcPr>
            <w:tcW w:w="1870" w:type="dxa"/>
          </w:tcPr>
          <w:p w14:paraId="70A69D04"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195" w:author="Microsoft Office User" w:date="2025-01-28T16:29:00Z">
                  <w:rPr>
                    <w:lang w:val="fr-SN"/>
                  </w:rPr>
                </w:rPrChange>
              </w:rPr>
            </w:pPr>
            <w:r w:rsidRPr="0057718E">
              <w:rPr>
                <w:rPrChange w:id="6196" w:author="Microsoft Office User" w:date="2025-01-28T16:29:00Z">
                  <w:rPr>
                    <w:lang w:val="fr-SN"/>
                  </w:rPr>
                </w:rPrChange>
              </w:rPr>
              <w:t>Petite</w:t>
            </w:r>
          </w:p>
        </w:tc>
        <w:tc>
          <w:tcPr>
            <w:tcW w:w="1870" w:type="dxa"/>
          </w:tcPr>
          <w:p w14:paraId="42E29B50"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197" w:author="Microsoft Office User" w:date="2025-01-28T16:29:00Z">
                  <w:rPr>
                    <w:lang w:val="fr-SN"/>
                  </w:rPr>
                </w:rPrChange>
              </w:rPr>
            </w:pPr>
            <w:r w:rsidRPr="0057718E">
              <w:rPr>
                <w:rPrChange w:id="6198" w:author="Microsoft Office User" w:date="2025-01-28T16:29:00Z">
                  <w:rPr>
                    <w:lang w:val="fr-SN"/>
                  </w:rPr>
                </w:rPrChange>
              </w:rPr>
              <w:t>Non</w:t>
            </w:r>
          </w:p>
        </w:tc>
      </w:tr>
      <w:tr w:rsidR="009E6012" w:rsidRPr="0057718E" w14:paraId="41CDEAE1"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842A15E" w14:textId="77777777" w:rsidR="009E6012" w:rsidRPr="0057718E" w:rsidRDefault="009E6012" w:rsidP="00EB1E5A">
            <w:pPr>
              <w:rPr>
                <w:rPrChange w:id="6199" w:author="Microsoft Office User" w:date="2025-01-28T16:29:00Z">
                  <w:rPr>
                    <w:lang w:val="fr-SN"/>
                  </w:rPr>
                </w:rPrChange>
              </w:rPr>
            </w:pPr>
            <w:r w:rsidRPr="0057718E">
              <w:rPr>
                <w:rPrChange w:id="6200" w:author="Microsoft Office User" w:date="2025-01-28T16:29:00Z">
                  <w:rPr>
                    <w:lang w:val="fr-SN"/>
                  </w:rPr>
                </w:rPrChange>
              </w:rPr>
              <w:t>3</w:t>
            </w:r>
          </w:p>
        </w:tc>
        <w:tc>
          <w:tcPr>
            <w:tcW w:w="1870" w:type="dxa"/>
          </w:tcPr>
          <w:p w14:paraId="4F355EE6"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01" w:author="Microsoft Office User" w:date="2025-01-28T16:29:00Z">
                  <w:rPr>
                    <w:lang w:val="fr-SN"/>
                  </w:rPr>
                </w:rPrChange>
              </w:rPr>
            </w:pPr>
            <w:r w:rsidRPr="0057718E">
              <w:rPr>
                <w:rPrChange w:id="6202" w:author="Microsoft Office User" w:date="2025-01-28T16:29:00Z">
                  <w:rPr>
                    <w:lang w:val="fr-SN"/>
                  </w:rPr>
                </w:rPrChange>
              </w:rPr>
              <w:t>Mafé</w:t>
            </w:r>
          </w:p>
        </w:tc>
        <w:tc>
          <w:tcPr>
            <w:tcW w:w="1870" w:type="dxa"/>
          </w:tcPr>
          <w:p w14:paraId="4D868FE5"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03" w:author="Microsoft Office User" w:date="2025-01-28T16:29:00Z">
                  <w:rPr>
                    <w:lang w:val="fr-SN"/>
                  </w:rPr>
                </w:rPrChange>
              </w:rPr>
            </w:pPr>
            <w:r w:rsidRPr="0057718E">
              <w:rPr>
                <w:rPrChange w:id="6204" w:author="Microsoft Office User" w:date="2025-01-28T16:29:00Z">
                  <w:rPr>
                    <w:lang w:val="fr-SN"/>
                  </w:rPr>
                </w:rPrChange>
              </w:rPr>
              <w:t>Sombre</w:t>
            </w:r>
          </w:p>
        </w:tc>
        <w:tc>
          <w:tcPr>
            <w:tcW w:w="1870" w:type="dxa"/>
          </w:tcPr>
          <w:p w14:paraId="3E4B2513"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05" w:author="Microsoft Office User" w:date="2025-01-28T16:29:00Z">
                  <w:rPr>
                    <w:lang w:val="fr-SN"/>
                  </w:rPr>
                </w:rPrChange>
              </w:rPr>
            </w:pPr>
            <w:r w:rsidRPr="0057718E">
              <w:rPr>
                <w:rPrChange w:id="6206" w:author="Microsoft Office User" w:date="2025-01-28T16:29:00Z">
                  <w:rPr>
                    <w:lang w:val="fr-SN"/>
                  </w:rPr>
                </w:rPrChange>
              </w:rPr>
              <w:t>Grande</w:t>
            </w:r>
          </w:p>
        </w:tc>
        <w:tc>
          <w:tcPr>
            <w:tcW w:w="1870" w:type="dxa"/>
          </w:tcPr>
          <w:p w14:paraId="63DA1E6B"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07" w:author="Microsoft Office User" w:date="2025-01-28T16:29:00Z">
                  <w:rPr>
                    <w:lang w:val="fr-SN"/>
                  </w:rPr>
                </w:rPrChange>
              </w:rPr>
            </w:pPr>
            <w:r w:rsidRPr="0057718E">
              <w:rPr>
                <w:rPrChange w:id="6208" w:author="Microsoft Office User" w:date="2025-01-28T16:29:00Z">
                  <w:rPr>
                    <w:lang w:val="fr-SN"/>
                  </w:rPr>
                </w:rPrChange>
              </w:rPr>
              <w:t>Non</w:t>
            </w:r>
          </w:p>
        </w:tc>
      </w:tr>
      <w:tr w:rsidR="009E6012" w:rsidRPr="0057718E" w14:paraId="5783C89A"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3B884D2" w14:textId="77777777" w:rsidR="009E6012" w:rsidRPr="0057718E" w:rsidRDefault="009E6012" w:rsidP="00EB1E5A">
            <w:pPr>
              <w:rPr>
                <w:rPrChange w:id="6209" w:author="Microsoft Office User" w:date="2025-01-28T16:29:00Z">
                  <w:rPr>
                    <w:lang w:val="fr-SN"/>
                  </w:rPr>
                </w:rPrChange>
              </w:rPr>
            </w:pPr>
            <w:r w:rsidRPr="0057718E">
              <w:rPr>
                <w:rPrChange w:id="6210" w:author="Microsoft Office User" w:date="2025-01-28T16:29:00Z">
                  <w:rPr>
                    <w:lang w:val="fr-SN"/>
                  </w:rPr>
                </w:rPrChange>
              </w:rPr>
              <w:t>4</w:t>
            </w:r>
          </w:p>
        </w:tc>
        <w:tc>
          <w:tcPr>
            <w:tcW w:w="1870" w:type="dxa"/>
          </w:tcPr>
          <w:p w14:paraId="28CC1FEB"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211" w:author="Microsoft Office User" w:date="2025-01-28T16:29:00Z">
                  <w:rPr>
                    <w:lang w:val="fr-SN"/>
                  </w:rPr>
                </w:rPrChange>
              </w:rPr>
            </w:pPr>
            <w:r w:rsidRPr="0057718E">
              <w:rPr>
                <w:rPrChange w:id="6212" w:author="Microsoft Office User" w:date="2025-01-28T16:29:00Z">
                  <w:rPr>
                    <w:lang w:val="fr-SN"/>
                  </w:rPr>
                </w:rPrChange>
              </w:rPr>
              <w:t>Riz</w:t>
            </w:r>
          </w:p>
        </w:tc>
        <w:tc>
          <w:tcPr>
            <w:tcW w:w="1870" w:type="dxa"/>
          </w:tcPr>
          <w:p w14:paraId="39F1339E"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213" w:author="Microsoft Office User" w:date="2025-01-28T16:29:00Z">
                  <w:rPr>
                    <w:lang w:val="fr-SN"/>
                  </w:rPr>
                </w:rPrChange>
              </w:rPr>
            </w:pPr>
            <w:r w:rsidRPr="0057718E">
              <w:rPr>
                <w:rPrChange w:id="6214" w:author="Microsoft Office User" w:date="2025-01-28T16:29:00Z">
                  <w:rPr>
                    <w:lang w:val="fr-SN"/>
                  </w:rPr>
                </w:rPrChange>
              </w:rPr>
              <w:t>Sombre</w:t>
            </w:r>
          </w:p>
        </w:tc>
        <w:tc>
          <w:tcPr>
            <w:tcW w:w="1870" w:type="dxa"/>
          </w:tcPr>
          <w:p w14:paraId="7556058B"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215" w:author="Microsoft Office User" w:date="2025-01-28T16:29:00Z">
                  <w:rPr>
                    <w:lang w:val="fr-SN"/>
                  </w:rPr>
                </w:rPrChange>
              </w:rPr>
            </w:pPr>
            <w:r w:rsidRPr="0057718E">
              <w:rPr>
                <w:rPrChange w:id="6216" w:author="Microsoft Office User" w:date="2025-01-28T16:29:00Z">
                  <w:rPr>
                    <w:lang w:val="fr-SN"/>
                  </w:rPr>
                </w:rPrChange>
              </w:rPr>
              <w:t>Grande</w:t>
            </w:r>
          </w:p>
        </w:tc>
        <w:tc>
          <w:tcPr>
            <w:tcW w:w="1870" w:type="dxa"/>
          </w:tcPr>
          <w:p w14:paraId="001F9AD7"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217" w:author="Microsoft Office User" w:date="2025-01-28T16:29:00Z">
                  <w:rPr>
                    <w:lang w:val="fr-SN"/>
                  </w:rPr>
                </w:rPrChange>
              </w:rPr>
            </w:pPr>
            <w:r w:rsidRPr="0057718E">
              <w:rPr>
                <w:rPrChange w:id="6218" w:author="Microsoft Office User" w:date="2025-01-28T16:29:00Z">
                  <w:rPr>
                    <w:lang w:val="fr-SN"/>
                  </w:rPr>
                </w:rPrChange>
              </w:rPr>
              <w:t>Oui</w:t>
            </w:r>
          </w:p>
        </w:tc>
      </w:tr>
      <w:tr w:rsidR="009E6012" w:rsidRPr="0057718E" w14:paraId="1361679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5B39303" w14:textId="77777777" w:rsidR="009E6012" w:rsidRPr="0057718E" w:rsidRDefault="009E6012" w:rsidP="00EB1E5A">
            <w:pPr>
              <w:rPr>
                <w:rPrChange w:id="6219" w:author="Microsoft Office User" w:date="2025-01-28T16:29:00Z">
                  <w:rPr>
                    <w:lang w:val="fr-SN"/>
                  </w:rPr>
                </w:rPrChange>
              </w:rPr>
            </w:pPr>
            <w:r w:rsidRPr="0057718E">
              <w:rPr>
                <w:rPrChange w:id="6220" w:author="Microsoft Office User" w:date="2025-01-28T16:29:00Z">
                  <w:rPr>
                    <w:lang w:val="fr-SN"/>
                  </w:rPr>
                </w:rPrChange>
              </w:rPr>
              <w:t>5</w:t>
            </w:r>
          </w:p>
        </w:tc>
        <w:tc>
          <w:tcPr>
            <w:tcW w:w="1870" w:type="dxa"/>
          </w:tcPr>
          <w:p w14:paraId="051BC4DE"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21" w:author="Microsoft Office User" w:date="2025-01-28T16:29:00Z">
                  <w:rPr>
                    <w:lang w:val="fr-SN"/>
                  </w:rPr>
                </w:rPrChange>
              </w:rPr>
            </w:pPr>
            <w:r w:rsidRPr="0057718E">
              <w:rPr>
                <w:rPrChange w:id="6222" w:author="Microsoft Office User" w:date="2025-01-28T16:29:00Z">
                  <w:rPr>
                    <w:lang w:val="fr-SN"/>
                  </w:rPr>
                </w:rPrChange>
              </w:rPr>
              <w:t>Attiéké</w:t>
            </w:r>
          </w:p>
        </w:tc>
        <w:tc>
          <w:tcPr>
            <w:tcW w:w="1870" w:type="dxa"/>
          </w:tcPr>
          <w:p w14:paraId="155C25FC"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23" w:author="Microsoft Office User" w:date="2025-01-28T16:29:00Z">
                  <w:rPr>
                    <w:lang w:val="fr-SN"/>
                  </w:rPr>
                </w:rPrChange>
              </w:rPr>
            </w:pPr>
            <w:r w:rsidRPr="0057718E">
              <w:rPr>
                <w:rPrChange w:id="6224" w:author="Microsoft Office User" w:date="2025-01-28T16:29:00Z">
                  <w:rPr>
                    <w:lang w:val="fr-SN"/>
                  </w:rPr>
                </w:rPrChange>
              </w:rPr>
              <w:t>Sombre</w:t>
            </w:r>
          </w:p>
        </w:tc>
        <w:tc>
          <w:tcPr>
            <w:tcW w:w="1870" w:type="dxa"/>
          </w:tcPr>
          <w:p w14:paraId="0B29E3E8"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25" w:author="Microsoft Office User" w:date="2025-01-28T16:29:00Z">
                  <w:rPr>
                    <w:lang w:val="fr-SN"/>
                  </w:rPr>
                </w:rPrChange>
              </w:rPr>
            </w:pPr>
            <w:r w:rsidRPr="0057718E">
              <w:rPr>
                <w:rPrChange w:id="6226" w:author="Microsoft Office User" w:date="2025-01-28T16:29:00Z">
                  <w:rPr>
                    <w:lang w:val="fr-SN"/>
                  </w:rPr>
                </w:rPrChange>
              </w:rPr>
              <w:t>Petite</w:t>
            </w:r>
          </w:p>
        </w:tc>
        <w:tc>
          <w:tcPr>
            <w:tcW w:w="1870" w:type="dxa"/>
          </w:tcPr>
          <w:p w14:paraId="6118E6F6"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27" w:author="Microsoft Office User" w:date="2025-01-28T16:29:00Z">
                  <w:rPr>
                    <w:lang w:val="fr-SN"/>
                  </w:rPr>
                </w:rPrChange>
              </w:rPr>
            </w:pPr>
            <w:r w:rsidRPr="0057718E">
              <w:rPr>
                <w:rPrChange w:id="6228" w:author="Microsoft Office User" w:date="2025-01-28T16:29:00Z">
                  <w:rPr>
                    <w:lang w:val="fr-SN"/>
                  </w:rPr>
                </w:rPrChange>
              </w:rPr>
              <w:t>Non</w:t>
            </w:r>
          </w:p>
        </w:tc>
      </w:tr>
      <w:tr w:rsidR="009E6012" w:rsidRPr="0057718E" w14:paraId="774B6150"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AD03891" w14:textId="77777777" w:rsidR="009E6012" w:rsidRPr="0057718E" w:rsidRDefault="009E6012" w:rsidP="00EB1E5A">
            <w:pPr>
              <w:rPr>
                <w:rPrChange w:id="6229" w:author="Microsoft Office User" w:date="2025-01-28T16:29:00Z">
                  <w:rPr>
                    <w:lang w:val="fr-SN"/>
                  </w:rPr>
                </w:rPrChange>
              </w:rPr>
            </w:pPr>
            <w:r w:rsidRPr="0057718E">
              <w:rPr>
                <w:rPrChange w:id="6230" w:author="Microsoft Office User" w:date="2025-01-28T16:29:00Z">
                  <w:rPr>
                    <w:lang w:val="fr-SN"/>
                  </w:rPr>
                </w:rPrChange>
              </w:rPr>
              <w:t>6</w:t>
            </w:r>
          </w:p>
        </w:tc>
        <w:tc>
          <w:tcPr>
            <w:tcW w:w="1870" w:type="dxa"/>
          </w:tcPr>
          <w:p w14:paraId="4116E04D"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231" w:author="Microsoft Office User" w:date="2025-01-28T16:29:00Z">
                  <w:rPr>
                    <w:lang w:val="fr-SN"/>
                  </w:rPr>
                </w:rPrChange>
              </w:rPr>
            </w:pPr>
            <w:r w:rsidRPr="0057718E">
              <w:rPr>
                <w:rPrChange w:id="6232" w:author="Microsoft Office User" w:date="2025-01-28T16:29:00Z">
                  <w:rPr>
                    <w:lang w:val="fr-SN"/>
                  </w:rPr>
                </w:rPrChange>
              </w:rPr>
              <w:t>Mafé</w:t>
            </w:r>
          </w:p>
        </w:tc>
        <w:tc>
          <w:tcPr>
            <w:tcW w:w="1870" w:type="dxa"/>
          </w:tcPr>
          <w:p w14:paraId="25A7CAB5"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233" w:author="Microsoft Office User" w:date="2025-01-28T16:29:00Z">
                  <w:rPr>
                    <w:lang w:val="fr-SN"/>
                  </w:rPr>
                </w:rPrChange>
              </w:rPr>
            </w:pPr>
            <w:r w:rsidRPr="0057718E">
              <w:rPr>
                <w:rPrChange w:id="6234" w:author="Microsoft Office User" w:date="2025-01-28T16:29:00Z">
                  <w:rPr>
                    <w:lang w:val="fr-SN"/>
                  </w:rPr>
                </w:rPrChange>
              </w:rPr>
              <w:t>Claire</w:t>
            </w:r>
          </w:p>
        </w:tc>
        <w:tc>
          <w:tcPr>
            <w:tcW w:w="1870" w:type="dxa"/>
          </w:tcPr>
          <w:p w14:paraId="31184856"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235" w:author="Microsoft Office User" w:date="2025-01-28T16:29:00Z">
                  <w:rPr>
                    <w:lang w:val="fr-SN"/>
                  </w:rPr>
                </w:rPrChange>
              </w:rPr>
            </w:pPr>
            <w:r w:rsidRPr="0057718E">
              <w:rPr>
                <w:rPrChange w:id="6236" w:author="Microsoft Office User" w:date="2025-01-28T16:29:00Z">
                  <w:rPr>
                    <w:lang w:val="fr-SN"/>
                  </w:rPr>
                </w:rPrChange>
              </w:rPr>
              <w:t>Grande</w:t>
            </w:r>
          </w:p>
        </w:tc>
        <w:tc>
          <w:tcPr>
            <w:tcW w:w="1870" w:type="dxa"/>
          </w:tcPr>
          <w:p w14:paraId="0B9BE922"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237" w:author="Microsoft Office User" w:date="2025-01-28T16:29:00Z">
                  <w:rPr>
                    <w:lang w:val="fr-SN"/>
                  </w:rPr>
                </w:rPrChange>
              </w:rPr>
            </w:pPr>
            <w:r w:rsidRPr="0057718E">
              <w:rPr>
                <w:rPrChange w:id="6238" w:author="Microsoft Office User" w:date="2025-01-28T16:29:00Z">
                  <w:rPr>
                    <w:lang w:val="fr-SN"/>
                  </w:rPr>
                </w:rPrChange>
              </w:rPr>
              <w:t>Oui</w:t>
            </w:r>
          </w:p>
        </w:tc>
      </w:tr>
      <w:tr w:rsidR="009E6012" w:rsidRPr="0057718E" w14:paraId="2CDAC45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1E14176" w14:textId="77777777" w:rsidR="009E6012" w:rsidRPr="0057718E" w:rsidRDefault="009E6012" w:rsidP="00EB1E5A">
            <w:pPr>
              <w:rPr>
                <w:rPrChange w:id="6239" w:author="Microsoft Office User" w:date="2025-01-28T16:29:00Z">
                  <w:rPr>
                    <w:lang w:val="fr-SN"/>
                  </w:rPr>
                </w:rPrChange>
              </w:rPr>
            </w:pPr>
            <w:r w:rsidRPr="0057718E">
              <w:rPr>
                <w:rPrChange w:id="6240" w:author="Microsoft Office User" w:date="2025-01-28T16:29:00Z">
                  <w:rPr>
                    <w:lang w:val="fr-SN"/>
                  </w:rPr>
                </w:rPrChange>
              </w:rPr>
              <w:t>7</w:t>
            </w:r>
          </w:p>
        </w:tc>
        <w:tc>
          <w:tcPr>
            <w:tcW w:w="1870" w:type="dxa"/>
          </w:tcPr>
          <w:p w14:paraId="59990809"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41" w:author="Microsoft Office User" w:date="2025-01-28T16:29:00Z">
                  <w:rPr>
                    <w:lang w:val="fr-SN"/>
                  </w:rPr>
                </w:rPrChange>
              </w:rPr>
            </w:pPr>
            <w:r w:rsidRPr="0057718E">
              <w:rPr>
                <w:rPrChange w:id="6242" w:author="Microsoft Office User" w:date="2025-01-28T16:29:00Z">
                  <w:rPr>
                    <w:lang w:val="fr-SN"/>
                  </w:rPr>
                </w:rPrChange>
              </w:rPr>
              <w:t>Riz</w:t>
            </w:r>
          </w:p>
        </w:tc>
        <w:tc>
          <w:tcPr>
            <w:tcW w:w="1870" w:type="dxa"/>
          </w:tcPr>
          <w:p w14:paraId="5ED615A3"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43" w:author="Microsoft Office User" w:date="2025-01-28T16:29:00Z">
                  <w:rPr>
                    <w:lang w:val="fr-SN"/>
                  </w:rPr>
                </w:rPrChange>
              </w:rPr>
            </w:pPr>
            <w:r w:rsidRPr="0057718E">
              <w:rPr>
                <w:rPrChange w:id="6244" w:author="Microsoft Office User" w:date="2025-01-28T16:29:00Z">
                  <w:rPr>
                    <w:lang w:val="fr-SN"/>
                  </w:rPr>
                </w:rPrChange>
              </w:rPr>
              <w:t>Sombre</w:t>
            </w:r>
          </w:p>
        </w:tc>
        <w:tc>
          <w:tcPr>
            <w:tcW w:w="1870" w:type="dxa"/>
          </w:tcPr>
          <w:p w14:paraId="5608FC49"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45" w:author="Microsoft Office User" w:date="2025-01-28T16:29:00Z">
                  <w:rPr>
                    <w:lang w:val="fr-SN"/>
                  </w:rPr>
                </w:rPrChange>
              </w:rPr>
            </w:pPr>
            <w:r w:rsidRPr="0057718E">
              <w:rPr>
                <w:rPrChange w:id="6246" w:author="Microsoft Office User" w:date="2025-01-28T16:29:00Z">
                  <w:rPr>
                    <w:lang w:val="fr-SN"/>
                  </w:rPr>
                </w:rPrChange>
              </w:rPr>
              <w:t>Grande</w:t>
            </w:r>
          </w:p>
        </w:tc>
        <w:tc>
          <w:tcPr>
            <w:tcW w:w="1870" w:type="dxa"/>
          </w:tcPr>
          <w:p w14:paraId="31C34FD7"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47" w:author="Microsoft Office User" w:date="2025-01-28T16:29:00Z">
                  <w:rPr>
                    <w:lang w:val="fr-SN"/>
                  </w:rPr>
                </w:rPrChange>
              </w:rPr>
            </w:pPr>
            <w:r w:rsidRPr="0057718E">
              <w:rPr>
                <w:rPrChange w:id="6248" w:author="Microsoft Office User" w:date="2025-01-28T16:29:00Z">
                  <w:rPr>
                    <w:lang w:val="fr-SN"/>
                  </w:rPr>
                </w:rPrChange>
              </w:rPr>
              <w:t>Oui</w:t>
            </w:r>
          </w:p>
        </w:tc>
      </w:tr>
    </w:tbl>
    <w:p w14:paraId="5FAB4A9E" w14:textId="77777777" w:rsidR="009E6012" w:rsidRPr="0057718E" w:rsidRDefault="009E6012" w:rsidP="009E6012">
      <w:r w:rsidRPr="0057718E">
        <w:t>Probabilité des valeurs cibles</w:t>
      </w:r>
    </w:p>
    <w:p w14:paraId="495A89C2" w14:textId="77777777" w:rsidR="009E6012" w:rsidRPr="0057718E" w:rsidRDefault="009E6012" w:rsidP="009E601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oui</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7</m:t>
              </m:r>
            </m:den>
          </m:f>
          <m:r>
            <w:rPr>
              <w:rFonts w:ascii="Cambria Math" w:hAnsi="Cambria Math"/>
            </w:rPr>
            <m:t>=0.57,  P</m:t>
          </m:r>
          <m:d>
            <m:dPr>
              <m:ctrlPr>
                <w:rPr>
                  <w:rFonts w:ascii="Cambria Math" w:hAnsi="Cambria Math"/>
                  <w:i/>
                </w:rPr>
              </m:ctrlPr>
            </m:dPr>
            <m:e>
              <m:r>
                <w:rPr>
                  <w:rFonts w:ascii="Cambria Math" w:hAnsi="Cambria Math"/>
                </w:rPr>
                <m:t>non</m:t>
              </m:r>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7</m:t>
              </m:r>
            </m:den>
          </m:f>
          <m:r>
            <w:rPr>
              <w:rFonts w:ascii="Cambria Math" w:hAnsi="Cambria Math"/>
            </w:rPr>
            <m:t>=0.43</m:t>
          </m:r>
        </m:oMath>
      </m:oMathPara>
    </w:p>
    <w:p w14:paraId="3163A2B5" w14:textId="77777777" w:rsidR="009E6012" w:rsidRPr="0057718E" w:rsidRDefault="009E6012" w:rsidP="009E6012">
      <w:r w:rsidRPr="0057718E">
        <w:t>Les probabilités des valeurs d’attributs</w:t>
      </w:r>
    </w:p>
    <w:tbl>
      <w:tblPr>
        <w:tblStyle w:val="TableauGrille7Couleur"/>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9E6012" w:rsidRPr="0057718E" w14:paraId="6F05FFAD"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5665BB51" w14:textId="77777777" w:rsidR="009E6012" w:rsidRPr="0057718E" w:rsidRDefault="009E6012" w:rsidP="00EB1E5A">
            <w:r w:rsidRPr="0057718E">
              <w:t>Plat</w:t>
            </w:r>
          </w:p>
        </w:tc>
        <w:tc>
          <w:tcPr>
            <w:tcW w:w="1075" w:type="dxa"/>
          </w:tcPr>
          <w:p w14:paraId="17CFE9CC"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pPr>
            <w:r w:rsidRPr="0057718E">
              <w:t>Oui</w:t>
            </w:r>
          </w:p>
        </w:tc>
        <w:tc>
          <w:tcPr>
            <w:tcW w:w="1075" w:type="dxa"/>
          </w:tcPr>
          <w:p w14:paraId="1E48E2A5"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pPr>
            <w:r w:rsidRPr="0057718E">
              <w:t>Non</w:t>
            </w:r>
          </w:p>
        </w:tc>
        <w:tc>
          <w:tcPr>
            <w:tcW w:w="1075" w:type="dxa"/>
            <w:vMerge w:val="restart"/>
          </w:tcPr>
          <w:p w14:paraId="6D2B9BDF"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pPr>
          </w:p>
        </w:tc>
        <w:tc>
          <w:tcPr>
            <w:tcW w:w="1075" w:type="dxa"/>
          </w:tcPr>
          <w:p w14:paraId="3D07A23D"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pPr>
            <w:r w:rsidRPr="0057718E">
              <w:t>Teint</w:t>
            </w:r>
          </w:p>
        </w:tc>
        <w:tc>
          <w:tcPr>
            <w:tcW w:w="1075" w:type="dxa"/>
          </w:tcPr>
          <w:p w14:paraId="68E7CB1C"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pPr>
            <w:r w:rsidRPr="0057718E">
              <w:t>Oui</w:t>
            </w:r>
          </w:p>
        </w:tc>
        <w:tc>
          <w:tcPr>
            <w:tcW w:w="1075" w:type="dxa"/>
          </w:tcPr>
          <w:p w14:paraId="1F67DFEB"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pPr>
            <w:r w:rsidRPr="0057718E">
              <w:t>Non</w:t>
            </w:r>
          </w:p>
        </w:tc>
      </w:tr>
      <w:tr w:rsidR="009E6012" w:rsidRPr="0057718E" w14:paraId="5F4315C7"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42E90B9" w14:textId="77777777" w:rsidR="009E6012" w:rsidRPr="0057718E" w:rsidRDefault="009E6012" w:rsidP="00EB1E5A">
            <w:r w:rsidRPr="0057718E">
              <w:t xml:space="preserve"> Riz</w:t>
            </w:r>
          </w:p>
        </w:tc>
        <w:tc>
          <w:tcPr>
            <w:tcW w:w="1075" w:type="dxa"/>
          </w:tcPr>
          <w:p w14:paraId="1972F33C" w14:textId="77777777" w:rsidR="009E6012" w:rsidRPr="0057718E" w:rsidRDefault="00000000" w:rsidP="00EB1E5A">
            <w:pPr>
              <w:cnfStyle w:val="000000100000" w:firstRow="0" w:lastRow="0" w:firstColumn="0" w:lastColumn="0" w:oddVBand="0" w:evenVBand="0" w:oddHBand="1" w:evenHBand="0" w:firstRowFirstColumn="0" w:firstRowLastColumn="0" w:lastRowFirstColumn="0" w:lastRowLastColumn="0"/>
            </w:pPr>
            <m:oMathPara>
              <m:oMath>
                <m:f>
                  <m:fPr>
                    <m:ctrlPr>
                      <w:rPr>
                        <w:rFonts w:ascii="Cambria Math" w:hAnsi="Cambria Math"/>
                        <w:i/>
                      </w:rPr>
                    </m:ctrlPr>
                  </m:fPr>
                  <m:num>
                    <m:r>
                      <w:rPr>
                        <w:rFonts w:ascii="Cambria Math" w:hAnsi="Cambria Math"/>
                      </w:rPr>
                      <m:t>3</m:t>
                    </m:r>
                  </m:num>
                  <m:den>
                    <m:r>
                      <w:rPr>
                        <w:rFonts w:ascii="Cambria Math" w:hAnsi="Cambria Math"/>
                      </w:rPr>
                      <m:t>4</m:t>
                    </m:r>
                  </m:den>
                </m:f>
              </m:oMath>
            </m:oMathPara>
          </w:p>
        </w:tc>
        <w:tc>
          <w:tcPr>
            <w:tcW w:w="1075" w:type="dxa"/>
          </w:tcPr>
          <w:p w14:paraId="69E9F918" w14:textId="77777777" w:rsidR="009E6012" w:rsidRPr="0057718E" w:rsidRDefault="00000000" w:rsidP="00EB1E5A">
            <w:pPr>
              <w:cnfStyle w:val="000000100000" w:firstRow="0" w:lastRow="0" w:firstColumn="0" w:lastColumn="0" w:oddVBand="0" w:evenVBand="0" w:oddHBand="1" w:evenHBand="0" w:firstRowFirstColumn="0" w:firstRowLastColumn="0" w:lastRowFirstColumn="0" w:lastRowLastColumn="0"/>
            </w:pPr>
            <m:oMathPara>
              <m:oMath>
                <m:f>
                  <m:fPr>
                    <m:ctrlPr>
                      <w:rPr>
                        <w:rFonts w:ascii="Cambria Math" w:hAnsi="Cambria Math"/>
                        <w:i/>
                      </w:rPr>
                    </m:ctrlPr>
                  </m:fPr>
                  <m:num>
                    <m:r>
                      <w:rPr>
                        <w:rFonts w:ascii="Cambria Math" w:hAnsi="Cambria Math"/>
                      </w:rPr>
                      <m:t>0</m:t>
                    </m:r>
                  </m:num>
                  <m:den>
                    <m:r>
                      <w:rPr>
                        <w:rFonts w:ascii="Cambria Math" w:hAnsi="Cambria Math"/>
                      </w:rPr>
                      <m:t>3</m:t>
                    </m:r>
                  </m:den>
                </m:f>
              </m:oMath>
            </m:oMathPara>
          </w:p>
        </w:tc>
        <w:tc>
          <w:tcPr>
            <w:tcW w:w="1075" w:type="dxa"/>
            <w:vMerge/>
          </w:tcPr>
          <w:p w14:paraId="500605AE"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p>
        </w:tc>
        <w:tc>
          <w:tcPr>
            <w:tcW w:w="1075" w:type="dxa"/>
          </w:tcPr>
          <w:p w14:paraId="1214B6A3"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r w:rsidRPr="0057718E">
              <w:t>Sombre</w:t>
            </w:r>
          </w:p>
        </w:tc>
        <w:tc>
          <w:tcPr>
            <w:tcW w:w="1075" w:type="dxa"/>
          </w:tcPr>
          <w:p w14:paraId="3FAF3733" w14:textId="77777777" w:rsidR="009E6012" w:rsidRPr="0057718E" w:rsidRDefault="00000000" w:rsidP="00EB1E5A">
            <w:pPr>
              <w:cnfStyle w:val="000000100000" w:firstRow="0" w:lastRow="0" w:firstColumn="0" w:lastColumn="0" w:oddVBand="0" w:evenVBand="0" w:oddHBand="1" w:evenHBand="0" w:firstRowFirstColumn="0" w:firstRowLastColumn="0" w:lastRowFirstColumn="0" w:lastRowLastColumn="0"/>
            </w:pPr>
            <m:oMathPara>
              <m:oMath>
                <m:f>
                  <m:fPr>
                    <m:ctrlPr>
                      <w:rPr>
                        <w:rFonts w:ascii="Cambria Math" w:hAnsi="Cambria Math"/>
                        <w:i/>
                      </w:rPr>
                    </m:ctrlPr>
                  </m:fPr>
                  <m:num>
                    <m:r>
                      <w:rPr>
                        <w:rFonts w:ascii="Cambria Math" w:hAnsi="Cambria Math"/>
                      </w:rPr>
                      <m:t>3</m:t>
                    </m:r>
                  </m:num>
                  <m:den>
                    <m:r>
                      <w:rPr>
                        <w:rFonts w:ascii="Cambria Math" w:hAnsi="Cambria Math"/>
                      </w:rPr>
                      <m:t>4</m:t>
                    </m:r>
                  </m:den>
                </m:f>
              </m:oMath>
            </m:oMathPara>
          </w:p>
        </w:tc>
        <w:tc>
          <w:tcPr>
            <w:tcW w:w="1075" w:type="dxa"/>
          </w:tcPr>
          <w:p w14:paraId="3FE56AE8" w14:textId="77777777" w:rsidR="009E6012" w:rsidRPr="0057718E" w:rsidRDefault="00000000" w:rsidP="00EB1E5A">
            <w:pPr>
              <w:cnfStyle w:val="000000100000" w:firstRow="0" w:lastRow="0" w:firstColumn="0" w:lastColumn="0" w:oddVBand="0" w:evenVBand="0" w:oddHBand="1" w:evenHBand="0" w:firstRowFirstColumn="0" w:firstRowLastColumn="0" w:lastRowFirstColumn="0" w:lastRowLastColumn="0"/>
            </w:pPr>
            <m:oMathPara>
              <m:oMath>
                <m:f>
                  <m:fPr>
                    <m:ctrlPr>
                      <w:rPr>
                        <w:rFonts w:ascii="Cambria Math" w:hAnsi="Cambria Math"/>
                        <w:i/>
                      </w:rPr>
                    </m:ctrlPr>
                  </m:fPr>
                  <m:num>
                    <m:r>
                      <w:rPr>
                        <w:rFonts w:ascii="Cambria Math" w:hAnsi="Cambria Math"/>
                      </w:rPr>
                      <m:t>2</m:t>
                    </m:r>
                  </m:num>
                  <m:den>
                    <m:r>
                      <w:rPr>
                        <w:rFonts w:ascii="Cambria Math" w:hAnsi="Cambria Math"/>
                      </w:rPr>
                      <m:t>3</m:t>
                    </m:r>
                  </m:den>
                </m:f>
              </m:oMath>
            </m:oMathPara>
          </w:p>
        </w:tc>
      </w:tr>
      <w:tr w:rsidR="009E6012" w:rsidRPr="0057718E" w14:paraId="440F3FD2" w14:textId="77777777" w:rsidTr="00EB1E5A">
        <w:tc>
          <w:tcPr>
            <w:cnfStyle w:val="001000000000" w:firstRow="0" w:lastRow="0" w:firstColumn="1" w:lastColumn="0" w:oddVBand="0" w:evenVBand="0" w:oddHBand="0" w:evenHBand="0" w:firstRowFirstColumn="0" w:firstRowLastColumn="0" w:lastRowFirstColumn="0" w:lastRowLastColumn="0"/>
            <w:tcW w:w="1075" w:type="dxa"/>
          </w:tcPr>
          <w:p w14:paraId="2BA768C8" w14:textId="77777777" w:rsidR="009E6012" w:rsidRPr="0057718E" w:rsidRDefault="009E6012" w:rsidP="00EB1E5A">
            <w:r w:rsidRPr="0057718E">
              <w:t>Attiéké</w:t>
            </w:r>
          </w:p>
        </w:tc>
        <w:tc>
          <w:tcPr>
            <w:tcW w:w="1075" w:type="dxa"/>
          </w:tcPr>
          <w:p w14:paraId="506B934D" w14:textId="77777777" w:rsidR="009E6012" w:rsidRPr="0057718E" w:rsidRDefault="00000000" w:rsidP="00EB1E5A">
            <w:pP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0</m:t>
                    </m:r>
                  </m:num>
                  <m:den>
                    <m:r>
                      <w:rPr>
                        <w:rFonts w:ascii="Cambria Math" w:hAnsi="Cambria Math"/>
                      </w:rPr>
                      <m:t>4</m:t>
                    </m:r>
                  </m:den>
                </m:f>
              </m:oMath>
            </m:oMathPara>
          </w:p>
        </w:tc>
        <w:tc>
          <w:tcPr>
            <w:tcW w:w="1075" w:type="dxa"/>
          </w:tcPr>
          <w:p w14:paraId="49FED839" w14:textId="77777777" w:rsidR="009E6012" w:rsidRPr="0057718E" w:rsidRDefault="00000000" w:rsidP="00EB1E5A">
            <w:pP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2</m:t>
                    </m:r>
                  </m:num>
                  <m:den>
                    <m:r>
                      <w:rPr>
                        <w:rFonts w:ascii="Cambria Math" w:hAnsi="Cambria Math"/>
                      </w:rPr>
                      <m:t>3</m:t>
                    </m:r>
                  </m:den>
                </m:f>
              </m:oMath>
            </m:oMathPara>
          </w:p>
        </w:tc>
        <w:tc>
          <w:tcPr>
            <w:tcW w:w="1075" w:type="dxa"/>
            <w:vMerge/>
          </w:tcPr>
          <w:p w14:paraId="50B9E816"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p>
        </w:tc>
        <w:tc>
          <w:tcPr>
            <w:tcW w:w="1075" w:type="dxa"/>
          </w:tcPr>
          <w:p w14:paraId="0709649E"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r w:rsidRPr="0057718E">
              <w:t>Claire</w:t>
            </w:r>
          </w:p>
        </w:tc>
        <w:tc>
          <w:tcPr>
            <w:tcW w:w="1075" w:type="dxa"/>
          </w:tcPr>
          <w:p w14:paraId="0E65C5F6" w14:textId="77777777" w:rsidR="009E6012" w:rsidRPr="0057718E" w:rsidRDefault="00000000" w:rsidP="00EB1E5A">
            <w:pP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1</m:t>
                    </m:r>
                  </m:num>
                  <m:den>
                    <m:r>
                      <w:rPr>
                        <w:rFonts w:ascii="Cambria Math" w:hAnsi="Cambria Math"/>
                      </w:rPr>
                      <m:t>4</m:t>
                    </m:r>
                  </m:den>
                </m:f>
              </m:oMath>
            </m:oMathPara>
          </w:p>
        </w:tc>
        <w:tc>
          <w:tcPr>
            <w:tcW w:w="1075" w:type="dxa"/>
          </w:tcPr>
          <w:p w14:paraId="7168298F" w14:textId="77777777" w:rsidR="009E6012" w:rsidRPr="0057718E" w:rsidRDefault="00000000" w:rsidP="00EB1E5A">
            <w:pP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9E6012" w:rsidRPr="0057718E" w14:paraId="49A1721C"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8103249" w14:textId="77777777" w:rsidR="009E6012" w:rsidRPr="0057718E" w:rsidRDefault="009E6012" w:rsidP="00EB1E5A">
            <w:r w:rsidRPr="0057718E">
              <w:t>Maffé</w:t>
            </w:r>
          </w:p>
        </w:tc>
        <w:tc>
          <w:tcPr>
            <w:tcW w:w="1075" w:type="dxa"/>
          </w:tcPr>
          <w:p w14:paraId="4065C993" w14:textId="77777777" w:rsidR="009E6012" w:rsidRPr="0057718E" w:rsidRDefault="00000000" w:rsidP="00EB1E5A">
            <w:pPr>
              <w:cnfStyle w:val="000000100000" w:firstRow="0" w:lastRow="0" w:firstColumn="0" w:lastColumn="0" w:oddVBand="0" w:evenVBand="0" w:oddHBand="1" w:evenHBand="0" w:firstRowFirstColumn="0" w:firstRowLastColumn="0" w:lastRowFirstColumn="0" w:lastRowLastColumn="0"/>
            </w:pPr>
            <m:oMathPara>
              <m:oMath>
                <m:f>
                  <m:fPr>
                    <m:ctrlPr>
                      <w:rPr>
                        <w:rFonts w:ascii="Cambria Math" w:hAnsi="Cambria Math"/>
                        <w:i/>
                      </w:rPr>
                    </m:ctrlPr>
                  </m:fPr>
                  <m:num>
                    <m:r>
                      <w:rPr>
                        <w:rFonts w:ascii="Cambria Math" w:hAnsi="Cambria Math"/>
                      </w:rPr>
                      <m:t>1</m:t>
                    </m:r>
                  </m:num>
                  <m:den>
                    <m:r>
                      <w:rPr>
                        <w:rFonts w:ascii="Cambria Math" w:hAnsi="Cambria Math"/>
                      </w:rPr>
                      <m:t>4</m:t>
                    </m:r>
                  </m:den>
                </m:f>
              </m:oMath>
            </m:oMathPara>
          </w:p>
        </w:tc>
        <w:tc>
          <w:tcPr>
            <w:tcW w:w="1075" w:type="dxa"/>
          </w:tcPr>
          <w:p w14:paraId="1BF2E8F1" w14:textId="77777777" w:rsidR="009E6012" w:rsidRPr="0057718E" w:rsidRDefault="00000000" w:rsidP="00EB1E5A">
            <w:pPr>
              <w:cnfStyle w:val="000000100000" w:firstRow="0" w:lastRow="0" w:firstColumn="0" w:lastColumn="0" w:oddVBand="0" w:evenVBand="0" w:oddHBand="1" w:evenHBand="0" w:firstRowFirstColumn="0" w:firstRowLastColumn="0" w:lastRowFirstColumn="0" w:lastRowLastColumn="0"/>
            </w:pPr>
            <m:oMathPara>
              <m:oMath>
                <m:f>
                  <m:fPr>
                    <m:ctrlPr>
                      <w:rPr>
                        <w:rFonts w:ascii="Cambria Math" w:hAnsi="Cambria Math"/>
                        <w:i/>
                      </w:rPr>
                    </m:ctrlPr>
                  </m:fPr>
                  <m:num>
                    <m:r>
                      <w:rPr>
                        <w:rFonts w:ascii="Cambria Math" w:hAnsi="Cambria Math"/>
                      </w:rPr>
                      <m:t>1</m:t>
                    </m:r>
                  </m:num>
                  <m:den>
                    <m:r>
                      <w:rPr>
                        <w:rFonts w:ascii="Cambria Math" w:hAnsi="Cambria Math"/>
                      </w:rPr>
                      <m:t>3</m:t>
                    </m:r>
                  </m:den>
                </m:f>
              </m:oMath>
            </m:oMathPara>
          </w:p>
        </w:tc>
        <w:tc>
          <w:tcPr>
            <w:tcW w:w="1075" w:type="dxa"/>
            <w:vMerge/>
          </w:tcPr>
          <w:p w14:paraId="50DF258A"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p>
        </w:tc>
        <w:tc>
          <w:tcPr>
            <w:tcW w:w="3225" w:type="dxa"/>
            <w:gridSpan w:val="3"/>
          </w:tcPr>
          <w:p w14:paraId="1BAFFD9F"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p>
        </w:tc>
      </w:tr>
      <w:tr w:rsidR="009E6012" w:rsidRPr="0057718E" w14:paraId="08D60D0A" w14:textId="77777777" w:rsidTr="00EB1E5A">
        <w:tc>
          <w:tcPr>
            <w:cnfStyle w:val="001000000000" w:firstRow="0" w:lastRow="0" w:firstColumn="1" w:lastColumn="0" w:oddVBand="0" w:evenVBand="0" w:oddHBand="0" w:evenHBand="0" w:firstRowFirstColumn="0" w:firstRowLastColumn="0" w:lastRowFirstColumn="0" w:lastRowLastColumn="0"/>
            <w:tcW w:w="7525" w:type="dxa"/>
            <w:gridSpan w:val="7"/>
          </w:tcPr>
          <w:p w14:paraId="51A38299" w14:textId="77777777" w:rsidR="009E6012" w:rsidRPr="0057718E" w:rsidRDefault="009E6012" w:rsidP="00EB1E5A"/>
        </w:tc>
      </w:tr>
      <w:tr w:rsidR="009E6012" w:rsidRPr="0057718E" w14:paraId="6DD918A2"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6BEE9DD" w14:textId="77777777" w:rsidR="009E6012" w:rsidRPr="0057718E" w:rsidRDefault="009E6012" w:rsidP="00EB1E5A">
            <w:r w:rsidRPr="0057718E">
              <w:t>Taille</w:t>
            </w:r>
          </w:p>
        </w:tc>
        <w:tc>
          <w:tcPr>
            <w:tcW w:w="1075" w:type="dxa"/>
          </w:tcPr>
          <w:p w14:paraId="351E83B9"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Fonts w:eastAsia="Calibri"/>
              </w:rPr>
            </w:pPr>
            <w:r w:rsidRPr="0057718E">
              <w:rPr>
                <w:rFonts w:eastAsia="Calibri"/>
              </w:rPr>
              <w:t>Oui</w:t>
            </w:r>
          </w:p>
        </w:tc>
        <w:tc>
          <w:tcPr>
            <w:tcW w:w="1075" w:type="dxa"/>
          </w:tcPr>
          <w:p w14:paraId="6EB03223"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Fonts w:eastAsia="Calibri"/>
              </w:rPr>
            </w:pPr>
            <w:r w:rsidRPr="0057718E">
              <w:rPr>
                <w:rFonts w:eastAsia="Calibri"/>
              </w:rPr>
              <w:t>Non</w:t>
            </w:r>
          </w:p>
        </w:tc>
        <w:tc>
          <w:tcPr>
            <w:tcW w:w="4300" w:type="dxa"/>
            <w:gridSpan w:val="4"/>
            <w:vMerge w:val="restart"/>
          </w:tcPr>
          <w:p w14:paraId="78805210"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p>
        </w:tc>
      </w:tr>
      <w:tr w:rsidR="009E6012" w:rsidRPr="0057718E" w14:paraId="02B9B537" w14:textId="77777777" w:rsidTr="00EB1E5A">
        <w:tc>
          <w:tcPr>
            <w:cnfStyle w:val="001000000000" w:firstRow="0" w:lastRow="0" w:firstColumn="1" w:lastColumn="0" w:oddVBand="0" w:evenVBand="0" w:oddHBand="0" w:evenHBand="0" w:firstRowFirstColumn="0" w:firstRowLastColumn="0" w:lastRowFirstColumn="0" w:lastRowLastColumn="0"/>
            <w:tcW w:w="1075" w:type="dxa"/>
          </w:tcPr>
          <w:p w14:paraId="3C93038D" w14:textId="77777777" w:rsidR="009E6012" w:rsidRPr="0057718E" w:rsidRDefault="009E6012" w:rsidP="00EB1E5A">
            <w:r w:rsidRPr="0057718E">
              <w:t>Grande</w:t>
            </w:r>
          </w:p>
        </w:tc>
        <w:tc>
          <w:tcPr>
            <w:tcW w:w="1075" w:type="dxa"/>
          </w:tcPr>
          <w:p w14:paraId="6EFC0612" w14:textId="77777777" w:rsidR="009E6012" w:rsidRPr="0057718E" w:rsidRDefault="00000000" w:rsidP="00EB1E5A">
            <w:pPr>
              <w:cnfStyle w:val="000000000000" w:firstRow="0" w:lastRow="0" w:firstColumn="0" w:lastColumn="0" w:oddVBand="0" w:evenVBand="0" w:oddHBand="0" w:evenHBand="0" w:firstRowFirstColumn="0" w:firstRowLastColumn="0" w:lastRowFirstColumn="0" w:lastRowLastColumn="0"/>
              <w:rPr>
                <w:rFonts w:eastAsia="Calibri"/>
              </w:rPr>
            </w:pPr>
            <m:oMathPara>
              <m:oMath>
                <m:f>
                  <m:fPr>
                    <m:ctrlPr>
                      <w:rPr>
                        <w:rFonts w:ascii="Cambria Math" w:hAnsi="Cambria Math"/>
                        <w:i/>
                      </w:rPr>
                    </m:ctrlPr>
                  </m:fPr>
                  <m:num>
                    <m:r>
                      <w:rPr>
                        <w:rFonts w:ascii="Cambria Math" w:hAnsi="Cambria Math"/>
                      </w:rPr>
                      <m:t>4</m:t>
                    </m:r>
                  </m:num>
                  <m:den>
                    <m:r>
                      <w:rPr>
                        <w:rFonts w:ascii="Cambria Math" w:hAnsi="Cambria Math"/>
                      </w:rPr>
                      <m:t>4</m:t>
                    </m:r>
                  </m:den>
                </m:f>
              </m:oMath>
            </m:oMathPara>
          </w:p>
        </w:tc>
        <w:tc>
          <w:tcPr>
            <w:tcW w:w="1075" w:type="dxa"/>
          </w:tcPr>
          <w:p w14:paraId="5581D62D" w14:textId="77777777" w:rsidR="009E6012" w:rsidRPr="0057718E" w:rsidRDefault="00000000" w:rsidP="00EB1E5A">
            <w:pPr>
              <w:cnfStyle w:val="000000000000" w:firstRow="0" w:lastRow="0" w:firstColumn="0" w:lastColumn="0" w:oddVBand="0" w:evenVBand="0" w:oddHBand="0" w:evenHBand="0" w:firstRowFirstColumn="0" w:firstRowLastColumn="0" w:lastRowFirstColumn="0" w:lastRowLastColumn="0"/>
              <w:rPr>
                <w:rFonts w:eastAsia="Calibri"/>
              </w:rPr>
            </w:pPr>
            <m:oMathPara>
              <m:oMath>
                <m:f>
                  <m:fPr>
                    <m:ctrlPr>
                      <w:rPr>
                        <w:rFonts w:ascii="Cambria Math" w:hAnsi="Cambria Math"/>
                        <w:i/>
                      </w:rPr>
                    </m:ctrlPr>
                  </m:fPr>
                  <m:num>
                    <m:r>
                      <w:rPr>
                        <w:rFonts w:ascii="Cambria Math" w:hAnsi="Cambria Math"/>
                      </w:rPr>
                      <m:t>1</m:t>
                    </m:r>
                  </m:num>
                  <m:den>
                    <m:r>
                      <w:rPr>
                        <w:rFonts w:ascii="Cambria Math" w:hAnsi="Cambria Math"/>
                      </w:rPr>
                      <m:t>3</m:t>
                    </m:r>
                  </m:den>
                </m:f>
              </m:oMath>
            </m:oMathPara>
          </w:p>
        </w:tc>
        <w:tc>
          <w:tcPr>
            <w:tcW w:w="4300" w:type="dxa"/>
            <w:gridSpan w:val="4"/>
            <w:vMerge/>
          </w:tcPr>
          <w:p w14:paraId="71025D14"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pPr>
          </w:p>
        </w:tc>
      </w:tr>
      <w:tr w:rsidR="009E6012" w:rsidRPr="0057718E" w14:paraId="292C2C64"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969B6A7" w14:textId="77777777" w:rsidR="009E6012" w:rsidRPr="0057718E" w:rsidRDefault="009E6012" w:rsidP="00EB1E5A">
            <w:r w:rsidRPr="0057718E">
              <w:t>Petite</w:t>
            </w:r>
          </w:p>
        </w:tc>
        <w:tc>
          <w:tcPr>
            <w:tcW w:w="1075" w:type="dxa"/>
          </w:tcPr>
          <w:p w14:paraId="5790FCEF" w14:textId="77777777" w:rsidR="009E6012" w:rsidRPr="0057718E" w:rsidRDefault="00000000" w:rsidP="00EB1E5A">
            <w:pPr>
              <w:cnfStyle w:val="000000100000" w:firstRow="0" w:lastRow="0" w:firstColumn="0" w:lastColumn="0" w:oddVBand="0" w:evenVBand="0" w:oddHBand="1" w:evenHBand="0" w:firstRowFirstColumn="0" w:firstRowLastColumn="0" w:lastRowFirstColumn="0" w:lastRowLastColumn="0"/>
              <w:rPr>
                <w:rFonts w:eastAsia="Calibri"/>
              </w:rPr>
            </w:pPr>
            <m:oMathPara>
              <m:oMath>
                <m:f>
                  <m:fPr>
                    <m:ctrlPr>
                      <w:rPr>
                        <w:rFonts w:ascii="Cambria Math" w:hAnsi="Cambria Math"/>
                        <w:i/>
                      </w:rPr>
                    </m:ctrlPr>
                  </m:fPr>
                  <m:num>
                    <m:r>
                      <w:rPr>
                        <w:rFonts w:ascii="Cambria Math" w:hAnsi="Cambria Math"/>
                      </w:rPr>
                      <m:t>0</m:t>
                    </m:r>
                  </m:num>
                  <m:den>
                    <m:r>
                      <w:rPr>
                        <w:rFonts w:ascii="Cambria Math" w:hAnsi="Cambria Math"/>
                      </w:rPr>
                      <m:t>4</m:t>
                    </m:r>
                  </m:den>
                </m:f>
              </m:oMath>
            </m:oMathPara>
          </w:p>
        </w:tc>
        <w:tc>
          <w:tcPr>
            <w:tcW w:w="1075" w:type="dxa"/>
          </w:tcPr>
          <w:p w14:paraId="70444C9D" w14:textId="77777777" w:rsidR="009E6012" w:rsidRPr="0057718E" w:rsidRDefault="00000000" w:rsidP="00EB1E5A">
            <w:pPr>
              <w:cnfStyle w:val="000000100000" w:firstRow="0" w:lastRow="0" w:firstColumn="0" w:lastColumn="0" w:oddVBand="0" w:evenVBand="0" w:oddHBand="1" w:evenHBand="0" w:firstRowFirstColumn="0" w:firstRowLastColumn="0" w:lastRowFirstColumn="0" w:lastRowLastColumn="0"/>
              <w:rPr>
                <w:rFonts w:eastAsia="Calibri"/>
              </w:rPr>
            </w:pPr>
            <m:oMathPara>
              <m:oMath>
                <m:f>
                  <m:fPr>
                    <m:ctrlPr>
                      <w:rPr>
                        <w:rFonts w:ascii="Cambria Math" w:hAnsi="Cambria Math"/>
                        <w:i/>
                      </w:rPr>
                    </m:ctrlPr>
                  </m:fPr>
                  <m:num>
                    <m:r>
                      <w:rPr>
                        <w:rFonts w:ascii="Cambria Math" w:hAnsi="Cambria Math"/>
                      </w:rPr>
                      <m:t>2</m:t>
                    </m:r>
                  </m:num>
                  <m:den>
                    <m:r>
                      <w:rPr>
                        <w:rFonts w:ascii="Cambria Math" w:hAnsi="Cambria Math"/>
                      </w:rPr>
                      <m:t>3</m:t>
                    </m:r>
                  </m:den>
                </m:f>
              </m:oMath>
            </m:oMathPara>
          </w:p>
        </w:tc>
        <w:tc>
          <w:tcPr>
            <w:tcW w:w="4300" w:type="dxa"/>
            <w:gridSpan w:val="4"/>
            <w:vMerge/>
          </w:tcPr>
          <w:p w14:paraId="073C238A"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pPr>
          </w:p>
        </w:tc>
      </w:tr>
    </w:tbl>
    <w:p w14:paraId="1EAFC834" w14:textId="77777777" w:rsidR="009E6012" w:rsidRPr="0057718E" w:rsidRDefault="009E6012" w:rsidP="009E6012"/>
    <w:p w14:paraId="58A03E7E" w14:textId="77777777" w:rsidR="009E6012" w:rsidRPr="0057718E" w:rsidRDefault="009E6012" w:rsidP="009E6012"/>
    <w:p w14:paraId="168A4C2E" w14:textId="77777777" w:rsidR="009E6012" w:rsidRPr="0057718E" w:rsidRDefault="009E6012" w:rsidP="009E6012"/>
    <w:p w14:paraId="52994379" w14:textId="77777777" w:rsidR="009E6012" w:rsidRPr="0057718E" w:rsidRDefault="009E6012" w:rsidP="009E6012">
      <w:r w:rsidRPr="0057718E">
        <w:br w:type="textWrapping" w:clear="all"/>
        <w:t>Avec ce tableau nous avons tout ce qu’il nous faut pour classer un nouvel individu. D’ailleurs c’est ce que nous allons faire, classons I1 (Plat = riz, Teint = sombre, Taille = Grande) et I2 (Plat = Attiéké, Teint = claire, Taille = Petite).</w:t>
      </w:r>
    </w:p>
    <w:p w14:paraId="5CBE4CBA" w14:textId="77777777" w:rsidR="009E6012" w:rsidRPr="0057718E" w:rsidRDefault="009E6012" w:rsidP="009E6012">
      <w:r w:rsidRPr="0057718E">
        <w:t>I1 :</w:t>
      </w:r>
    </w:p>
    <w:p w14:paraId="0B925843" w14:textId="77777777" w:rsidR="009E6012" w:rsidRPr="0057718E" w:rsidRDefault="009E6012" w:rsidP="009E601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oui</m:t>
              </m:r>
            </m:e>
            <m:e>
              <m:r>
                <w:rPr>
                  <w:rFonts w:ascii="Cambria Math" w:hAnsi="Cambria Math"/>
                </w:rPr>
                <m:t>I1</m:t>
              </m:r>
            </m:e>
          </m:d>
          <m:r>
            <w:rPr>
              <w:rFonts w:ascii="Cambria Math" w:hAnsi="Cambria Math"/>
            </w:rPr>
            <m:t>=P</m:t>
          </m:r>
          <m:d>
            <m:dPr>
              <m:ctrlPr>
                <w:rPr>
                  <w:rFonts w:ascii="Cambria Math" w:hAnsi="Cambria Math"/>
                  <w:i/>
                </w:rPr>
              </m:ctrlPr>
            </m:dPr>
            <m:e>
              <m:r>
                <w:rPr>
                  <w:rFonts w:ascii="Cambria Math" w:hAnsi="Cambria Math"/>
                </w:rPr>
                <m:t>oui</m:t>
              </m:r>
            </m:e>
          </m:d>
          <m:r>
            <w:rPr>
              <w:rFonts w:ascii="Cambria Math" w:hAnsi="Cambria Math"/>
            </w:rPr>
            <m:t>*P</m:t>
          </m:r>
          <m:d>
            <m:dPr>
              <m:ctrlPr>
                <w:rPr>
                  <w:rFonts w:ascii="Cambria Math" w:hAnsi="Cambria Math"/>
                  <w:i/>
                </w:rPr>
              </m:ctrlPr>
            </m:dPr>
            <m:e>
              <m:r>
                <w:rPr>
                  <w:rFonts w:ascii="Cambria Math" w:hAnsi="Cambria Math"/>
                </w:rPr>
                <m:t>Plat=riz</m:t>
              </m:r>
            </m:e>
            <m:e>
              <m:r>
                <w:rPr>
                  <w:rFonts w:ascii="Cambria Math" w:hAnsi="Cambria Math"/>
                </w:rPr>
                <m:t>oui</m:t>
              </m:r>
            </m:e>
          </m:d>
          <m:r>
            <w:rPr>
              <w:rFonts w:ascii="Cambria Math" w:hAnsi="Cambria Math"/>
            </w:rPr>
            <m:t>* P</m:t>
          </m:r>
          <m:d>
            <m:dPr>
              <m:ctrlPr>
                <w:rPr>
                  <w:rFonts w:ascii="Cambria Math" w:hAnsi="Cambria Math"/>
                  <w:i/>
                </w:rPr>
              </m:ctrlPr>
            </m:dPr>
            <m:e>
              <m:r>
                <w:rPr>
                  <w:rFonts w:ascii="Cambria Math" w:hAnsi="Cambria Math"/>
                </w:rPr>
                <m:t>Teint=sombre</m:t>
              </m:r>
            </m:e>
            <m:e>
              <m:r>
                <w:rPr>
                  <w:rFonts w:ascii="Cambria Math" w:hAnsi="Cambria Math"/>
                </w:rPr>
                <m:t>oui</m:t>
              </m:r>
            </m:e>
          </m:d>
          <m:r>
            <w:rPr>
              <w:rFonts w:ascii="Cambria Math" w:hAnsi="Cambria Math"/>
            </w:rPr>
            <m:t>*P</m:t>
          </m:r>
          <m:d>
            <m:dPr>
              <m:ctrlPr>
                <w:rPr>
                  <w:rFonts w:ascii="Cambria Math" w:hAnsi="Cambria Math"/>
                  <w:i/>
                </w:rPr>
              </m:ctrlPr>
            </m:dPr>
            <m:e>
              <m:r>
                <w:rPr>
                  <w:rFonts w:ascii="Cambria Math" w:hAnsi="Cambria Math"/>
                </w:rPr>
                <m:t>Taille=petite</m:t>
              </m:r>
            </m:e>
            <m:e>
              <m:r>
                <w:rPr>
                  <w:rFonts w:ascii="Cambria Math" w:hAnsi="Cambria Math"/>
                </w:rPr>
                <m:t>oui</m:t>
              </m:r>
            </m:e>
          </m:d>
        </m:oMath>
      </m:oMathPara>
    </w:p>
    <w:p w14:paraId="0850A9E8" w14:textId="77777777" w:rsidR="009E6012" w:rsidRPr="0057718E" w:rsidRDefault="009E6012" w:rsidP="009E601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oui</m:t>
              </m:r>
            </m:e>
            <m:e>
              <m:r>
                <w:rPr>
                  <w:rFonts w:ascii="Cambria Math" w:hAnsi="Cambria Math"/>
                </w:rPr>
                <m:t>I1</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7</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4</m:t>
              </m:r>
            </m:den>
          </m:f>
          <m:r>
            <w:rPr>
              <w:rFonts w:ascii="Cambria Math" w:hAnsi="Cambria Math"/>
            </w:rPr>
            <m:t>=0.32</m:t>
          </m:r>
        </m:oMath>
      </m:oMathPara>
    </w:p>
    <w:p w14:paraId="1992D92A" w14:textId="77777777" w:rsidR="009E6012" w:rsidRPr="0057718E" w:rsidRDefault="009E6012" w:rsidP="009E601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non</m:t>
              </m:r>
            </m:e>
            <m:e>
              <m:r>
                <w:rPr>
                  <w:rFonts w:ascii="Cambria Math" w:hAnsi="Cambria Math"/>
                </w:rPr>
                <m:t>I1</m:t>
              </m:r>
            </m:e>
          </m:d>
          <m:r>
            <w:rPr>
              <w:rFonts w:ascii="Cambria Math" w:hAnsi="Cambria Math"/>
            </w:rPr>
            <m:t>=P</m:t>
          </m:r>
          <m:d>
            <m:dPr>
              <m:ctrlPr>
                <w:rPr>
                  <w:rFonts w:ascii="Cambria Math" w:hAnsi="Cambria Math"/>
                  <w:i/>
                </w:rPr>
              </m:ctrlPr>
            </m:dPr>
            <m:e>
              <m:r>
                <w:rPr>
                  <w:rFonts w:ascii="Cambria Math" w:hAnsi="Cambria Math"/>
                </w:rPr>
                <m:t>non</m:t>
              </m:r>
            </m:e>
          </m:d>
          <m:r>
            <w:rPr>
              <w:rFonts w:ascii="Cambria Math" w:hAnsi="Cambria Math"/>
            </w:rPr>
            <m:t>*P</m:t>
          </m:r>
          <m:d>
            <m:dPr>
              <m:ctrlPr>
                <w:rPr>
                  <w:rFonts w:ascii="Cambria Math" w:hAnsi="Cambria Math"/>
                  <w:i/>
                </w:rPr>
              </m:ctrlPr>
            </m:dPr>
            <m:e>
              <m:r>
                <w:rPr>
                  <w:rFonts w:ascii="Cambria Math" w:hAnsi="Cambria Math"/>
                </w:rPr>
                <m:t>Plat=riz</m:t>
              </m:r>
            </m:e>
            <m:e>
              <m:r>
                <w:rPr>
                  <w:rFonts w:ascii="Cambria Math" w:hAnsi="Cambria Math"/>
                </w:rPr>
                <m:t>non</m:t>
              </m:r>
            </m:e>
          </m:d>
          <m:r>
            <w:rPr>
              <w:rFonts w:ascii="Cambria Math" w:hAnsi="Cambria Math"/>
            </w:rPr>
            <m:t>* P</m:t>
          </m:r>
          <m:d>
            <m:dPr>
              <m:ctrlPr>
                <w:rPr>
                  <w:rFonts w:ascii="Cambria Math" w:hAnsi="Cambria Math"/>
                  <w:i/>
                </w:rPr>
              </m:ctrlPr>
            </m:dPr>
            <m:e>
              <m:r>
                <w:rPr>
                  <w:rFonts w:ascii="Cambria Math" w:hAnsi="Cambria Math"/>
                </w:rPr>
                <m:t>Teint=sombre</m:t>
              </m:r>
            </m:e>
            <m:e>
              <m:r>
                <w:rPr>
                  <w:rFonts w:ascii="Cambria Math" w:hAnsi="Cambria Math"/>
                </w:rPr>
                <m:t>non</m:t>
              </m:r>
            </m:e>
          </m:d>
          <m:r>
            <w:rPr>
              <w:rFonts w:ascii="Cambria Math" w:hAnsi="Cambria Math"/>
            </w:rPr>
            <m:t>*P</m:t>
          </m:r>
          <m:d>
            <m:dPr>
              <m:ctrlPr>
                <w:rPr>
                  <w:rFonts w:ascii="Cambria Math" w:hAnsi="Cambria Math"/>
                  <w:i/>
                </w:rPr>
              </m:ctrlPr>
            </m:dPr>
            <m:e>
              <m:r>
                <w:rPr>
                  <w:rFonts w:ascii="Cambria Math" w:hAnsi="Cambria Math"/>
                </w:rPr>
                <m:t>Taille=petite</m:t>
              </m:r>
            </m:e>
            <m:e>
              <m:r>
                <w:rPr>
                  <w:rFonts w:ascii="Cambria Math" w:hAnsi="Cambria Math"/>
                </w:rPr>
                <m:t>non</m:t>
              </m:r>
            </m:e>
          </m:d>
        </m:oMath>
      </m:oMathPara>
    </w:p>
    <w:p w14:paraId="31A1D65B" w14:textId="77777777" w:rsidR="009E6012" w:rsidRPr="0057718E" w:rsidRDefault="009E6012" w:rsidP="009E601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non</m:t>
              </m:r>
            </m:e>
            <m:e>
              <m:r>
                <w:rPr>
                  <w:rFonts w:ascii="Cambria Math" w:hAnsi="Cambria Math"/>
                </w:rPr>
                <m:t>I1</m:t>
              </m:r>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7</m:t>
              </m:r>
            </m:den>
          </m:f>
          <m:r>
            <w:rPr>
              <w:rFonts w:ascii="Cambria Math" w:hAnsi="Cambria Math"/>
            </w:rPr>
            <m:t>*</m:t>
          </m:r>
          <m:f>
            <m:fPr>
              <m:ctrlPr>
                <w:rPr>
                  <w:rFonts w:ascii="Cambria Math" w:hAnsi="Cambria Math"/>
                  <w:i/>
                </w:rPr>
              </m:ctrlPr>
            </m:fPr>
            <m:num>
              <m:r>
                <w:rPr>
                  <w:rFonts w:ascii="Cambria Math" w:hAnsi="Cambria Math"/>
                </w:rPr>
                <m:t>0</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=0</m:t>
          </m:r>
        </m:oMath>
      </m:oMathPara>
    </w:p>
    <w:p w14:paraId="28A94072" w14:textId="77777777" w:rsidR="009E6012" w:rsidRPr="0057718E" w:rsidRDefault="009E6012" w:rsidP="009E6012">
      <w:pPr>
        <w:rPr>
          <w:b/>
          <w:bCs/>
        </w:rPr>
      </w:pPr>
      <w:r w:rsidRPr="0057718E">
        <w:rPr>
          <w:b/>
          <w:bCs/>
        </w:rPr>
        <w:t xml:space="preserve">Annexe 4 : </w:t>
      </w:r>
      <w:proofErr w:type="spellStart"/>
      <w:r w:rsidRPr="0057718E">
        <w:rPr>
          <w:b/>
          <w:bCs/>
        </w:rPr>
        <w:t>Unsupersived</w:t>
      </w:r>
      <w:proofErr w:type="spellEnd"/>
      <w:r w:rsidRPr="0057718E">
        <w:rPr>
          <w:b/>
          <w:bCs/>
        </w:rPr>
        <w:t xml:space="preserve"> Learning exemple</w:t>
      </w:r>
    </w:p>
    <w:p w14:paraId="001A11A9" w14:textId="77777777" w:rsidR="009E6012" w:rsidRPr="0057718E" w:rsidRDefault="009E6012" w:rsidP="009E6012">
      <w:r w:rsidRPr="0057718E">
        <w:tab/>
        <w:t>Clustering (k-</w:t>
      </w:r>
      <w:proofErr w:type="spellStart"/>
      <w:r w:rsidRPr="0057718E">
        <w:t>means</w:t>
      </w:r>
      <w:proofErr w:type="spellEnd"/>
      <w:r w:rsidRPr="0057718E">
        <w:t>)</w:t>
      </w:r>
    </w:p>
    <w:p w14:paraId="0324355F" w14:textId="659D145C" w:rsidR="009E6012" w:rsidRPr="0057718E" w:rsidRDefault="009E6012" w:rsidP="009E6012">
      <w:pPr>
        <w:pStyle w:val="Lgende"/>
        <w:keepNext/>
      </w:pPr>
      <w:bookmarkStart w:id="6249" w:name="_Toc171108415"/>
      <w:bookmarkStart w:id="6250" w:name="_Toc188724023"/>
      <w:r w:rsidRPr="0057718E">
        <w:t xml:space="preserve">Tableau </w:t>
      </w:r>
      <w:r w:rsidRPr="0057718E">
        <w:fldChar w:fldCharType="begin"/>
      </w:r>
      <w:r w:rsidRPr="0057718E">
        <w:instrText xml:space="preserve"> SEQ Tableau \* ARABIC </w:instrText>
      </w:r>
      <w:r w:rsidRPr="0057718E">
        <w:fldChar w:fldCharType="separate"/>
      </w:r>
      <w:r w:rsidR="0016411D" w:rsidRPr="0057718E">
        <w:rPr>
          <w:rPrChange w:id="6251" w:author="Microsoft Office User" w:date="2025-01-28T16:29:00Z">
            <w:rPr>
              <w:noProof/>
            </w:rPr>
          </w:rPrChange>
        </w:rPr>
        <w:t>20</w:t>
      </w:r>
      <w:r w:rsidRPr="0057718E">
        <w:fldChar w:fldCharType="end"/>
      </w:r>
      <w:r w:rsidRPr="0057718E">
        <w:t xml:space="preserve"> Exemple </w:t>
      </w:r>
      <w:proofErr w:type="spellStart"/>
      <w:r w:rsidRPr="0057718E">
        <w:t>donnees</w:t>
      </w:r>
      <w:proofErr w:type="spellEnd"/>
      <w:r w:rsidRPr="0057718E">
        <w:t xml:space="preserve"> pour K-</w:t>
      </w:r>
      <w:proofErr w:type="spellStart"/>
      <w:r w:rsidRPr="0057718E">
        <w:t>means</w:t>
      </w:r>
      <w:bookmarkEnd w:id="6249"/>
      <w:bookmarkEnd w:id="6250"/>
      <w:proofErr w:type="spellEnd"/>
    </w:p>
    <w:tbl>
      <w:tblPr>
        <w:tblStyle w:val="Tableausimp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9E6012" w:rsidRPr="0057718E" w14:paraId="447E12FC"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1F20411A" w14:textId="77777777" w:rsidR="009E6012" w:rsidRPr="0057718E" w:rsidRDefault="009E6012" w:rsidP="00EB1E5A"/>
        </w:tc>
        <w:tc>
          <w:tcPr>
            <w:tcW w:w="935" w:type="dxa"/>
          </w:tcPr>
          <w:p w14:paraId="336E3E27"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252" w:author="Microsoft Office User" w:date="2025-01-28T16:29:00Z">
                  <w:rPr>
                    <w:lang w:val="fr-SN"/>
                  </w:rPr>
                </w:rPrChange>
              </w:rPr>
            </w:pPr>
            <w:r w:rsidRPr="0057718E">
              <w:rPr>
                <w:rPrChange w:id="6253" w:author="Microsoft Office User" w:date="2025-01-28T16:29:00Z">
                  <w:rPr>
                    <w:lang w:val="fr-SN"/>
                  </w:rPr>
                </w:rPrChange>
              </w:rPr>
              <w:t>P1</w:t>
            </w:r>
          </w:p>
        </w:tc>
        <w:tc>
          <w:tcPr>
            <w:tcW w:w="935" w:type="dxa"/>
          </w:tcPr>
          <w:p w14:paraId="27532F34"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254" w:author="Microsoft Office User" w:date="2025-01-28T16:29:00Z">
                  <w:rPr>
                    <w:lang w:val="fr-SN"/>
                  </w:rPr>
                </w:rPrChange>
              </w:rPr>
            </w:pPr>
            <w:r w:rsidRPr="0057718E">
              <w:rPr>
                <w:rPrChange w:id="6255" w:author="Microsoft Office User" w:date="2025-01-28T16:29:00Z">
                  <w:rPr>
                    <w:lang w:val="fr-SN"/>
                  </w:rPr>
                </w:rPrChange>
              </w:rPr>
              <w:t>P2</w:t>
            </w:r>
          </w:p>
        </w:tc>
        <w:tc>
          <w:tcPr>
            <w:tcW w:w="935" w:type="dxa"/>
          </w:tcPr>
          <w:p w14:paraId="3D46B598"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256" w:author="Microsoft Office User" w:date="2025-01-28T16:29:00Z">
                  <w:rPr>
                    <w:lang w:val="fr-SN"/>
                  </w:rPr>
                </w:rPrChange>
              </w:rPr>
            </w:pPr>
            <w:r w:rsidRPr="0057718E">
              <w:rPr>
                <w:rPrChange w:id="6257" w:author="Microsoft Office User" w:date="2025-01-28T16:29:00Z">
                  <w:rPr>
                    <w:lang w:val="fr-SN"/>
                  </w:rPr>
                </w:rPrChange>
              </w:rPr>
              <w:t>P3</w:t>
            </w:r>
          </w:p>
        </w:tc>
        <w:tc>
          <w:tcPr>
            <w:tcW w:w="935" w:type="dxa"/>
          </w:tcPr>
          <w:p w14:paraId="5CB1664A"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258" w:author="Microsoft Office User" w:date="2025-01-28T16:29:00Z">
                  <w:rPr>
                    <w:lang w:val="fr-SN"/>
                  </w:rPr>
                </w:rPrChange>
              </w:rPr>
            </w:pPr>
            <w:r w:rsidRPr="0057718E">
              <w:rPr>
                <w:rPrChange w:id="6259" w:author="Microsoft Office User" w:date="2025-01-28T16:29:00Z">
                  <w:rPr>
                    <w:lang w:val="fr-SN"/>
                  </w:rPr>
                </w:rPrChange>
              </w:rPr>
              <w:t>P4</w:t>
            </w:r>
          </w:p>
        </w:tc>
        <w:tc>
          <w:tcPr>
            <w:tcW w:w="935" w:type="dxa"/>
          </w:tcPr>
          <w:p w14:paraId="1CAE13C7"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260" w:author="Microsoft Office User" w:date="2025-01-28T16:29:00Z">
                  <w:rPr>
                    <w:lang w:val="fr-SN"/>
                  </w:rPr>
                </w:rPrChange>
              </w:rPr>
            </w:pPr>
            <w:r w:rsidRPr="0057718E">
              <w:rPr>
                <w:rPrChange w:id="6261" w:author="Microsoft Office User" w:date="2025-01-28T16:29:00Z">
                  <w:rPr>
                    <w:lang w:val="fr-SN"/>
                  </w:rPr>
                </w:rPrChange>
              </w:rPr>
              <w:t>P5</w:t>
            </w:r>
          </w:p>
        </w:tc>
        <w:tc>
          <w:tcPr>
            <w:tcW w:w="935" w:type="dxa"/>
          </w:tcPr>
          <w:p w14:paraId="5D398C89"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262" w:author="Microsoft Office User" w:date="2025-01-28T16:29:00Z">
                  <w:rPr>
                    <w:lang w:val="fr-SN"/>
                  </w:rPr>
                </w:rPrChange>
              </w:rPr>
            </w:pPr>
            <w:r w:rsidRPr="0057718E">
              <w:rPr>
                <w:rPrChange w:id="6263" w:author="Microsoft Office User" w:date="2025-01-28T16:29:00Z">
                  <w:rPr>
                    <w:lang w:val="fr-SN"/>
                  </w:rPr>
                </w:rPrChange>
              </w:rPr>
              <w:t>P6</w:t>
            </w:r>
          </w:p>
        </w:tc>
        <w:tc>
          <w:tcPr>
            <w:tcW w:w="935" w:type="dxa"/>
          </w:tcPr>
          <w:p w14:paraId="03D15C68"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264" w:author="Microsoft Office User" w:date="2025-01-28T16:29:00Z">
                  <w:rPr>
                    <w:lang w:val="fr-SN"/>
                  </w:rPr>
                </w:rPrChange>
              </w:rPr>
            </w:pPr>
            <w:r w:rsidRPr="0057718E">
              <w:rPr>
                <w:rPrChange w:id="6265" w:author="Microsoft Office User" w:date="2025-01-28T16:29:00Z">
                  <w:rPr>
                    <w:lang w:val="fr-SN"/>
                  </w:rPr>
                </w:rPrChange>
              </w:rPr>
              <w:t>P7</w:t>
            </w:r>
          </w:p>
        </w:tc>
        <w:tc>
          <w:tcPr>
            <w:tcW w:w="935" w:type="dxa"/>
          </w:tcPr>
          <w:p w14:paraId="11D2C632"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266" w:author="Microsoft Office User" w:date="2025-01-28T16:29:00Z">
                  <w:rPr>
                    <w:lang w:val="fr-SN"/>
                  </w:rPr>
                </w:rPrChange>
              </w:rPr>
            </w:pPr>
            <w:r w:rsidRPr="0057718E">
              <w:rPr>
                <w:rPrChange w:id="6267" w:author="Microsoft Office User" w:date="2025-01-28T16:29:00Z">
                  <w:rPr>
                    <w:lang w:val="fr-SN"/>
                  </w:rPr>
                </w:rPrChange>
              </w:rPr>
              <w:t>P8</w:t>
            </w:r>
          </w:p>
        </w:tc>
        <w:tc>
          <w:tcPr>
            <w:tcW w:w="935" w:type="dxa"/>
          </w:tcPr>
          <w:p w14:paraId="5E0A196B"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268" w:author="Microsoft Office User" w:date="2025-01-28T16:29:00Z">
                  <w:rPr>
                    <w:lang w:val="fr-SN"/>
                  </w:rPr>
                </w:rPrChange>
              </w:rPr>
            </w:pPr>
            <w:r w:rsidRPr="0057718E">
              <w:rPr>
                <w:rPrChange w:id="6269" w:author="Microsoft Office User" w:date="2025-01-28T16:29:00Z">
                  <w:rPr>
                    <w:lang w:val="fr-SN"/>
                  </w:rPr>
                </w:rPrChange>
              </w:rPr>
              <w:t>P9</w:t>
            </w:r>
          </w:p>
        </w:tc>
      </w:tr>
      <w:tr w:rsidR="009E6012" w:rsidRPr="0057718E" w14:paraId="2B47AEB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33AB23B7" w14:textId="77777777" w:rsidR="009E6012" w:rsidRPr="0057718E" w:rsidRDefault="009E6012" w:rsidP="00EB1E5A">
            <w:pPr>
              <w:rPr>
                <w:rPrChange w:id="6270" w:author="Microsoft Office User" w:date="2025-01-28T16:29:00Z">
                  <w:rPr>
                    <w:lang w:val="fr-SN"/>
                  </w:rPr>
                </w:rPrChange>
              </w:rPr>
            </w:pPr>
            <w:r w:rsidRPr="0057718E">
              <w:rPr>
                <w:rPrChange w:id="6271" w:author="Microsoft Office User" w:date="2025-01-28T16:29:00Z">
                  <w:rPr>
                    <w:lang w:val="fr-SN"/>
                  </w:rPr>
                </w:rPrChange>
              </w:rPr>
              <w:t>X</w:t>
            </w:r>
          </w:p>
        </w:tc>
        <w:tc>
          <w:tcPr>
            <w:tcW w:w="935" w:type="dxa"/>
          </w:tcPr>
          <w:p w14:paraId="4785F8F9"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72" w:author="Microsoft Office User" w:date="2025-01-28T16:29:00Z">
                  <w:rPr>
                    <w:lang w:val="fr-SN"/>
                  </w:rPr>
                </w:rPrChange>
              </w:rPr>
            </w:pPr>
            <w:r w:rsidRPr="0057718E">
              <w:rPr>
                <w:rPrChange w:id="6273" w:author="Microsoft Office User" w:date="2025-01-28T16:29:00Z">
                  <w:rPr>
                    <w:lang w:val="fr-SN"/>
                  </w:rPr>
                </w:rPrChange>
              </w:rPr>
              <w:t>1</w:t>
            </w:r>
          </w:p>
        </w:tc>
        <w:tc>
          <w:tcPr>
            <w:tcW w:w="935" w:type="dxa"/>
          </w:tcPr>
          <w:p w14:paraId="79AD4BF5"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74" w:author="Microsoft Office User" w:date="2025-01-28T16:29:00Z">
                  <w:rPr>
                    <w:lang w:val="fr-SN"/>
                  </w:rPr>
                </w:rPrChange>
              </w:rPr>
            </w:pPr>
            <w:r w:rsidRPr="0057718E">
              <w:rPr>
                <w:rPrChange w:id="6275" w:author="Microsoft Office User" w:date="2025-01-28T16:29:00Z">
                  <w:rPr>
                    <w:lang w:val="fr-SN"/>
                  </w:rPr>
                </w:rPrChange>
              </w:rPr>
              <w:t>1</w:t>
            </w:r>
          </w:p>
        </w:tc>
        <w:tc>
          <w:tcPr>
            <w:tcW w:w="935" w:type="dxa"/>
          </w:tcPr>
          <w:p w14:paraId="0847FE9A"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76" w:author="Microsoft Office User" w:date="2025-01-28T16:29:00Z">
                  <w:rPr>
                    <w:lang w:val="fr-SN"/>
                  </w:rPr>
                </w:rPrChange>
              </w:rPr>
            </w:pPr>
            <w:r w:rsidRPr="0057718E">
              <w:rPr>
                <w:rPrChange w:id="6277" w:author="Microsoft Office User" w:date="2025-01-28T16:29:00Z">
                  <w:rPr>
                    <w:lang w:val="fr-SN"/>
                  </w:rPr>
                </w:rPrChange>
              </w:rPr>
              <w:t>2</w:t>
            </w:r>
          </w:p>
        </w:tc>
        <w:tc>
          <w:tcPr>
            <w:tcW w:w="935" w:type="dxa"/>
          </w:tcPr>
          <w:p w14:paraId="4CFF1284"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78" w:author="Microsoft Office User" w:date="2025-01-28T16:29:00Z">
                  <w:rPr>
                    <w:lang w:val="fr-SN"/>
                  </w:rPr>
                </w:rPrChange>
              </w:rPr>
            </w:pPr>
            <w:r w:rsidRPr="0057718E">
              <w:rPr>
                <w:rPrChange w:id="6279" w:author="Microsoft Office User" w:date="2025-01-28T16:29:00Z">
                  <w:rPr>
                    <w:lang w:val="fr-SN"/>
                  </w:rPr>
                </w:rPrChange>
              </w:rPr>
              <w:t>5</w:t>
            </w:r>
          </w:p>
        </w:tc>
        <w:tc>
          <w:tcPr>
            <w:tcW w:w="935" w:type="dxa"/>
          </w:tcPr>
          <w:p w14:paraId="7076311C"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80" w:author="Microsoft Office User" w:date="2025-01-28T16:29:00Z">
                  <w:rPr>
                    <w:lang w:val="fr-SN"/>
                  </w:rPr>
                </w:rPrChange>
              </w:rPr>
            </w:pPr>
            <w:r w:rsidRPr="0057718E">
              <w:rPr>
                <w:rPrChange w:id="6281" w:author="Microsoft Office User" w:date="2025-01-28T16:29:00Z">
                  <w:rPr>
                    <w:lang w:val="fr-SN"/>
                  </w:rPr>
                </w:rPrChange>
              </w:rPr>
              <w:t>5</w:t>
            </w:r>
          </w:p>
        </w:tc>
        <w:tc>
          <w:tcPr>
            <w:tcW w:w="935" w:type="dxa"/>
          </w:tcPr>
          <w:p w14:paraId="0146F33D"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82" w:author="Microsoft Office User" w:date="2025-01-28T16:29:00Z">
                  <w:rPr>
                    <w:lang w:val="fr-SN"/>
                  </w:rPr>
                </w:rPrChange>
              </w:rPr>
            </w:pPr>
            <w:r w:rsidRPr="0057718E">
              <w:rPr>
                <w:rPrChange w:id="6283" w:author="Microsoft Office User" w:date="2025-01-28T16:29:00Z">
                  <w:rPr>
                    <w:lang w:val="fr-SN"/>
                  </w:rPr>
                </w:rPrChange>
              </w:rPr>
              <w:t>6</w:t>
            </w:r>
          </w:p>
        </w:tc>
        <w:tc>
          <w:tcPr>
            <w:tcW w:w="935" w:type="dxa"/>
          </w:tcPr>
          <w:p w14:paraId="19EE2C93"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84" w:author="Microsoft Office User" w:date="2025-01-28T16:29:00Z">
                  <w:rPr>
                    <w:lang w:val="fr-SN"/>
                  </w:rPr>
                </w:rPrChange>
              </w:rPr>
            </w:pPr>
            <w:r w:rsidRPr="0057718E">
              <w:rPr>
                <w:rPrChange w:id="6285" w:author="Microsoft Office User" w:date="2025-01-28T16:29:00Z">
                  <w:rPr>
                    <w:lang w:val="fr-SN"/>
                  </w:rPr>
                </w:rPrChange>
              </w:rPr>
              <w:t>1</w:t>
            </w:r>
          </w:p>
        </w:tc>
        <w:tc>
          <w:tcPr>
            <w:tcW w:w="935" w:type="dxa"/>
          </w:tcPr>
          <w:p w14:paraId="6130CCD5"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86" w:author="Microsoft Office User" w:date="2025-01-28T16:29:00Z">
                  <w:rPr>
                    <w:lang w:val="fr-SN"/>
                  </w:rPr>
                </w:rPrChange>
              </w:rPr>
            </w:pPr>
            <w:r w:rsidRPr="0057718E">
              <w:rPr>
                <w:rPrChange w:id="6287" w:author="Microsoft Office User" w:date="2025-01-28T16:29:00Z">
                  <w:rPr>
                    <w:lang w:val="fr-SN"/>
                  </w:rPr>
                </w:rPrChange>
              </w:rPr>
              <w:t>1</w:t>
            </w:r>
          </w:p>
        </w:tc>
        <w:tc>
          <w:tcPr>
            <w:tcW w:w="935" w:type="dxa"/>
          </w:tcPr>
          <w:p w14:paraId="282EED05"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288" w:author="Microsoft Office User" w:date="2025-01-28T16:29:00Z">
                  <w:rPr>
                    <w:lang w:val="fr-SN"/>
                  </w:rPr>
                </w:rPrChange>
              </w:rPr>
            </w:pPr>
            <w:r w:rsidRPr="0057718E">
              <w:rPr>
                <w:rPrChange w:id="6289" w:author="Microsoft Office User" w:date="2025-01-28T16:29:00Z">
                  <w:rPr>
                    <w:lang w:val="fr-SN"/>
                  </w:rPr>
                </w:rPrChange>
              </w:rPr>
              <w:t>2</w:t>
            </w:r>
          </w:p>
        </w:tc>
      </w:tr>
      <w:tr w:rsidR="009E6012" w:rsidRPr="0057718E" w14:paraId="51F034BD" w14:textId="77777777" w:rsidTr="00EB1E5A">
        <w:tc>
          <w:tcPr>
            <w:cnfStyle w:val="001000000000" w:firstRow="0" w:lastRow="0" w:firstColumn="1" w:lastColumn="0" w:oddVBand="0" w:evenVBand="0" w:oddHBand="0" w:evenHBand="0" w:firstRowFirstColumn="0" w:firstRowLastColumn="0" w:lastRowFirstColumn="0" w:lastRowLastColumn="0"/>
            <w:tcW w:w="935" w:type="dxa"/>
          </w:tcPr>
          <w:p w14:paraId="78054F8E" w14:textId="77777777" w:rsidR="009E6012" w:rsidRPr="0057718E" w:rsidRDefault="009E6012" w:rsidP="00EB1E5A">
            <w:pPr>
              <w:rPr>
                <w:rPrChange w:id="6290" w:author="Microsoft Office User" w:date="2025-01-28T16:29:00Z">
                  <w:rPr>
                    <w:lang w:val="fr-SN"/>
                  </w:rPr>
                </w:rPrChange>
              </w:rPr>
            </w:pPr>
            <w:r w:rsidRPr="0057718E">
              <w:rPr>
                <w:rPrChange w:id="6291" w:author="Microsoft Office User" w:date="2025-01-28T16:29:00Z">
                  <w:rPr>
                    <w:lang w:val="fr-SN"/>
                  </w:rPr>
                </w:rPrChange>
              </w:rPr>
              <w:t>Y</w:t>
            </w:r>
          </w:p>
        </w:tc>
        <w:tc>
          <w:tcPr>
            <w:tcW w:w="935" w:type="dxa"/>
          </w:tcPr>
          <w:p w14:paraId="7EC9EE92"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292" w:author="Microsoft Office User" w:date="2025-01-28T16:29:00Z">
                  <w:rPr>
                    <w:lang w:val="fr-SN"/>
                  </w:rPr>
                </w:rPrChange>
              </w:rPr>
            </w:pPr>
            <w:r w:rsidRPr="0057718E">
              <w:rPr>
                <w:rPrChange w:id="6293" w:author="Microsoft Office User" w:date="2025-01-28T16:29:00Z">
                  <w:rPr>
                    <w:lang w:val="fr-SN"/>
                  </w:rPr>
                </w:rPrChange>
              </w:rPr>
              <w:t>1</w:t>
            </w:r>
          </w:p>
        </w:tc>
        <w:tc>
          <w:tcPr>
            <w:tcW w:w="935" w:type="dxa"/>
          </w:tcPr>
          <w:p w14:paraId="23D25E23"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294" w:author="Microsoft Office User" w:date="2025-01-28T16:29:00Z">
                  <w:rPr>
                    <w:lang w:val="fr-SN"/>
                  </w:rPr>
                </w:rPrChange>
              </w:rPr>
            </w:pPr>
            <w:r w:rsidRPr="0057718E">
              <w:rPr>
                <w:rPrChange w:id="6295" w:author="Microsoft Office User" w:date="2025-01-28T16:29:00Z">
                  <w:rPr>
                    <w:lang w:val="fr-SN"/>
                  </w:rPr>
                </w:rPrChange>
              </w:rPr>
              <w:t>2</w:t>
            </w:r>
          </w:p>
        </w:tc>
        <w:tc>
          <w:tcPr>
            <w:tcW w:w="935" w:type="dxa"/>
          </w:tcPr>
          <w:p w14:paraId="58722B5F"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296" w:author="Microsoft Office User" w:date="2025-01-28T16:29:00Z">
                  <w:rPr>
                    <w:lang w:val="fr-SN"/>
                  </w:rPr>
                </w:rPrChange>
              </w:rPr>
            </w:pPr>
            <w:r w:rsidRPr="0057718E">
              <w:rPr>
                <w:rPrChange w:id="6297" w:author="Microsoft Office User" w:date="2025-01-28T16:29:00Z">
                  <w:rPr>
                    <w:lang w:val="fr-SN"/>
                  </w:rPr>
                </w:rPrChange>
              </w:rPr>
              <w:t>1</w:t>
            </w:r>
          </w:p>
        </w:tc>
        <w:tc>
          <w:tcPr>
            <w:tcW w:w="935" w:type="dxa"/>
          </w:tcPr>
          <w:p w14:paraId="2EF6C05E"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298" w:author="Microsoft Office User" w:date="2025-01-28T16:29:00Z">
                  <w:rPr>
                    <w:lang w:val="fr-SN"/>
                  </w:rPr>
                </w:rPrChange>
              </w:rPr>
            </w:pPr>
            <w:r w:rsidRPr="0057718E">
              <w:rPr>
                <w:rPrChange w:id="6299" w:author="Microsoft Office User" w:date="2025-01-28T16:29:00Z">
                  <w:rPr>
                    <w:lang w:val="fr-SN"/>
                  </w:rPr>
                </w:rPrChange>
              </w:rPr>
              <w:t>5</w:t>
            </w:r>
          </w:p>
        </w:tc>
        <w:tc>
          <w:tcPr>
            <w:tcW w:w="935" w:type="dxa"/>
          </w:tcPr>
          <w:p w14:paraId="4B3E9C5B"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300" w:author="Microsoft Office User" w:date="2025-01-28T16:29:00Z">
                  <w:rPr>
                    <w:lang w:val="fr-SN"/>
                  </w:rPr>
                </w:rPrChange>
              </w:rPr>
            </w:pPr>
            <w:r w:rsidRPr="0057718E">
              <w:rPr>
                <w:rPrChange w:id="6301" w:author="Microsoft Office User" w:date="2025-01-28T16:29:00Z">
                  <w:rPr>
                    <w:lang w:val="fr-SN"/>
                  </w:rPr>
                </w:rPrChange>
              </w:rPr>
              <w:t>6</w:t>
            </w:r>
          </w:p>
        </w:tc>
        <w:tc>
          <w:tcPr>
            <w:tcW w:w="935" w:type="dxa"/>
          </w:tcPr>
          <w:p w14:paraId="3C013077"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302" w:author="Microsoft Office User" w:date="2025-01-28T16:29:00Z">
                  <w:rPr>
                    <w:lang w:val="fr-SN"/>
                  </w:rPr>
                </w:rPrChange>
              </w:rPr>
            </w:pPr>
            <w:r w:rsidRPr="0057718E">
              <w:rPr>
                <w:rPrChange w:id="6303" w:author="Microsoft Office User" w:date="2025-01-28T16:29:00Z">
                  <w:rPr>
                    <w:lang w:val="fr-SN"/>
                  </w:rPr>
                </w:rPrChange>
              </w:rPr>
              <w:t>5</w:t>
            </w:r>
          </w:p>
        </w:tc>
        <w:tc>
          <w:tcPr>
            <w:tcW w:w="935" w:type="dxa"/>
          </w:tcPr>
          <w:p w14:paraId="14AD242B"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304" w:author="Microsoft Office User" w:date="2025-01-28T16:29:00Z">
                  <w:rPr>
                    <w:lang w:val="fr-SN"/>
                  </w:rPr>
                </w:rPrChange>
              </w:rPr>
            </w:pPr>
            <w:r w:rsidRPr="0057718E">
              <w:rPr>
                <w:rPrChange w:id="6305" w:author="Microsoft Office User" w:date="2025-01-28T16:29:00Z">
                  <w:rPr>
                    <w:lang w:val="fr-SN"/>
                  </w:rPr>
                </w:rPrChange>
              </w:rPr>
              <w:t>9</w:t>
            </w:r>
          </w:p>
        </w:tc>
        <w:tc>
          <w:tcPr>
            <w:tcW w:w="935" w:type="dxa"/>
          </w:tcPr>
          <w:p w14:paraId="51513E6A"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306" w:author="Microsoft Office User" w:date="2025-01-28T16:29:00Z">
                  <w:rPr>
                    <w:lang w:val="fr-SN"/>
                  </w:rPr>
                </w:rPrChange>
              </w:rPr>
            </w:pPr>
            <w:r w:rsidRPr="0057718E">
              <w:rPr>
                <w:rPrChange w:id="6307" w:author="Microsoft Office User" w:date="2025-01-28T16:29:00Z">
                  <w:rPr>
                    <w:lang w:val="fr-SN"/>
                  </w:rPr>
                </w:rPrChange>
              </w:rPr>
              <w:t>10</w:t>
            </w:r>
          </w:p>
        </w:tc>
        <w:tc>
          <w:tcPr>
            <w:tcW w:w="935" w:type="dxa"/>
          </w:tcPr>
          <w:p w14:paraId="34D45C93"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308" w:author="Microsoft Office User" w:date="2025-01-28T16:29:00Z">
                  <w:rPr>
                    <w:lang w:val="fr-SN"/>
                  </w:rPr>
                </w:rPrChange>
              </w:rPr>
            </w:pPr>
            <w:r w:rsidRPr="0057718E">
              <w:rPr>
                <w:rPrChange w:id="6309" w:author="Microsoft Office User" w:date="2025-01-28T16:29:00Z">
                  <w:rPr>
                    <w:lang w:val="fr-SN"/>
                  </w:rPr>
                </w:rPrChange>
              </w:rPr>
              <w:t>9</w:t>
            </w:r>
          </w:p>
        </w:tc>
      </w:tr>
    </w:tbl>
    <w:p w14:paraId="07241F7D" w14:textId="77777777" w:rsidR="009E6012" w:rsidRPr="0057718E" w:rsidRDefault="009E6012" w:rsidP="009E6012">
      <w:pPr>
        <w:rPr>
          <w:rPrChange w:id="6310" w:author="Microsoft Office User" w:date="2025-01-28T16:29:00Z">
            <w:rPr>
              <w:lang w:val="fr-SN"/>
            </w:rPr>
          </w:rPrChange>
        </w:rPr>
      </w:pPr>
      <w:r w:rsidRPr="0057718E">
        <w:rPr>
          <w:rPrChange w:id="6311" w:author="Microsoft Office User" w:date="2025-01-28T16:29:00Z">
            <w:rPr>
              <w:lang w:val="fr-SN"/>
            </w:rPr>
          </w:rPrChange>
        </w:rPr>
        <w:t>C1 = {P1},</w:t>
      </w:r>
    </w:p>
    <w:p w14:paraId="0FD8B64F" w14:textId="77777777" w:rsidR="009E6012" w:rsidRPr="0057718E" w:rsidRDefault="009E6012" w:rsidP="009E6012">
      <w:pPr>
        <w:rPr>
          <w:rPrChange w:id="6312" w:author="Microsoft Office User" w:date="2025-01-28T16:29:00Z">
            <w:rPr>
              <w:lang w:val="fr-SN"/>
            </w:rPr>
          </w:rPrChange>
        </w:rPr>
      </w:pPr>
      <w:r w:rsidRPr="0057718E">
        <w:rPr>
          <w:rPrChange w:id="6313" w:author="Microsoft Office User" w:date="2025-01-28T16:29:00Z">
            <w:rPr>
              <w:lang w:val="fr-SN"/>
            </w:rPr>
          </w:rPrChange>
        </w:rPr>
        <w:t>C2 = {P2},</w:t>
      </w:r>
    </w:p>
    <w:p w14:paraId="07D6BB83" w14:textId="77777777" w:rsidR="009E6012" w:rsidRPr="0057718E" w:rsidRDefault="009E6012" w:rsidP="009E6012">
      <w:pPr>
        <w:rPr>
          <w:rPrChange w:id="6314" w:author="Microsoft Office User" w:date="2025-01-28T16:29:00Z">
            <w:rPr>
              <w:lang w:val="fr-SN"/>
            </w:rPr>
          </w:rPrChange>
        </w:rPr>
      </w:pPr>
      <w:r w:rsidRPr="0057718E">
        <w:rPr>
          <w:rPrChange w:id="6315" w:author="Microsoft Office User" w:date="2025-01-28T16:29:00Z">
            <w:rPr>
              <w:lang w:val="fr-SN"/>
            </w:rPr>
          </w:rPrChange>
        </w:rPr>
        <w:t>C3 = {P3, P4, P5, P6, P7, P8, P9}.</w:t>
      </w:r>
    </w:p>
    <w:p w14:paraId="53E436A7" w14:textId="77777777" w:rsidR="009E6012" w:rsidRPr="0057718E" w:rsidRDefault="009E6012" w:rsidP="009E6012">
      <w:pPr>
        <w:rPr>
          <w:rFonts w:eastAsiaTheme="minorEastAsia"/>
          <w:rPrChange w:id="6316" w:author="Microsoft Office User" w:date="2025-01-28T16:29:00Z">
            <w:rPr>
              <w:rFonts w:eastAsiaTheme="minorEastAsia"/>
              <w:lang w:val="fr-SN"/>
            </w:rPr>
          </w:rPrChange>
        </w:rPr>
      </w:pPr>
      <w:r w:rsidRPr="0057718E">
        <w:rPr>
          <w:rFonts w:eastAsiaTheme="minorEastAsia"/>
          <w:rPrChange w:id="6317" w:author="Microsoft Office User" w:date="2025-01-28T16:29:00Z">
            <w:rPr>
              <w:rFonts w:eastAsiaTheme="minorEastAsia"/>
              <w:lang w:val="fr-SN"/>
            </w:rPr>
          </w:rPrChange>
        </w:rPr>
        <w:t>Cg(C1) = (1, 1), Cg(C2) = (1, 2), Cg(C3) = (3.42, 6.42)</w:t>
      </w:r>
    </w:p>
    <w:tbl>
      <w:tblPr>
        <w:tblStyle w:val="Tableausimp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9E6012" w:rsidRPr="0057718E" w14:paraId="76EE06C1"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751188FE" w14:textId="77777777" w:rsidR="009E6012" w:rsidRPr="0057718E" w:rsidRDefault="009E6012" w:rsidP="00EB1E5A">
            <w:pPr>
              <w:rPr>
                <w:rPrChange w:id="6318" w:author="Microsoft Office User" w:date="2025-01-28T16:29:00Z">
                  <w:rPr>
                    <w:lang w:val="fr-SN"/>
                  </w:rPr>
                </w:rPrChange>
              </w:rPr>
            </w:pPr>
          </w:p>
        </w:tc>
        <w:tc>
          <w:tcPr>
            <w:tcW w:w="935" w:type="dxa"/>
          </w:tcPr>
          <w:p w14:paraId="3CC180CB"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319" w:author="Microsoft Office User" w:date="2025-01-28T16:29:00Z">
                  <w:rPr>
                    <w:lang w:val="fr-SN"/>
                  </w:rPr>
                </w:rPrChange>
              </w:rPr>
            </w:pPr>
            <w:r w:rsidRPr="0057718E">
              <w:rPr>
                <w:rPrChange w:id="6320" w:author="Microsoft Office User" w:date="2025-01-28T16:29:00Z">
                  <w:rPr>
                    <w:lang w:val="fr-SN"/>
                  </w:rPr>
                </w:rPrChange>
              </w:rPr>
              <w:t>P1</w:t>
            </w:r>
          </w:p>
        </w:tc>
        <w:tc>
          <w:tcPr>
            <w:tcW w:w="935" w:type="dxa"/>
          </w:tcPr>
          <w:p w14:paraId="6676C3C9"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321" w:author="Microsoft Office User" w:date="2025-01-28T16:29:00Z">
                  <w:rPr>
                    <w:lang w:val="fr-SN"/>
                  </w:rPr>
                </w:rPrChange>
              </w:rPr>
            </w:pPr>
            <w:r w:rsidRPr="0057718E">
              <w:rPr>
                <w:rPrChange w:id="6322" w:author="Microsoft Office User" w:date="2025-01-28T16:29:00Z">
                  <w:rPr>
                    <w:lang w:val="fr-SN"/>
                  </w:rPr>
                </w:rPrChange>
              </w:rPr>
              <w:t>P2</w:t>
            </w:r>
          </w:p>
        </w:tc>
        <w:tc>
          <w:tcPr>
            <w:tcW w:w="935" w:type="dxa"/>
          </w:tcPr>
          <w:p w14:paraId="7541E044"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323" w:author="Microsoft Office User" w:date="2025-01-28T16:29:00Z">
                  <w:rPr>
                    <w:lang w:val="fr-SN"/>
                  </w:rPr>
                </w:rPrChange>
              </w:rPr>
            </w:pPr>
            <w:r w:rsidRPr="0057718E">
              <w:rPr>
                <w:rPrChange w:id="6324" w:author="Microsoft Office User" w:date="2025-01-28T16:29:00Z">
                  <w:rPr>
                    <w:lang w:val="fr-SN"/>
                  </w:rPr>
                </w:rPrChange>
              </w:rPr>
              <w:t>P3</w:t>
            </w:r>
          </w:p>
        </w:tc>
        <w:tc>
          <w:tcPr>
            <w:tcW w:w="935" w:type="dxa"/>
          </w:tcPr>
          <w:p w14:paraId="7B458045"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325" w:author="Microsoft Office User" w:date="2025-01-28T16:29:00Z">
                  <w:rPr>
                    <w:lang w:val="fr-SN"/>
                  </w:rPr>
                </w:rPrChange>
              </w:rPr>
            </w:pPr>
            <w:r w:rsidRPr="0057718E">
              <w:rPr>
                <w:rPrChange w:id="6326" w:author="Microsoft Office User" w:date="2025-01-28T16:29:00Z">
                  <w:rPr>
                    <w:lang w:val="fr-SN"/>
                  </w:rPr>
                </w:rPrChange>
              </w:rPr>
              <w:t>P4</w:t>
            </w:r>
          </w:p>
        </w:tc>
        <w:tc>
          <w:tcPr>
            <w:tcW w:w="935" w:type="dxa"/>
          </w:tcPr>
          <w:p w14:paraId="3456C2BD"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327" w:author="Microsoft Office User" w:date="2025-01-28T16:29:00Z">
                  <w:rPr>
                    <w:lang w:val="fr-SN"/>
                  </w:rPr>
                </w:rPrChange>
              </w:rPr>
            </w:pPr>
            <w:r w:rsidRPr="0057718E">
              <w:rPr>
                <w:rPrChange w:id="6328" w:author="Microsoft Office User" w:date="2025-01-28T16:29:00Z">
                  <w:rPr>
                    <w:lang w:val="fr-SN"/>
                  </w:rPr>
                </w:rPrChange>
              </w:rPr>
              <w:t>P5</w:t>
            </w:r>
          </w:p>
        </w:tc>
        <w:tc>
          <w:tcPr>
            <w:tcW w:w="935" w:type="dxa"/>
          </w:tcPr>
          <w:p w14:paraId="7F79A73F"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329" w:author="Microsoft Office User" w:date="2025-01-28T16:29:00Z">
                  <w:rPr>
                    <w:lang w:val="fr-SN"/>
                  </w:rPr>
                </w:rPrChange>
              </w:rPr>
            </w:pPr>
            <w:r w:rsidRPr="0057718E">
              <w:rPr>
                <w:rPrChange w:id="6330" w:author="Microsoft Office User" w:date="2025-01-28T16:29:00Z">
                  <w:rPr>
                    <w:lang w:val="fr-SN"/>
                  </w:rPr>
                </w:rPrChange>
              </w:rPr>
              <w:t>P6</w:t>
            </w:r>
          </w:p>
        </w:tc>
        <w:tc>
          <w:tcPr>
            <w:tcW w:w="935" w:type="dxa"/>
          </w:tcPr>
          <w:p w14:paraId="79120CE0"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331" w:author="Microsoft Office User" w:date="2025-01-28T16:29:00Z">
                  <w:rPr>
                    <w:lang w:val="fr-SN"/>
                  </w:rPr>
                </w:rPrChange>
              </w:rPr>
            </w:pPr>
            <w:r w:rsidRPr="0057718E">
              <w:rPr>
                <w:rPrChange w:id="6332" w:author="Microsoft Office User" w:date="2025-01-28T16:29:00Z">
                  <w:rPr>
                    <w:lang w:val="fr-SN"/>
                  </w:rPr>
                </w:rPrChange>
              </w:rPr>
              <w:t>P7</w:t>
            </w:r>
          </w:p>
        </w:tc>
        <w:tc>
          <w:tcPr>
            <w:tcW w:w="935" w:type="dxa"/>
          </w:tcPr>
          <w:p w14:paraId="4484EA48"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333" w:author="Microsoft Office User" w:date="2025-01-28T16:29:00Z">
                  <w:rPr>
                    <w:lang w:val="fr-SN"/>
                  </w:rPr>
                </w:rPrChange>
              </w:rPr>
            </w:pPr>
            <w:r w:rsidRPr="0057718E">
              <w:rPr>
                <w:rPrChange w:id="6334" w:author="Microsoft Office User" w:date="2025-01-28T16:29:00Z">
                  <w:rPr>
                    <w:lang w:val="fr-SN"/>
                  </w:rPr>
                </w:rPrChange>
              </w:rPr>
              <w:t>P8</w:t>
            </w:r>
          </w:p>
        </w:tc>
        <w:tc>
          <w:tcPr>
            <w:tcW w:w="935" w:type="dxa"/>
          </w:tcPr>
          <w:p w14:paraId="3A1C9E34" w14:textId="77777777" w:rsidR="009E6012" w:rsidRPr="0057718E" w:rsidRDefault="009E6012" w:rsidP="00EB1E5A">
            <w:pPr>
              <w:cnfStyle w:val="100000000000" w:firstRow="1" w:lastRow="0" w:firstColumn="0" w:lastColumn="0" w:oddVBand="0" w:evenVBand="0" w:oddHBand="0" w:evenHBand="0" w:firstRowFirstColumn="0" w:firstRowLastColumn="0" w:lastRowFirstColumn="0" w:lastRowLastColumn="0"/>
              <w:rPr>
                <w:rPrChange w:id="6335" w:author="Microsoft Office User" w:date="2025-01-28T16:29:00Z">
                  <w:rPr>
                    <w:lang w:val="fr-SN"/>
                  </w:rPr>
                </w:rPrChange>
              </w:rPr>
            </w:pPr>
            <w:r w:rsidRPr="0057718E">
              <w:rPr>
                <w:rPrChange w:id="6336" w:author="Microsoft Office User" w:date="2025-01-28T16:29:00Z">
                  <w:rPr>
                    <w:lang w:val="fr-SN"/>
                  </w:rPr>
                </w:rPrChange>
              </w:rPr>
              <w:t>P9</w:t>
            </w:r>
          </w:p>
        </w:tc>
      </w:tr>
      <w:tr w:rsidR="009E6012" w:rsidRPr="0057718E" w14:paraId="5C05480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4862076" w14:textId="77777777" w:rsidR="009E6012" w:rsidRPr="0057718E" w:rsidRDefault="009E6012" w:rsidP="00EB1E5A">
            <w:pPr>
              <w:rPr>
                <w:rPrChange w:id="6337" w:author="Microsoft Office User" w:date="2025-01-28T16:29:00Z">
                  <w:rPr>
                    <w:lang w:val="fr-SN"/>
                  </w:rPr>
                </w:rPrChange>
              </w:rPr>
            </w:pPr>
            <w:r w:rsidRPr="0057718E">
              <w:rPr>
                <w:rPrChange w:id="6338" w:author="Microsoft Office User" w:date="2025-01-28T16:29:00Z">
                  <w:rPr>
                    <w:lang w:val="fr-SN"/>
                  </w:rPr>
                </w:rPrChange>
              </w:rPr>
              <w:t>C1</w:t>
            </w:r>
          </w:p>
        </w:tc>
        <w:tc>
          <w:tcPr>
            <w:tcW w:w="935" w:type="dxa"/>
          </w:tcPr>
          <w:p w14:paraId="48981C91"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39" w:author="Microsoft Office User" w:date="2025-01-28T16:29:00Z">
                  <w:rPr>
                    <w:lang w:val="fr-SN"/>
                  </w:rPr>
                </w:rPrChange>
              </w:rPr>
            </w:pPr>
            <w:r w:rsidRPr="0057718E">
              <w:rPr>
                <w:rPrChange w:id="6340" w:author="Microsoft Office User" w:date="2025-01-28T16:29:00Z">
                  <w:rPr>
                    <w:lang w:val="fr-SN"/>
                  </w:rPr>
                </w:rPrChange>
              </w:rPr>
              <w:t>0.0</w:t>
            </w:r>
          </w:p>
        </w:tc>
        <w:tc>
          <w:tcPr>
            <w:tcW w:w="935" w:type="dxa"/>
          </w:tcPr>
          <w:p w14:paraId="0E8CCE61"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41" w:author="Microsoft Office User" w:date="2025-01-28T16:29:00Z">
                  <w:rPr>
                    <w:lang w:val="fr-SN"/>
                  </w:rPr>
                </w:rPrChange>
              </w:rPr>
            </w:pPr>
            <w:r w:rsidRPr="0057718E">
              <w:rPr>
                <w:rPrChange w:id="6342" w:author="Microsoft Office User" w:date="2025-01-28T16:29:00Z">
                  <w:rPr>
                    <w:lang w:val="fr-SN"/>
                  </w:rPr>
                </w:rPrChange>
              </w:rPr>
              <w:t>1.0</w:t>
            </w:r>
          </w:p>
        </w:tc>
        <w:tc>
          <w:tcPr>
            <w:tcW w:w="935" w:type="dxa"/>
          </w:tcPr>
          <w:p w14:paraId="4AD621B3"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43" w:author="Microsoft Office User" w:date="2025-01-28T16:29:00Z">
                  <w:rPr>
                    <w:lang w:val="fr-SN"/>
                  </w:rPr>
                </w:rPrChange>
              </w:rPr>
            </w:pPr>
            <w:r w:rsidRPr="0057718E">
              <w:rPr>
                <w:rPrChange w:id="6344" w:author="Microsoft Office User" w:date="2025-01-28T16:29:00Z">
                  <w:rPr>
                    <w:lang w:val="fr-SN"/>
                  </w:rPr>
                </w:rPrChange>
              </w:rPr>
              <w:t>1.0</w:t>
            </w:r>
          </w:p>
        </w:tc>
        <w:tc>
          <w:tcPr>
            <w:tcW w:w="935" w:type="dxa"/>
          </w:tcPr>
          <w:p w14:paraId="13D7AE4A"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45" w:author="Microsoft Office User" w:date="2025-01-28T16:29:00Z">
                  <w:rPr>
                    <w:lang w:val="fr-SN"/>
                  </w:rPr>
                </w:rPrChange>
              </w:rPr>
            </w:pPr>
            <w:r w:rsidRPr="0057718E">
              <w:rPr>
                <w:rPrChange w:id="6346" w:author="Microsoft Office User" w:date="2025-01-28T16:29:00Z">
                  <w:rPr>
                    <w:lang w:val="fr-SN"/>
                  </w:rPr>
                </w:rPrChange>
              </w:rPr>
              <w:t>5.66</w:t>
            </w:r>
          </w:p>
        </w:tc>
        <w:tc>
          <w:tcPr>
            <w:tcW w:w="935" w:type="dxa"/>
          </w:tcPr>
          <w:p w14:paraId="544613B0"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47" w:author="Microsoft Office User" w:date="2025-01-28T16:29:00Z">
                  <w:rPr>
                    <w:lang w:val="fr-SN"/>
                  </w:rPr>
                </w:rPrChange>
              </w:rPr>
            </w:pPr>
            <w:r w:rsidRPr="0057718E">
              <w:rPr>
                <w:rPrChange w:id="6348" w:author="Microsoft Office User" w:date="2025-01-28T16:29:00Z">
                  <w:rPr>
                    <w:lang w:val="fr-SN"/>
                  </w:rPr>
                </w:rPrChange>
              </w:rPr>
              <w:t>6.40</w:t>
            </w:r>
          </w:p>
        </w:tc>
        <w:tc>
          <w:tcPr>
            <w:tcW w:w="935" w:type="dxa"/>
          </w:tcPr>
          <w:p w14:paraId="1F6E39BB"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49" w:author="Microsoft Office User" w:date="2025-01-28T16:29:00Z">
                  <w:rPr>
                    <w:lang w:val="fr-SN"/>
                  </w:rPr>
                </w:rPrChange>
              </w:rPr>
            </w:pPr>
            <w:r w:rsidRPr="0057718E">
              <w:rPr>
                <w:rPrChange w:id="6350" w:author="Microsoft Office User" w:date="2025-01-28T16:29:00Z">
                  <w:rPr>
                    <w:lang w:val="fr-SN"/>
                  </w:rPr>
                </w:rPrChange>
              </w:rPr>
              <w:t>6.40</w:t>
            </w:r>
          </w:p>
        </w:tc>
        <w:tc>
          <w:tcPr>
            <w:tcW w:w="935" w:type="dxa"/>
          </w:tcPr>
          <w:p w14:paraId="62A978E6"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51" w:author="Microsoft Office User" w:date="2025-01-28T16:29:00Z">
                  <w:rPr>
                    <w:lang w:val="fr-SN"/>
                  </w:rPr>
                </w:rPrChange>
              </w:rPr>
            </w:pPr>
            <w:r w:rsidRPr="0057718E">
              <w:rPr>
                <w:rPrChange w:id="6352" w:author="Microsoft Office User" w:date="2025-01-28T16:29:00Z">
                  <w:rPr>
                    <w:lang w:val="fr-SN"/>
                  </w:rPr>
                </w:rPrChange>
              </w:rPr>
              <w:t>8.0</w:t>
            </w:r>
          </w:p>
        </w:tc>
        <w:tc>
          <w:tcPr>
            <w:tcW w:w="935" w:type="dxa"/>
          </w:tcPr>
          <w:p w14:paraId="1A8FF1B7"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53" w:author="Microsoft Office User" w:date="2025-01-28T16:29:00Z">
                  <w:rPr>
                    <w:lang w:val="fr-SN"/>
                  </w:rPr>
                </w:rPrChange>
              </w:rPr>
            </w:pPr>
            <w:r w:rsidRPr="0057718E">
              <w:rPr>
                <w:rPrChange w:id="6354" w:author="Microsoft Office User" w:date="2025-01-28T16:29:00Z">
                  <w:rPr>
                    <w:lang w:val="fr-SN"/>
                  </w:rPr>
                </w:rPrChange>
              </w:rPr>
              <w:t>9.0</w:t>
            </w:r>
          </w:p>
        </w:tc>
        <w:tc>
          <w:tcPr>
            <w:tcW w:w="935" w:type="dxa"/>
          </w:tcPr>
          <w:p w14:paraId="1F38AB03"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55" w:author="Microsoft Office User" w:date="2025-01-28T16:29:00Z">
                  <w:rPr>
                    <w:lang w:val="fr-SN"/>
                  </w:rPr>
                </w:rPrChange>
              </w:rPr>
            </w:pPr>
            <w:r w:rsidRPr="0057718E">
              <w:rPr>
                <w:rPrChange w:id="6356" w:author="Microsoft Office User" w:date="2025-01-28T16:29:00Z">
                  <w:rPr>
                    <w:lang w:val="fr-SN"/>
                  </w:rPr>
                </w:rPrChange>
              </w:rPr>
              <w:t>8.06</w:t>
            </w:r>
          </w:p>
        </w:tc>
      </w:tr>
      <w:tr w:rsidR="009E6012" w:rsidRPr="0057718E" w14:paraId="4B189D1B" w14:textId="77777777" w:rsidTr="00EB1E5A">
        <w:tc>
          <w:tcPr>
            <w:cnfStyle w:val="001000000000" w:firstRow="0" w:lastRow="0" w:firstColumn="1" w:lastColumn="0" w:oddVBand="0" w:evenVBand="0" w:oddHBand="0" w:evenHBand="0" w:firstRowFirstColumn="0" w:firstRowLastColumn="0" w:lastRowFirstColumn="0" w:lastRowLastColumn="0"/>
            <w:tcW w:w="935" w:type="dxa"/>
          </w:tcPr>
          <w:p w14:paraId="51A97914" w14:textId="77777777" w:rsidR="009E6012" w:rsidRPr="0057718E" w:rsidRDefault="009E6012" w:rsidP="00EB1E5A">
            <w:pPr>
              <w:rPr>
                <w:rPrChange w:id="6357" w:author="Microsoft Office User" w:date="2025-01-28T16:29:00Z">
                  <w:rPr>
                    <w:lang w:val="fr-SN"/>
                  </w:rPr>
                </w:rPrChange>
              </w:rPr>
            </w:pPr>
            <w:r w:rsidRPr="0057718E">
              <w:rPr>
                <w:rPrChange w:id="6358" w:author="Microsoft Office User" w:date="2025-01-28T16:29:00Z">
                  <w:rPr>
                    <w:lang w:val="fr-SN"/>
                  </w:rPr>
                </w:rPrChange>
              </w:rPr>
              <w:t>C2</w:t>
            </w:r>
          </w:p>
        </w:tc>
        <w:tc>
          <w:tcPr>
            <w:tcW w:w="935" w:type="dxa"/>
          </w:tcPr>
          <w:p w14:paraId="6D96DF1C"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359" w:author="Microsoft Office User" w:date="2025-01-28T16:29:00Z">
                  <w:rPr>
                    <w:lang w:val="fr-SN"/>
                  </w:rPr>
                </w:rPrChange>
              </w:rPr>
            </w:pPr>
            <w:r w:rsidRPr="0057718E">
              <w:rPr>
                <w:rPrChange w:id="6360" w:author="Microsoft Office User" w:date="2025-01-28T16:29:00Z">
                  <w:rPr>
                    <w:lang w:val="fr-SN"/>
                  </w:rPr>
                </w:rPrChange>
              </w:rPr>
              <w:t>1.0</w:t>
            </w:r>
          </w:p>
        </w:tc>
        <w:tc>
          <w:tcPr>
            <w:tcW w:w="935" w:type="dxa"/>
          </w:tcPr>
          <w:p w14:paraId="4FFA361F"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361" w:author="Microsoft Office User" w:date="2025-01-28T16:29:00Z">
                  <w:rPr>
                    <w:lang w:val="fr-SN"/>
                  </w:rPr>
                </w:rPrChange>
              </w:rPr>
            </w:pPr>
            <w:r w:rsidRPr="0057718E">
              <w:rPr>
                <w:rPrChange w:id="6362" w:author="Microsoft Office User" w:date="2025-01-28T16:29:00Z">
                  <w:rPr>
                    <w:lang w:val="fr-SN"/>
                  </w:rPr>
                </w:rPrChange>
              </w:rPr>
              <w:t>0.0</w:t>
            </w:r>
          </w:p>
        </w:tc>
        <w:tc>
          <w:tcPr>
            <w:tcW w:w="935" w:type="dxa"/>
          </w:tcPr>
          <w:p w14:paraId="4CFB3454"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363" w:author="Microsoft Office User" w:date="2025-01-28T16:29:00Z">
                  <w:rPr>
                    <w:lang w:val="fr-SN"/>
                  </w:rPr>
                </w:rPrChange>
              </w:rPr>
            </w:pPr>
            <w:r w:rsidRPr="0057718E">
              <w:rPr>
                <w:rPrChange w:id="6364" w:author="Microsoft Office User" w:date="2025-01-28T16:29:00Z">
                  <w:rPr>
                    <w:lang w:val="fr-SN"/>
                  </w:rPr>
                </w:rPrChange>
              </w:rPr>
              <w:t>1.41</w:t>
            </w:r>
          </w:p>
        </w:tc>
        <w:tc>
          <w:tcPr>
            <w:tcW w:w="935" w:type="dxa"/>
          </w:tcPr>
          <w:p w14:paraId="5C135806"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365" w:author="Microsoft Office User" w:date="2025-01-28T16:29:00Z">
                  <w:rPr>
                    <w:lang w:val="fr-SN"/>
                  </w:rPr>
                </w:rPrChange>
              </w:rPr>
            </w:pPr>
            <w:r w:rsidRPr="0057718E">
              <w:rPr>
                <w:rPrChange w:id="6366" w:author="Microsoft Office User" w:date="2025-01-28T16:29:00Z">
                  <w:rPr>
                    <w:lang w:val="fr-SN"/>
                  </w:rPr>
                </w:rPrChange>
              </w:rPr>
              <w:t>5.0</w:t>
            </w:r>
          </w:p>
        </w:tc>
        <w:tc>
          <w:tcPr>
            <w:tcW w:w="935" w:type="dxa"/>
          </w:tcPr>
          <w:p w14:paraId="6D24D264"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367" w:author="Microsoft Office User" w:date="2025-01-28T16:29:00Z">
                  <w:rPr>
                    <w:lang w:val="fr-SN"/>
                  </w:rPr>
                </w:rPrChange>
              </w:rPr>
            </w:pPr>
            <w:r w:rsidRPr="0057718E">
              <w:rPr>
                <w:rPrChange w:id="6368" w:author="Microsoft Office User" w:date="2025-01-28T16:29:00Z">
                  <w:rPr>
                    <w:lang w:val="fr-SN"/>
                  </w:rPr>
                </w:rPrChange>
              </w:rPr>
              <w:t>5.66</w:t>
            </w:r>
          </w:p>
        </w:tc>
        <w:tc>
          <w:tcPr>
            <w:tcW w:w="935" w:type="dxa"/>
          </w:tcPr>
          <w:p w14:paraId="38A83BF7"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369" w:author="Microsoft Office User" w:date="2025-01-28T16:29:00Z">
                  <w:rPr>
                    <w:lang w:val="fr-SN"/>
                  </w:rPr>
                </w:rPrChange>
              </w:rPr>
            </w:pPr>
            <w:r w:rsidRPr="0057718E">
              <w:rPr>
                <w:rPrChange w:id="6370" w:author="Microsoft Office User" w:date="2025-01-28T16:29:00Z">
                  <w:rPr>
                    <w:lang w:val="fr-SN"/>
                  </w:rPr>
                </w:rPrChange>
              </w:rPr>
              <w:t>5.83</w:t>
            </w:r>
          </w:p>
        </w:tc>
        <w:tc>
          <w:tcPr>
            <w:tcW w:w="935" w:type="dxa"/>
          </w:tcPr>
          <w:p w14:paraId="29115377"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371" w:author="Microsoft Office User" w:date="2025-01-28T16:29:00Z">
                  <w:rPr>
                    <w:lang w:val="fr-SN"/>
                  </w:rPr>
                </w:rPrChange>
              </w:rPr>
            </w:pPr>
            <w:r w:rsidRPr="0057718E">
              <w:rPr>
                <w:rPrChange w:id="6372" w:author="Microsoft Office User" w:date="2025-01-28T16:29:00Z">
                  <w:rPr>
                    <w:lang w:val="fr-SN"/>
                  </w:rPr>
                </w:rPrChange>
              </w:rPr>
              <w:t>7.0</w:t>
            </w:r>
          </w:p>
        </w:tc>
        <w:tc>
          <w:tcPr>
            <w:tcW w:w="935" w:type="dxa"/>
          </w:tcPr>
          <w:p w14:paraId="18BBC2D1"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373" w:author="Microsoft Office User" w:date="2025-01-28T16:29:00Z">
                  <w:rPr>
                    <w:lang w:val="fr-SN"/>
                  </w:rPr>
                </w:rPrChange>
              </w:rPr>
            </w:pPr>
            <w:r w:rsidRPr="0057718E">
              <w:rPr>
                <w:rPrChange w:id="6374" w:author="Microsoft Office User" w:date="2025-01-28T16:29:00Z">
                  <w:rPr>
                    <w:lang w:val="fr-SN"/>
                  </w:rPr>
                </w:rPrChange>
              </w:rPr>
              <w:t>8.0</w:t>
            </w:r>
          </w:p>
        </w:tc>
        <w:tc>
          <w:tcPr>
            <w:tcW w:w="935" w:type="dxa"/>
          </w:tcPr>
          <w:p w14:paraId="762D8372" w14:textId="77777777" w:rsidR="009E6012" w:rsidRPr="0057718E" w:rsidRDefault="009E6012" w:rsidP="00EB1E5A">
            <w:pPr>
              <w:cnfStyle w:val="000000000000" w:firstRow="0" w:lastRow="0" w:firstColumn="0" w:lastColumn="0" w:oddVBand="0" w:evenVBand="0" w:oddHBand="0" w:evenHBand="0" w:firstRowFirstColumn="0" w:firstRowLastColumn="0" w:lastRowFirstColumn="0" w:lastRowLastColumn="0"/>
              <w:rPr>
                <w:rPrChange w:id="6375" w:author="Microsoft Office User" w:date="2025-01-28T16:29:00Z">
                  <w:rPr>
                    <w:lang w:val="fr-SN"/>
                  </w:rPr>
                </w:rPrChange>
              </w:rPr>
            </w:pPr>
            <w:r w:rsidRPr="0057718E">
              <w:rPr>
                <w:rPrChange w:id="6376" w:author="Microsoft Office User" w:date="2025-01-28T16:29:00Z">
                  <w:rPr>
                    <w:lang w:val="fr-SN"/>
                  </w:rPr>
                </w:rPrChange>
              </w:rPr>
              <w:t>7.07</w:t>
            </w:r>
          </w:p>
        </w:tc>
      </w:tr>
      <w:tr w:rsidR="009E6012" w:rsidRPr="0057718E" w14:paraId="06C7FF63"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A4FF5D8" w14:textId="77777777" w:rsidR="009E6012" w:rsidRPr="0057718E" w:rsidRDefault="009E6012" w:rsidP="00EB1E5A">
            <w:pPr>
              <w:rPr>
                <w:rPrChange w:id="6377" w:author="Microsoft Office User" w:date="2025-01-28T16:29:00Z">
                  <w:rPr>
                    <w:lang w:val="fr-SN"/>
                  </w:rPr>
                </w:rPrChange>
              </w:rPr>
            </w:pPr>
            <w:r w:rsidRPr="0057718E">
              <w:rPr>
                <w:rPrChange w:id="6378" w:author="Microsoft Office User" w:date="2025-01-28T16:29:00Z">
                  <w:rPr>
                    <w:lang w:val="fr-SN"/>
                  </w:rPr>
                </w:rPrChange>
              </w:rPr>
              <w:t>C3</w:t>
            </w:r>
          </w:p>
        </w:tc>
        <w:tc>
          <w:tcPr>
            <w:tcW w:w="935" w:type="dxa"/>
          </w:tcPr>
          <w:p w14:paraId="38971B90"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79" w:author="Microsoft Office User" w:date="2025-01-28T16:29:00Z">
                  <w:rPr>
                    <w:lang w:val="fr-SN"/>
                  </w:rPr>
                </w:rPrChange>
              </w:rPr>
            </w:pPr>
            <w:r w:rsidRPr="0057718E">
              <w:rPr>
                <w:rPrChange w:id="6380" w:author="Microsoft Office User" w:date="2025-01-28T16:29:00Z">
                  <w:rPr>
                    <w:lang w:val="fr-SN"/>
                  </w:rPr>
                </w:rPrChange>
              </w:rPr>
              <w:t>5.94</w:t>
            </w:r>
          </w:p>
        </w:tc>
        <w:tc>
          <w:tcPr>
            <w:tcW w:w="935" w:type="dxa"/>
          </w:tcPr>
          <w:p w14:paraId="180930B7"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81" w:author="Microsoft Office User" w:date="2025-01-28T16:29:00Z">
                  <w:rPr>
                    <w:lang w:val="fr-SN"/>
                  </w:rPr>
                </w:rPrChange>
              </w:rPr>
            </w:pPr>
            <w:r w:rsidRPr="0057718E">
              <w:rPr>
                <w:rPrChange w:id="6382" w:author="Microsoft Office User" w:date="2025-01-28T16:29:00Z">
                  <w:rPr>
                    <w:lang w:val="fr-SN"/>
                  </w:rPr>
                </w:rPrChange>
              </w:rPr>
              <w:t>5.04</w:t>
            </w:r>
          </w:p>
        </w:tc>
        <w:tc>
          <w:tcPr>
            <w:tcW w:w="935" w:type="dxa"/>
          </w:tcPr>
          <w:p w14:paraId="339EA84F"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83" w:author="Microsoft Office User" w:date="2025-01-28T16:29:00Z">
                  <w:rPr>
                    <w:lang w:val="fr-SN"/>
                  </w:rPr>
                </w:rPrChange>
              </w:rPr>
            </w:pPr>
            <w:r w:rsidRPr="0057718E">
              <w:rPr>
                <w:rPrChange w:id="6384" w:author="Microsoft Office User" w:date="2025-01-28T16:29:00Z">
                  <w:rPr>
                    <w:lang w:val="fr-SN"/>
                  </w:rPr>
                </w:rPrChange>
              </w:rPr>
              <w:t>5.60</w:t>
            </w:r>
          </w:p>
        </w:tc>
        <w:tc>
          <w:tcPr>
            <w:tcW w:w="935" w:type="dxa"/>
          </w:tcPr>
          <w:p w14:paraId="68ABB1A5"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85" w:author="Microsoft Office User" w:date="2025-01-28T16:29:00Z">
                  <w:rPr>
                    <w:lang w:val="fr-SN"/>
                  </w:rPr>
                </w:rPrChange>
              </w:rPr>
            </w:pPr>
            <w:r w:rsidRPr="0057718E">
              <w:rPr>
                <w:rPrChange w:id="6386" w:author="Microsoft Office User" w:date="2025-01-28T16:29:00Z">
                  <w:rPr>
                    <w:lang w:val="fr-SN"/>
                  </w:rPr>
                </w:rPrChange>
              </w:rPr>
              <w:t>2.12</w:t>
            </w:r>
          </w:p>
        </w:tc>
        <w:tc>
          <w:tcPr>
            <w:tcW w:w="935" w:type="dxa"/>
          </w:tcPr>
          <w:p w14:paraId="1DCAE3B4"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87" w:author="Microsoft Office User" w:date="2025-01-28T16:29:00Z">
                  <w:rPr>
                    <w:lang w:val="fr-SN"/>
                  </w:rPr>
                </w:rPrChange>
              </w:rPr>
            </w:pPr>
            <w:r w:rsidRPr="0057718E">
              <w:rPr>
                <w:rPrChange w:id="6388" w:author="Microsoft Office User" w:date="2025-01-28T16:29:00Z">
                  <w:rPr>
                    <w:lang w:val="fr-SN"/>
                  </w:rPr>
                </w:rPrChange>
              </w:rPr>
              <w:t>1.63</w:t>
            </w:r>
          </w:p>
        </w:tc>
        <w:tc>
          <w:tcPr>
            <w:tcW w:w="935" w:type="dxa"/>
          </w:tcPr>
          <w:p w14:paraId="0B8E454A"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89" w:author="Microsoft Office User" w:date="2025-01-28T16:29:00Z">
                  <w:rPr>
                    <w:lang w:val="fr-SN"/>
                  </w:rPr>
                </w:rPrChange>
              </w:rPr>
            </w:pPr>
            <w:r w:rsidRPr="0057718E">
              <w:rPr>
                <w:rPrChange w:id="6390" w:author="Microsoft Office User" w:date="2025-01-28T16:29:00Z">
                  <w:rPr>
                    <w:lang w:val="fr-SN"/>
                  </w:rPr>
                </w:rPrChange>
              </w:rPr>
              <w:t>2.94</w:t>
            </w:r>
          </w:p>
        </w:tc>
        <w:tc>
          <w:tcPr>
            <w:tcW w:w="935" w:type="dxa"/>
          </w:tcPr>
          <w:p w14:paraId="6C04D3A3"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91" w:author="Microsoft Office User" w:date="2025-01-28T16:29:00Z">
                  <w:rPr>
                    <w:lang w:val="fr-SN"/>
                  </w:rPr>
                </w:rPrChange>
              </w:rPr>
            </w:pPr>
            <w:r w:rsidRPr="0057718E">
              <w:rPr>
                <w:rPrChange w:id="6392" w:author="Microsoft Office User" w:date="2025-01-28T16:29:00Z">
                  <w:rPr>
                    <w:lang w:val="fr-SN"/>
                  </w:rPr>
                </w:rPrChange>
              </w:rPr>
              <w:t>3.54</w:t>
            </w:r>
          </w:p>
        </w:tc>
        <w:tc>
          <w:tcPr>
            <w:tcW w:w="935" w:type="dxa"/>
          </w:tcPr>
          <w:p w14:paraId="1038176B"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93" w:author="Microsoft Office User" w:date="2025-01-28T16:29:00Z">
                  <w:rPr>
                    <w:lang w:val="fr-SN"/>
                  </w:rPr>
                </w:rPrChange>
              </w:rPr>
            </w:pPr>
            <w:r w:rsidRPr="0057718E">
              <w:rPr>
                <w:rPrChange w:id="6394" w:author="Microsoft Office User" w:date="2025-01-28T16:29:00Z">
                  <w:rPr>
                    <w:lang w:val="fr-SN"/>
                  </w:rPr>
                </w:rPrChange>
              </w:rPr>
              <w:t>4.21</w:t>
            </w:r>
          </w:p>
        </w:tc>
        <w:tc>
          <w:tcPr>
            <w:tcW w:w="935" w:type="dxa"/>
          </w:tcPr>
          <w:p w14:paraId="52E71972" w14:textId="77777777" w:rsidR="009E6012" w:rsidRPr="0057718E" w:rsidRDefault="009E6012" w:rsidP="00EB1E5A">
            <w:pPr>
              <w:cnfStyle w:val="000000100000" w:firstRow="0" w:lastRow="0" w:firstColumn="0" w:lastColumn="0" w:oddVBand="0" w:evenVBand="0" w:oddHBand="1" w:evenHBand="0" w:firstRowFirstColumn="0" w:firstRowLastColumn="0" w:lastRowFirstColumn="0" w:lastRowLastColumn="0"/>
              <w:rPr>
                <w:rPrChange w:id="6395" w:author="Microsoft Office User" w:date="2025-01-28T16:29:00Z">
                  <w:rPr>
                    <w:lang w:val="fr-SN"/>
                  </w:rPr>
                </w:rPrChange>
              </w:rPr>
            </w:pPr>
            <w:r w:rsidRPr="0057718E">
              <w:rPr>
                <w:rPrChange w:id="6396" w:author="Microsoft Office User" w:date="2025-01-28T16:29:00Z">
                  <w:rPr>
                    <w:lang w:val="fr-SN"/>
                  </w:rPr>
                </w:rPrChange>
              </w:rPr>
              <w:t>2.94</w:t>
            </w:r>
          </w:p>
        </w:tc>
      </w:tr>
    </w:tbl>
    <w:p w14:paraId="419D2BB1" w14:textId="77777777" w:rsidR="009E6012" w:rsidRPr="0057718E" w:rsidRDefault="009E6012" w:rsidP="009E6012">
      <w:r w:rsidRPr="0057718E">
        <w:t>C1 = {P1, P2},</w:t>
      </w:r>
    </w:p>
    <w:p w14:paraId="45A1FE04" w14:textId="77777777" w:rsidR="009E6012" w:rsidRPr="0057718E" w:rsidRDefault="009E6012" w:rsidP="009E6012">
      <w:r w:rsidRPr="0057718E">
        <w:t>C2 = {P3},</w:t>
      </w:r>
    </w:p>
    <w:p w14:paraId="729ABBB0" w14:textId="77777777" w:rsidR="009E6012" w:rsidRPr="0057718E" w:rsidRDefault="009E6012" w:rsidP="009E6012">
      <w:r w:rsidRPr="0057718E">
        <w:t>C3 = {P4, P5, P6, P7, P8, P9}.</w:t>
      </w:r>
    </w:p>
    <w:p w14:paraId="351F3FC8" w14:textId="77777777" w:rsidR="009E6012" w:rsidRPr="0057718E" w:rsidRDefault="009E6012" w:rsidP="009E6012"/>
    <w:p w14:paraId="0ADEA46A" w14:textId="77777777" w:rsidR="009E6012" w:rsidRPr="0057718E" w:rsidRDefault="009E6012" w:rsidP="009E6012">
      <w:r w:rsidRPr="0057718E">
        <w:tab/>
        <w:t>Règles d’association</w:t>
      </w:r>
    </w:p>
    <w:p w14:paraId="1A56384C" w14:textId="77777777" w:rsidR="009E6012" w:rsidRPr="0057718E" w:rsidRDefault="009E6012" w:rsidP="009E6012">
      <w:pPr>
        <w:rPr>
          <w:rPrChange w:id="6397" w:author="Microsoft Office User" w:date="2025-01-28T16:29:00Z">
            <w:rPr>
              <w:lang w:val="fr-SN"/>
            </w:rPr>
          </w:rPrChange>
        </w:rPr>
      </w:pPr>
      <w:r w:rsidRPr="0057718E">
        <w:rPr>
          <w:rPrChange w:id="6398" w:author="Microsoft Office User" w:date="2025-01-28T16:29:00Z">
            <w:rPr>
              <w:lang w:val="fr-SN"/>
            </w:rPr>
          </w:rPrChange>
        </w:rPr>
        <w:t>T1 = {A, B, C},</w:t>
      </w:r>
    </w:p>
    <w:p w14:paraId="78BA8184" w14:textId="77777777" w:rsidR="009E6012" w:rsidRPr="0057718E" w:rsidRDefault="009E6012" w:rsidP="009E6012">
      <w:pPr>
        <w:rPr>
          <w:rPrChange w:id="6399" w:author="Microsoft Office User" w:date="2025-01-28T16:29:00Z">
            <w:rPr>
              <w:lang w:val="fr-SN"/>
            </w:rPr>
          </w:rPrChange>
        </w:rPr>
      </w:pPr>
      <w:r w:rsidRPr="0057718E">
        <w:rPr>
          <w:rPrChange w:id="6400" w:author="Microsoft Office User" w:date="2025-01-28T16:29:00Z">
            <w:rPr>
              <w:lang w:val="fr-SN"/>
            </w:rPr>
          </w:rPrChange>
        </w:rPr>
        <w:t>T2 = {E, F},</w:t>
      </w:r>
    </w:p>
    <w:p w14:paraId="260790DA" w14:textId="77777777" w:rsidR="009E6012" w:rsidRPr="0057718E" w:rsidRDefault="009E6012" w:rsidP="009E6012">
      <w:pPr>
        <w:rPr>
          <w:rPrChange w:id="6401" w:author="Microsoft Office User" w:date="2025-01-28T16:29:00Z">
            <w:rPr>
              <w:lang w:val="fr-SN"/>
            </w:rPr>
          </w:rPrChange>
        </w:rPr>
      </w:pPr>
      <w:r w:rsidRPr="0057718E">
        <w:rPr>
          <w:rPrChange w:id="6402" w:author="Microsoft Office User" w:date="2025-01-28T16:29:00Z">
            <w:rPr>
              <w:lang w:val="fr-SN"/>
            </w:rPr>
          </w:rPrChange>
        </w:rPr>
        <w:t>T3 = {A, C, E},</w:t>
      </w:r>
    </w:p>
    <w:p w14:paraId="0B4CC441" w14:textId="77777777" w:rsidR="009E6012" w:rsidRPr="0057718E" w:rsidRDefault="009E6012" w:rsidP="009E6012">
      <w:pPr>
        <w:rPr>
          <w:rPrChange w:id="6403" w:author="Microsoft Office User" w:date="2025-01-28T16:29:00Z">
            <w:rPr>
              <w:lang w:val="fr-SN"/>
            </w:rPr>
          </w:rPrChange>
        </w:rPr>
      </w:pPr>
      <w:r w:rsidRPr="0057718E">
        <w:rPr>
          <w:rPrChange w:id="6404" w:author="Microsoft Office User" w:date="2025-01-28T16:29:00Z">
            <w:rPr>
              <w:lang w:val="fr-SN"/>
            </w:rPr>
          </w:rPrChange>
        </w:rPr>
        <w:t>T4 = {A, E,}</w:t>
      </w:r>
    </w:p>
    <w:p w14:paraId="1B11A8EA" w14:textId="77777777" w:rsidR="009E6012" w:rsidRPr="0057718E" w:rsidRDefault="009E6012" w:rsidP="009E6012">
      <w:pPr>
        <w:rPr>
          <w:rPrChange w:id="6405" w:author="Microsoft Office User" w:date="2025-01-28T16:29:00Z">
            <w:rPr>
              <w:lang w:val="fr-SN"/>
            </w:rPr>
          </w:rPrChange>
        </w:rPr>
      </w:pPr>
      <w:r w:rsidRPr="0057718E">
        <w:rPr>
          <w:rPrChange w:id="6406" w:author="Microsoft Office User" w:date="2025-01-28T16:29:00Z">
            <w:rPr>
              <w:lang w:val="fr-SN"/>
            </w:rPr>
          </w:rPrChange>
        </w:rPr>
        <w:t>T5 = {B}.</w:t>
      </w:r>
    </w:p>
    <w:p w14:paraId="0F89CE6F" w14:textId="77777777" w:rsidR="009E6012" w:rsidRPr="0057718E" w:rsidRDefault="00000000" w:rsidP="009E6012">
      <w:pPr>
        <w:rPr>
          <w:rFonts w:eastAsiaTheme="minorEastAsia"/>
        </w:rPr>
      </w:pPr>
      <m:oMathPara>
        <m:oMath>
          <m:func>
            <m:funcPr>
              <m:ctrlPr>
                <w:rPr>
                  <w:rFonts w:ascii="Cambria Math" w:hAnsi="Cambria Math"/>
                  <w:rPrChange w:id="6407" w:author="Microsoft Office User" w:date="2025-01-28T16:29:00Z">
                    <w:rPr>
                      <w:rFonts w:ascii="Cambria Math" w:hAnsi="Cambria Math"/>
                      <w:lang w:val="fr-SN"/>
                    </w:rPr>
                  </w:rPrChange>
                </w:rPr>
              </m:ctrlPr>
            </m:funcPr>
            <m:fName>
              <m:r>
                <m:rPr>
                  <m:sty m:val="p"/>
                </m:rPr>
                <w:rPr>
                  <w:rFonts w:ascii="Cambria Math" w:hAnsi="Cambria Math"/>
                  <w:rPrChange w:id="6408" w:author="Microsoft Office User" w:date="2025-01-28T16:29:00Z">
                    <w:rPr>
                      <w:rFonts w:ascii="Cambria Math" w:hAnsi="Cambria Math"/>
                      <w:lang w:val="fr-SN"/>
                    </w:rPr>
                  </w:rPrChange>
                </w:rPr>
                <m:t>sup</m:t>
              </m:r>
            </m:fName>
            <m:e>
              <m:d>
                <m:dPr>
                  <m:ctrlPr>
                    <w:rPr>
                      <w:rFonts w:ascii="Cambria Math" w:hAnsi="Cambria Math"/>
                      <w:i/>
                      <w:rPrChange w:id="6409" w:author="Microsoft Office User" w:date="2025-01-28T16:29:00Z">
                        <w:rPr>
                          <w:rFonts w:ascii="Cambria Math" w:hAnsi="Cambria Math"/>
                          <w:i/>
                          <w:lang w:val="fr-SN"/>
                        </w:rPr>
                      </w:rPrChange>
                    </w:rPr>
                  </m:ctrlPr>
                </m:dPr>
                <m:e>
                  <m:r>
                    <w:rPr>
                      <w:rFonts w:ascii="Cambria Math" w:hAnsi="Cambria Math"/>
                      <w:rPrChange w:id="6410" w:author="Microsoft Office User" w:date="2025-01-28T16:29:00Z">
                        <w:rPr>
                          <w:rFonts w:ascii="Cambria Math" w:hAnsi="Cambria Math"/>
                          <w:lang w:val="fr-SN"/>
                        </w:rPr>
                      </w:rPrChange>
                    </w:rPr>
                    <m:t>A</m:t>
                  </m:r>
                </m:e>
              </m:d>
            </m:e>
          </m:func>
          <m:r>
            <w:rPr>
              <w:rFonts w:ascii="Cambria Math" w:hAnsi="Cambria Math"/>
              <w:rPrChange w:id="6411" w:author="Microsoft Office User" w:date="2025-01-28T16:29:00Z">
                <w:rPr>
                  <w:rFonts w:ascii="Cambria Math" w:hAnsi="Cambria Math"/>
                  <w:lang w:val="fr-SN"/>
                </w:rPr>
              </w:rPrChange>
            </w:rPr>
            <m:t>=</m:t>
          </m:r>
          <m:f>
            <m:fPr>
              <m:ctrlPr>
                <w:rPr>
                  <w:rFonts w:ascii="Cambria Math" w:hAnsi="Cambria Math"/>
                  <w:i/>
                  <w:rPrChange w:id="6412" w:author="Microsoft Office User" w:date="2025-01-28T16:29:00Z">
                    <w:rPr>
                      <w:rFonts w:ascii="Cambria Math" w:hAnsi="Cambria Math"/>
                      <w:i/>
                      <w:lang w:val="fr-SN"/>
                    </w:rPr>
                  </w:rPrChange>
                </w:rPr>
              </m:ctrlPr>
            </m:fPr>
            <m:num>
              <m:r>
                <w:rPr>
                  <w:rFonts w:ascii="Cambria Math" w:hAnsi="Cambria Math"/>
                  <w:rPrChange w:id="6413" w:author="Microsoft Office User" w:date="2025-01-28T16:29:00Z">
                    <w:rPr>
                      <w:rFonts w:ascii="Cambria Math" w:hAnsi="Cambria Math"/>
                      <w:lang w:val="fr-SN"/>
                    </w:rPr>
                  </w:rPrChange>
                </w:rPr>
                <m:t>3</m:t>
              </m:r>
            </m:num>
            <m:den>
              <m:r>
                <w:rPr>
                  <w:rFonts w:ascii="Cambria Math" w:hAnsi="Cambria Math"/>
                  <w:rPrChange w:id="6414" w:author="Microsoft Office User" w:date="2025-01-28T16:29:00Z">
                    <w:rPr>
                      <w:rFonts w:ascii="Cambria Math" w:hAnsi="Cambria Math"/>
                      <w:lang w:val="fr-SN"/>
                    </w:rPr>
                  </w:rPrChange>
                </w:rPr>
                <m:t>5</m:t>
              </m:r>
            </m:den>
          </m:f>
          <m:r>
            <w:rPr>
              <w:rFonts w:ascii="Cambria Math" w:hAnsi="Cambria Math"/>
              <w:rPrChange w:id="6415" w:author="Microsoft Office User" w:date="2025-01-28T16:29:00Z">
                <w:rPr>
                  <w:rFonts w:ascii="Cambria Math" w:hAnsi="Cambria Math"/>
                  <w:lang w:val="fr-SN"/>
                </w:rPr>
              </w:rPrChange>
            </w:rPr>
            <m:t xml:space="preserve">        </m:t>
          </m:r>
          <m:func>
            <m:funcPr>
              <m:ctrlPr>
                <w:rPr>
                  <w:rFonts w:ascii="Cambria Math" w:hAnsi="Cambria Math"/>
                  <w:rPrChange w:id="6416" w:author="Microsoft Office User" w:date="2025-01-28T16:29:00Z">
                    <w:rPr>
                      <w:rFonts w:ascii="Cambria Math" w:hAnsi="Cambria Math"/>
                      <w:lang w:val="fr-SN"/>
                    </w:rPr>
                  </w:rPrChange>
                </w:rPr>
              </m:ctrlPr>
            </m:funcPr>
            <m:fName>
              <m:r>
                <m:rPr>
                  <m:sty m:val="p"/>
                </m:rPr>
                <w:rPr>
                  <w:rFonts w:ascii="Cambria Math" w:hAnsi="Cambria Math"/>
                  <w:rPrChange w:id="6417" w:author="Microsoft Office User" w:date="2025-01-28T16:29:00Z">
                    <w:rPr>
                      <w:rFonts w:ascii="Cambria Math" w:hAnsi="Cambria Math"/>
                      <w:lang w:val="fr-SN"/>
                    </w:rPr>
                  </w:rPrChange>
                </w:rPr>
                <m:t>sup</m:t>
              </m:r>
            </m:fName>
            <m:e>
              <m:d>
                <m:dPr>
                  <m:ctrlPr>
                    <w:rPr>
                      <w:rFonts w:ascii="Cambria Math" w:hAnsi="Cambria Math"/>
                      <w:i/>
                      <w:rPrChange w:id="6418" w:author="Microsoft Office User" w:date="2025-01-28T16:29:00Z">
                        <w:rPr>
                          <w:rFonts w:ascii="Cambria Math" w:hAnsi="Cambria Math"/>
                          <w:i/>
                          <w:lang w:val="fr-SN"/>
                        </w:rPr>
                      </w:rPrChange>
                    </w:rPr>
                  </m:ctrlPr>
                </m:dPr>
                <m:e>
                  <m:r>
                    <w:rPr>
                      <w:rFonts w:ascii="Cambria Math" w:hAnsi="Cambria Math"/>
                      <w:rPrChange w:id="6419" w:author="Microsoft Office User" w:date="2025-01-28T16:29:00Z">
                        <w:rPr>
                          <w:rFonts w:ascii="Cambria Math" w:hAnsi="Cambria Math"/>
                          <w:lang w:val="fr-SN"/>
                        </w:rPr>
                      </w:rPrChange>
                    </w:rPr>
                    <m:t>B</m:t>
                  </m:r>
                </m:e>
              </m:d>
            </m:e>
          </m:func>
          <m:r>
            <w:rPr>
              <w:rFonts w:ascii="Cambria Math" w:hAnsi="Cambria Math"/>
              <w:rPrChange w:id="6420" w:author="Microsoft Office User" w:date="2025-01-28T16:29:00Z">
                <w:rPr>
                  <w:rFonts w:ascii="Cambria Math" w:hAnsi="Cambria Math"/>
                  <w:lang w:val="fr-SN"/>
                </w:rPr>
              </w:rPrChange>
            </w:rPr>
            <m:t>=</m:t>
          </m:r>
          <m:f>
            <m:fPr>
              <m:ctrlPr>
                <w:rPr>
                  <w:rFonts w:ascii="Cambria Math" w:hAnsi="Cambria Math"/>
                  <w:i/>
                  <w:rPrChange w:id="6421" w:author="Microsoft Office User" w:date="2025-01-28T16:29:00Z">
                    <w:rPr>
                      <w:rFonts w:ascii="Cambria Math" w:hAnsi="Cambria Math"/>
                      <w:i/>
                      <w:lang w:val="fr-SN"/>
                    </w:rPr>
                  </w:rPrChange>
                </w:rPr>
              </m:ctrlPr>
            </m:fPr>
            <m:num>
              <m:r>
                <w:rPr>
                  <w:rFonts w:ascii="Cambria Math" w:hAnsi="Cambria Math"/>
                  <w:rPrChange w:id="6422" w:author="Microsoft Office User" w:date="2025-01-28T16:29:00Z">
                    <w:rPr>
                      <w:rFonts w:ascii="Cambria Math" w:hAnsi="Cambria Math"/>
                      <w:lang w:val="fr-SN"/>
                    </w:rPr>
                  </w:rPrChange>
                </w:rPr>
                <m:t>2</m:t>
              </m:r>
            </m:num>
            <m:den>
              <m:r>
                <w:rPr>
                  <w:rFonts w:ascii="Cambria Math" w:hAnsi="Cambria Math"/>
                  <w:rPrChange w:id="6423" w:author="Microsoft Office User" w:date="2025-01-28T16:29:00Z">
                    <w:rPr>
                      <w:rFonts w:ascii="Cambria Math" w:hAnsi="Cambria Math"/>
                      <w:lang w:val="fr-SN"/>
                    </w:rPr>
                  </w:rPrChange>
                </w:rPr>
                <m:t>5</m:t>
              </m:r>
            </m:den>
          </m:f>
          <m:r>
            <w:rPr>
              <w:rFonts w:ascii="Cambria Math" w:hAnsi="Cambria Math"/>
              <w:rPrChange w:id="6424" w:author="Microsoft Office User" w:date="2025-01-28T16:29:00Z">
                <w:rPr>
                  <w:rFonts w:ascii="Cambria Math" w:hAnsi="Cambria Math"/>
                  <w:lang w:val="fr-SN"/>
                </w:rPr>
              </w:rPrChange>
            </w:rPr>
            <m:t xml:space="preserve">  </m:t>
          </m:r>
          <m:func>
            <m:funcPr>
              <m:ctrlPr>
                <w:rPr>
                  <w:rFonts w:ascii="Cambria Math" w:hAnsi="Cambria Math"/>
                  <w:rPrChange w:id="6425" w:author="Microsoft Office User" w:date="2025-01-28T16:29:00Z">
                    <w:rPr>
                      <w:rFonts w:ascii="Cambria Math" w:hAnsi="Cambria Math"/>
                      <w:lang w:val="fr-SN"/>
                    </w:rPr>
                  </w:rPrChange>
                </w:rPr>
              </m:ctrlPr>
            </m:funcPr>
            <m:fName>
              <m:r>
                <m:rPr>
                  <m:sty m:val="p"/>
                </m:rPr>
                <w:rPr>
                  <w:rFonts w:ascii="Cambria Math" w:hAnsi="Cambria Math"/>
                  <w:rPrChange w:id="6426" w:author="Microsoft Office User" w:date="2025-01-28T16:29:00Z">
                    <w:rPr>
                      <w:rFonts w:ascii="Cambria Math" w:hAnsi="Cambria Math"/>
                      <w:lang w:val="fr-SN"/>
                    </w:rPr>
                  </w:rPrChange>
                </w:rPr>
                <m:t xml:space="preserve">     sup</m:t>
              </m:r>
            </m:fName>
            <m:e>
              <m:d>
                <m:dPr>
                  <m:ctrlPr>
                    <w:rPr>
                      <w:rFonts w:ascii="Cambria Math" w:hAnsi="Cambria Math"/>
                      <w:i/>
                      <w:rPrChange w:id="6427" w:author="Microsoft Office User" w:date="2025-01-28T16:29:00Z">
                        <w:rPr>
                          <w:rFonts w:ascii="Cambria Math" w:hAnsi="Cambria Math"/>
                          <w:i/>
                          <w:lang w:val="fr-SN"/>
                        </w:rPr>
                      </w:rPrChange>
                    </w:rPr>
                  </m:ctrlPr>
                </m:dPr>
                <m:e>
                  <m:r>
                    <w:rPr>
                      <w:rFonts w:ascii="Cambria Math" w:hAnsi="Cambria Math"/>
                      <w:rPrChange w:id="6428" w:author="Microsoft Office User" w:date="2025-01-28T16:29:00Z">
                        <w:rPr>
                          <w:rFonts w:ascii="Cambria Math" w:hAnsi="Cambria Math"/>
                          <w:lang w:val="fr-SN"/>
                        </w:rPr>
                      </w:rPrChange>
                    </w:rPr>
                    <m:t>C</m:t>
                  </m:r>
                </m:e>
              </m:d>
            </m:e>
          </m:func>
          <m:r>
            <w:rPr>
              <w:rFonts w:ascii="Cambria Math" w:hAnsi="Cambria Math"/>
              <w:rPrChange w:id="6429" w:author="Microsoft Office User" w:date="2025-01-28T16:29:00Z">
                <w:rPr>
                  <w:rFonts w:ascii="Cambria Math" w:hAnsi="Cambria Math"/>
                  <w:lang w:val="fr-SN"/>
                </w:rPr>
              </w:rPrChange>
            </w:rPr>
            <m:t>=</m:t>
          </m:r>
          <m:f>
            <m:fPr>
              <m:ctrlPr>
                <w:rPr>
                  <w:rFonts w:ascii="Cambria Math" w:hAnsi="Cambria Math"/>
                  <w:i/>
                  <w:rPrChange w:id="6430" w:author="Microsoft Office User" w:date="2025-01-28T16:29:00Z">
                    <w:rPr>
                      <w:rFonts w:ascii="Cambria Math" w:hAnsi="Cambria Math"/>
                      <w:i/>
                      <w:lang w:val="fr-SN"/>
                    </w:rPr>
                  </w:rPrChange>
                </w:rPr>
              </m:ctrlPr>
            </m:fPr>
            <m:num>
              <m:r>
                <w:rPr>
                  <w:rFonts w:ascii="Cambria Math" w:hAnsi="Cambria Math"/>
                  <w:rPrChange w:id="6431" w:author="Microsoft Office User" w:date="2025-01-28T16:29:00Z">
                    <w:rPr>
                      <w:rFonts w:ascii="Cambria Math" w:hAnsi="Cambria Math"/>
                      <w:lang w:val="fr-SN"/>
                    </w:rPr>
                  </w:rPrChange>
                </w:rPr>
                <m:t>2</m:t>
              </m:r>
            </m:num>
            <m:den>
              <m:r>
                <w:rPr>
                  <w:rFonts w:ascii="Cambria Math" w:hAnsi="Cambria Math"/>
                  <w:rPrChange w:id="6432" w:author="Microsoft Office User" w:date="2025-01-28T16:29:00Z">
                    <w:rPr>
                      <w:rFonts w:ascii="Cambria Math" w:hAnsi="Cambria Math"/>
                      <w:lang w:val="fr-SN"/>
                    </w:rPr>
                  </w:rPrChange>
                </w:rPr>
                <m:t>5</m:t>
              </m:r>
            </m:den>
          </m:f>
          <m:r>
            <w:rPr>
              <w:rFonts w:ascii="Cambria Math" w:hAnsi="Cambria Math"/>
              <w:rPrChange w:id="6433" w:author="Microsoft Office User" w:date="2025-01-28T16:29:00Z">
                <w:rPr>
                  <w:rFonts w:ascii="Cambria Math" w:hAnsi="Cambria Math"/>
                  <w:lang w:val="fr-SN"/>
                </w:rPr>
              </w:rPrChange>
            </w:rPr>
            <m:t xml:space="preserve">        </m:t>
          </m:r>
          <m:func>
            <m:funcPr>
              <m:ctrlPr>
                <w:rPr>
                  <w:rFonts w:ascii="Cambria Math" w:hAnsi="Cambria Math"/>
                  <w:rPrChange w:id="6434" w:author="Microsoft Office User" w:date="2025-01-28T16:29:00Z">
                    <w:rPr>
                      <w:rFonts w:ascii="Cambria Math" w:hAnsi="Cambria Math"/>
                      <w:lang w:val="fr-SN"/>
                    </w:rPr>
                  </w:rPrChange>
                </w:rPr>
              </m:ctrlPr>
            </m:funcPr>
            <m:fName>
              <m:r>
                <m:rPr>
                  <m:sty m:val="p"/>
                </m:rPr>
                <w:rPr>
                  <w:rFonts w:ascii="Cambria Math" w:hAnsi="Cambria Math"/>
                  <w:rPrChange w:id="6435" w:author="Microsoft Office User" w:date="2025-01-28T16:29:00Z">
                    <w:rPr>
                      <w:rFonts w:ascii="Cambria Math" w:hAnsi="Cambria Math"/>
                      <w:lang w:val="fr-SN"/>
                    </w:rPr>
                  </w:rPrChange>
                </w:rPr>
                <m:t>sup</m:t>
              </m:r>
            </m:fName>
            <m:e>
              <m:d>
                <m:dPr>
                  <m:ctrlPr>
                    <w:rPr>
                      <w:rFonts w:ascii="Cambria Math" w:hAnsi="Cambria Math"/>
                      <w:i/>
                      <w:rPrChange w:id="6436" w:author="Microsoft Office User" w:date="2025-01-28T16:29:00Z">
                        <w:rPr>
                          <w:rFonts w:ascii="Cambria Math" w:hAnsi="Cambria Math"/>
                          <w:i/>
                          <w:lang w:val="fr-SN"/>
                        </w:rPr>
                      </w:rPrChange>
                    </w:rPr>
                  </m:ctrlPr>
                </m:dPr>
                <m:e>
                  <m:r>
                    <w:rPr>
                      <w:rFonts w:ascii="Cambria Math" w:hAnsi="Cambria Math"/>
                      <w:rPrChange w:id="6437" w:author="Microsoft Office User" w:date="2025-01-28T16:29:00Z">
                        <w:rPr>
                          <w:rFonts w:ascii="Cambria Math" w:hAnsi="Cambria Math"/>
                          <w:lang w:val="fr-SN"/>
                        </w:rPr>
                      </w:rPrChange>
                    </w:rPr>
                    <m:t>E</m:t>
                  </m:r>
                </m:e>
              </m:d>
            </m:e>
          </m:func>
          <m:r>
            <w:rPr>
              <w:rFonts w:ascii="Cambria Math" w:hAnsi="Cambria Math"/>
              <w:rPrChange w:id="6438" w:author="Microsoft Office User" w:date="2025-01-28T16:29:00Z">
                <w:rPr>
                  <w:rFonts w:ascii="Cambria Math" w:hAnsi="Cambria Math"/>
                  <w:lang w:val="fr-SN"/>
                </w:rPr>
              </w:rPrChange>
            </w:rPr>
            <m:t>=</m:t>
          </m:r>
          <m:f>
            <m:fPr>
              <m:ctrlPr>
                <w:rPr>
                  <w:rFonts w:ascii="Cambria Math" w:hAnsi="Cambria Math"/>
                  <w:i/>
                  <w:rPrChange w:id="6439" w:author="Microsoft Office User" w:date="2025-01-28T16:29:00Z">
                    <w:rPr>
                      <w:rFonts w:ascii="Cambria Math" w:hAnsi="Cambria Math"/>
                      <w:i/>
                      <w:lang w:val="fr-SN"/>
                    </w:rPr>
                  </w:rPrChange>
                </w:rPr>
              </m:ctrlPr>
            </m:fPr>
            <m:num>
              <m:r>
                <w:rPr>
                  <w:rFonts w:ascii="Cambria Math" w:hAnsi="Cambria Math"/>
                  <w:rPrChange w:id="6440" w:author="Microsoft Office User" w:date="2025-01-28T16:29:00Z">
                    <w:rPr>
                      <w:rFonts w:ascii="Cambria Math" w:hAnsi="Cambria Math"/>
                      <w:lang w:val="fr-SN"/>
                    </w:rPr>
                  </w:rPrChange>
                </w:rPr>
                <m:t>2</m:t>
              </m:r>
            </m:num>
            <m:den>
              <m:r>
                <w:rPr>
                  <w:rFonts w:ascii="Cambria Math" w:hAnsi="Cambria Math"/>
                  <w:rPrChange w:id="6441" w:author="Microsoft Office User" w:date="2025-01-28T16:29:00Z">
                    <w:rPr>
                      <w:rFonts w:ascii="Cambria Math" w:hAnsi="Cambria Math"/>
                      <w:lang w:val="fr-SN"/>
                    </w:rPr>
                  </w:rPrChange>
                </w:rPr>
                <m:t>5</m:t>
              </m:r>
            </m:den>
          </m:f>
          <m:r>
            <w:rPr>
              <w:rFonts w:ascii="Cambria Math" w:hAnsi="Cambria Math"/>
              <w:rPrChange w:id="6442" w:author="Microsoft Office User" w:date="2025-01-28T16:29:00Z">
                <w:rPr>
                  <w:rFonts w:ascii="Cambria Math" w:hAnsi="Cambria Math"/>
                  <w:lang w:val="fr-SN"/>
                </w:rPr>
              </w:rPrChange>
            </w:rPr>
            <m:t xml:space="preserve">      </m:t>
          </m:r>
          <m:func>
            <m:funcPr>
              <m:ctrlPr>
                <w:rPr>
                  <w:rFonts w:ascii="Cambria Math" w:hAnsi="Cambria Math"/>
                  <w:rPrChange w:id="6443" w:author="Microsoft Office User" w:date="2025-01-28T16:29:00Z">
                    <w:rPr>
                      <w:rFonts w:ascii="Cambria Math" w:hAnsi="Cambria Math"/>
                      <w:lang w:val="fr-SN"/>
                    </w:rPr>
                  </w:rPrChange>
                </w:rPr>
              </m:ctrlPr>
            </m:funcPr>
            <m:fName>
              <m:r>
                <m:rPr>
                  <m:sty m:val="p"/>
                </m:rPr>
                <w:rPr>
                  <w:rFonts w:ascii="Cambria Math" w:hAnsi="Cambria Math"/>
                  <w:rPrChange w:id="6444" w:author="Microsoft Office User" w:date="2025-01-28T16:29:00Z">
                    <w:rPr>
                      <w:rFonts w:ascii="Cambria Math" w:hAnsi="Cambria Math"/>
                      <w:lang w:val="fr-SN"/>
                    </w:rPr>
                  </w:rPrChange>
                </w:rPr>
                <m:t>sup</m:t>
              </m:r>
            </m:fName>
            <m:e>
              <m:d>
                <m:dPr>
                  <m:ctrlPr>
                    <w:rPr>
                      <w:rFonts w:ascii="Cambria Math" w:hAnsi="Cambria Math"/>
                      <w:i/>
                      <w:rPrChange w:id="6445" w:author="Microsoft Office User" w:date="2025-01-28T16:29:00Z">
                        <w:rPr>
                          <w:rFonts w:ascii="Cambria Math" w:hAnsi="Cambria Math"/>
                          <w:i/>
                          <w:lang w:val="fr-SN"/>
                        </w:rPr>
                      </w:rPrChange>
                    </w:rPr>
                  </m:ctrlPr>
                </m:dPr>
                <m:e>
                  <m:r>
                    <w:rPr>
                      <w:rFonts w:ascii="Cambria Math" w:hAnsi="Cambria Math"/>
                      <w:rPrChange w:id="6446" w:author="Microsoft Office User" w:date="2025-01-28T16:29:00Z">
                        <w:rPr>
                          <w:rFonts w:ascii="Cambria Math" w:hAnsi="Cambria Math"/>
                          <w:lang w:val="fr-SN"/>
                        </w:rPr>
                      </w:rPrChange>
                    </w:rPr>
                    <m:t>F</m:t>
                  </m:r>
                </m:e>
              </m:d>
            </m:e>
          </m:func>
          <m:r>
            <w:rPr>
              <w:rFonts w:ascii="Cambria Math" w:hAnsi="Cambria Math"/>
              <w:rPrChange w:id="6447" w:author="Microsoft Office User" w:date="2025-01-28T16:29:00Z">
                <w:rPr>
                  <w:rFonts w:ascii="Cambria Math" w:hAnsi="Cambria Math"/>
                  <w:lang w:val="fr-SN"/>
                </w:rPr>
              </w:rPrChange>
            </w:rPr>
            <m:t>=</m:t>
          </m:r>
          <m:f>
            <m:fPr>
              <m:ctrlPr>
                <w:rPr>
                  <w:rFonts w:ascii="Cambria Math" w:hAnsi="Cambria Math"/>
                  <w:i/>
                  <w:rPrChange w:id="6448" w:author="Microsoft Office User" w:date="2025-01-28T16:29:00Z">
                    <w:rPr>
                      <w:rFonts w:ascii="Cambria Math" w:hAnsi="Cambria Math"/>
                      <w:i/>
                      <w:lang w:val="fr-SN"/>
                    </w:rPr>
                  </w:rPrChange>
                </w:rPr>
              </m:ctrlPr>
            </m:fPr>
            <m:num>
              <m:r>
                <w:rPr>
                  <w:rFonts w:ascii="Cambria Math" w:hAnsi="Cambria Math"/>
                  <w:rPrChange w:id="6449" w:author="Microsoft Office User" w:date="2025-01-28T16:29:00Z">
                    <w:rPr>
                      <w:rFonts w:ascii="Cambria Math" w:hAnsi="Cambria Math"/>
                      <w:lang w:val="fr-SN"/>
                    </w:rPr>
                  </w:rPrChange>
                </w:rPr>
                <m:t>1</m:t>
              </m:r>
            </m:num>
            <m:den>
              <m:r>
                <w:rPr>
                  <w:rFonts w:ascii="Cambria Math" w:hAnsi="Cambria Math"/>
                  <w:rPrChange w:id="6450" w:author="Microsoft Office User" w:date="2025-01-28T16:29:00Z">
                    <w:rPr>
                      <w:rFonts w:ascii="Cambria Math" w:hAnsi="Cambria Math"/>
                      <w:lang w:val="fr-SN"/>
                    </w:rPr>
                  </w:rPrChange>
                </w:rPr>
                <m:t>5</m:t>
              </m:r>
            </m:den>
          </m:f>
          <m:r>
            <w:rPr>
              <w:rFonts w:ascii="Cambria Math" w:hAnsi="Cambria Math"/>
              <w:rPrChange w:id="6451" w:author="Microsoft Office User" w:date="2025-01-28T16:29:00Z">
                <w:rPr>
                  <w:rFonts w:ascii="Cambria Math" w:hAnsi="Cambria Math"/>
                  <w:lang w:val="fr-SN"/>
                </w:rPr>
              </w:rPrChange>
            </w:rPr>
            <m:t xml:space="preserve">     minsup=</m:t>
          </m:r>
          <m:f>
            <m:fPr>
              <m:ctrlPr>
                <w:rPr>
                  <w:rFonts w:ascii="Cambria Math" w:hAnsi="Cambria Math"/>
                  <w:i/>
                </w:rPr>
              </m:ctrlPr>
            </m:fPr>
            <m:num>
              <m:r>
                <w:rPr>
                  <w:rFonts w:ascii="Cambria Math" w:hAnsi="Cambria Math"/>
                  <w:rPrChange w:id="6452" w:author="Microsoft Office User" w:date="2025-01-28T16:29:00Z">
                    <w:rPr>
                      <w:rFonts w:ascii="Cambria Math" w:hAnsi="Cambria Math"/>
                      <w:lang w:val="fr-SN"/>
                    </w:rPr>
                  </w:rPrChange>
                </w:rPr>
                <m:t>2</m:t>
              </m:r>
              <m:ctrlPr>
                <w:rPr>
                  <w:rFonts w:ascii="Cambria Math" w:hAnsi="Cambria Math"/>
                  <w:i/>
                  <w:rPrChange w:id="6453" w:author="Microsoft Office User" w:date="2025-01-28T16:29:00Z">
                    <w:rPr>
                      <w:rFonts w:ascii="Cambria Math" w:hAnsi="Cambria Math"/>
                      <w:i/>
                      <w:lang w:val="fr-SN"/>
                    </w:rPr>
                  </w:rPrChange>
                </w:rPr>
              </m:ctrlPr>
            </m:num>
            <m:den>
              <m:r>
                <w:rPr>
                  <w:rFonts w:ascii="Cambria Math" w:hAnsi="Cambria Math"/>
                </w:rPr>
                <m:t>5</m:t>
              </m:r>
            </m:den>
          </m:f>
        </m:oMath>
      </m:oMathPara>
    </w:p>
    <w:p w14:paraId="34C13F5B" w14:textId="77777777" w:rsidR="009E6012" w:rsidRPr="0057718E" w:rsidRDefault="00000000" w:rsidP="009E6012">
      <w:pPr>
        <w:rPr>
          <w:rFonts w:eastAsiaTheme="minorEastAsia"/>
        </w:rPr>
      </w:pPr>
      <m:oMathPara>
        <m:oMath>
          <m:func>
            <m:funcPr>
              <m:ctrlPr>
                <w:rPr>
                  <w:rFonts w:ascii="Cambria Math" w:hAnsi="Cambria Math"/>
                  <w:rPrChange w:id="6454" w:author="Microsoft Office User" w:date="2025-01-28T16:29:00Z">
                    <w:rPr>
                      <w:rFonts w:ascii="Cambria Math" w:hAnsi="Cambria Math"/>
                      <w:lang w:val="fr-SN"/>
                    </w:rPr>
                  </w:rPrChange>
                </w:rPr>
              </m:ctrlPr>
            </m:funcPr>
            <m:fName>
              <m:r>
                <m:rPr>
                  <m:sty m:val="p"/>
                </m:rPr>
                <w:rPr>
                  <w:rFonts w:ascii="Cambria Math" w:hAnsi="Cambria Math"/>
                  <w:rPrChange w:id="6455" w:author="Microsoft Office User" w:date="2025-01-28T16:29:00Z">
                    <w:rPr>
                      <w:rFonts w:ascii="Cambria Math" w:hAnsi="Cambria Math"/>
                      <w:lang w:val="fr-SN"/>
                    </w:rPr>
                  </w:rPrChange>
                </w:rPr>
                <m:t>sup</m:t>
              </m:r>
            </m:fName>
            <m:e>
              <m:d>
                <m:dPr>
                  <m:ctrlPr>
                    <w:rPr>
                      <w:rFonts w:ascii="Cambria Math" w:hAnsi="Cambria Math"/>
                      <w:i/>
                      <w:rPrChange w:id="6456" w:author="Microsoft Office User" w:date="2025-01-28T16:29:00Z">
                        <w:rPr>
                          <w:rFonts w:ascii="Cambria Math" w:hAnsi="Cambria Math"/>
                          <w:i/>
                          <w:lang w:val="fr-SN"/>
                        </w:rPr>
                      </w:rPrChange>
                    </w:rPr>
                  </m:ctrlPr>
                </m:dPr>
                <m:e>
                  <m:r>
                    <w:rPr>
                      <w:rFonts w:ascii="Cambria Math" w:hAnsi="Cambria Math"/>
                      <w:rPrChange w:id="6457" w:author="Microsoft Office User" w:date="2025-01-28T16:29:00Z">
                        <w:rPr>
                          <w:rFonts w:ascii="Cambria Math" w:hAnsi="Cambria Math"/>
                          <w:lang w:val="fr-SN"/>
                        </w:rPr>
                      </w:rPrChange>
                    </w:rPr>
                    <m:t>AB</m:t>
                  </m:r>
                </m:e>
              </m:d>
            </m:e>
          </m:func>
          <m:r>
            <w:rPr>
              <w:rFonts w:ascii="Cambria Math" w:hAnsi="Cambria Math"/>
              <w:rPrChange w:id="6458" w:author="Microsoft Office User" w:date="2025-01-28T16:29:00Z">
                <w:rPr>
                  <w:rFonts w:ascii="Cambria Math" w:hAnsi="Cambria Math"/>
                  <w:lang w:val="fr-SN"/>
                </w:rPr>
              </w:rPrChange>
            </w:rPr>
            <m:t>=</m:t>
          </m:r>
          <m:f>
            <m:fPr>
              <m:ctrlPr>
                <w:rPr>
                  <w:rFonts w:ascii="Cambria Math" w:hAnsi="Cambria Math"/>
                  <w:i/>
                  <w:rPrChange w:id="6459" w:author="Microsoft Office User" w:date="2025-01-28T16:29:00Z">
                    <w:rPr>
                      <w:rFonts w:ascii="Cambria Math" w:hAnsi="Cambria Math"/>
                      <w:i/>
                      <w:lang w:val="fr-SN"/>
                    </w:rPr>
                  </w:rPrChange>
                </w:rPr>
              </m:ctrlPr>
            </m:fPr>
            <m:num>
              <m:r>
                <w:rPr>
                  <w:rFonts w:ascii="Cambria Math" w:hAnsi="Cambria Math"/>
                  <w:rPrChange w:id="6460" w:author="Microsoft Office User" w:date="2025-01-28T16:29:00Z">
                    <w:rPr>
                      <w:rFonts w:ascii="Cambria Math" w:hAnsi="Cambria Math"/>
                      <w:lang w:val="fr-SN"/>
                    </w:rPr>
                  </w:rPrChange>
                </w:rPr>
                <m:t>1</m:t>
              </m:r>
            </m:num>
            <m:den>
              <m:r>
                <w:rPr>
                  <w:rFonts w:ascii="Cambria Math" w:hAnsi="Cambria Math"/>
                  <w:rPrChange w:id="6461" w:author="Microsoft Office User" w:date="2025-01-28T16:29:00Z">
                    <w:rPr>
                      <w:rFonts w:ascii="Cambria Math" w:hAnsi="Cambria Math"/>
                      <w:lang w:val="fr-SN"/>
                    </w:rPr>
                  </w:rPrChange>
                </w:rPr>
                <m:t>5</m:t>
              </m:r>
            </m:den>
          </m:f>
          <m:r>
            <w:rPr>
              <w:rFonts w:ascii="Cambria Math" w:hAnsi="Cambria Math"/>
              <w:rPrChange w:id="6462" w:author="Microsoft Office User" w:date="2025-01-28T16:29:00Z">
                <w:rPr>
                  <w:rFonts w:ascii="Cambria Math" w:hAnsi="Cambria Math"/>
                  <w:lang w:val="fr-SN"/>
                </w:rPr>
              </w:rPrChange>
            </w:rPr>
            <m:t xml:space="preserve">        </m:t>
          </m:r>
          <m:func>
            <m:funcPr>
              <m:ctrlPr>
                <w:rPr>
                  <w:rFonts w:ascii="Cambria Math" w:hAnsi="Cambria Math"/>
                  <w:rPrChange w:id="6463" w:author="Microsoft Office User" w:date="2025-01-28T16:29:00Z">
                    <w:rPr>
                      <w:rFonts w:ascii="Cambria Math" w:hAnsi="Cambria Math"/>
                      <w:lang w:val="fr-SN"/>
                    </w:rPr>
                  </w:rPrChange>
                </w:rPr>
              </m:ctrlPr>
            </m:funcPr>
            <m:fName>
              <m:r>
                <m:rPr>
                  <m:sty m:val="p"/>
                </m:rPr>
                <w:rPr>
                  <w:rFonts w:ascii="Cambria Math" w:hAnsi="Cambria Math"/>
                  <w:rPrChange w:id="6464" w:author="Microsoft Office User" w:date="2025-01-28T16:29:00Z">
                    <w:rPr>
                      <w:rFonts w:ascii="Cambria Math" w:hAnsi="Cambria Math"/>
                      <w:lang w:val="fr-SN"/>
                    </w:rPr>
                  </w:rPrChange>
                </w:rPr>
                <m:t>sup</m:t>
              </m:r>
            </m:fName>
            <m:e>
              <m:d>
                <m:dPr>
                  <m:ctrlPr>
                    <w:rPr>
                      <w:rFonts w:ascii="Cambria Math" w:hAnsi="Cambria Math"/>
                      <w:i/>
                      <w:rPrChange w:id="6465" w:author="Microsoft Office User" w:date="2025-01-28T16:29:00Z">
                        <w:rPr>
                          <w:rFonts w:ascii="Cambria Math" w:hAnsi="Cambria Math"/>
                          <w:i/>
                          <w:lang w:val="fr-SN"/>
                        </w:rPr>
                      </w:rPrChange>
                    </w:rPr>
                  </m:ctrlPr>
                </m:dPr>
                <m:e>
                  <m:r>
                    <w:rPr>
                      <w:rFonts w:ascii="Cambria Math" w:hAnsi="Cambria Math"/>
                      <w:rPrChange w:id="6466" w:author="Microsoft Office User" w:date="2025-01-28T16:29:00Z">
                        <w:rPr>
                          <w:rFonts w:ascii="Cambria Math" w:hAnsi="Cambria Math"/>
                          <w:lang w:val="fr-SN"/>
                        </w:rPr>
                      </w:rPrChange>
                    </w:rPr>
                    <m:t>AC</m:t>
                  </m:r>
                </m:e>
              </m:d>
            </m:e>
          </m:func>
          <m:r>
            <w:rPr>
              <w:rFonts w:ascii="Cambria Math" w:hAnsi="Cambria Math"/>
              <w:rPrChange w:id="6467" w:author="Microsoft Office User" w:date="2025-01-28T16:29:00Z">
                <w:rPr>
                  <w:rFonts w:ascii="Cambria Math" w:hAnsi="Cambria Math"/>
                  <w:lang w:val="fr-SN"/>
                </w:rPr>
              </w:rPrChange>
            </w:rPr>
            <m:t>=</m:t>
          </m:r>
          <m:f>
            <m:fPr>
              <m:ctrlPr>
                <w:rPr>
                  <w:rFonts w:ascii="Cambria Math" w:hAnsi="Cambria Math"/>
                  <w:i/>
                  <w:rPrChange w:id="6468" w:author="Microsoft Office User" w:date="2025-01-28T16:29:00Z">
                    <w:rPr>
                      <w:rFonts w:ascii="Cambria Math" w:hAnsi="Cambria Math"/>
                      <w:i/>
                      <w:lang w:val="fr-SN"/>
                    </w:rPr>
                  </w:rPrChange>
                </w:rPr>
              </m:ctrlPr>
            </m:fPr>
            <m:num>
              <m:r>
                <w:rPr>
                  <w:rFonts w:ascii="Cambria Math" w:hAnsi="Cambria Math"/>
                  <w:rPrChange w:id="6469" w:author="Microsoft Office User" w:date="2025-01-28T16:29:00Z">
                    <w:rPr>
                      <w:rFonts w:ascii="Cambria Math" w:hAnsi="Cambria Math"/>
                      <w:lang w:val="fr-SN"/>
                    </w:rPr>
                  </w:rPrChange>
                </w:rPr>
                <m:t>2</m:t>
              </m:r>
            </m:num>
            <m:den>
              <m:r>
                <w:rPr>
                  <w:rFonts w:ascii="Cambria Math" w:hAnsi="Cambria Math"/>
                  <w:rPrChange w:id="6470" w:author="Microsoft Office User" w:date="2025-01-28T16:29:00Z">
                    <w:rPr>
                      <w:rFonts w:ascii="Cambria Math" w:hAnsi="Cambria Math"/>
                      <w:lang w:val="fr-SN"/>
                    </w:rPr>
                  </w:rPrChange>
                </w:rPr>
                <m:t>5</m:t>
              </m:r>
            </m:den>
          </m:f>
          <m:r>
            <w:rPr>
              <w:rFonts w:ascii="Cambria Math" w:hAnsi="Cambria Math"/>
              <w:rPrChange w:id="6471" w:author="Microsoft Office User" w:date="2025-01-28T16:29:00Z">
                <w:rPr>
                  <w:rFonts w:ascii="Cambria Math" w:hAnsi="Cambria Math"/>
                  <w:lang w:val="fr-SN"/>
                </w:rPr>
              </w:rPrChange>
            </w:rPr>
            <m:t xml:space="preserve">  </m:t>
          </m:r>
          <m:func>
            <m:funcPr>
              <m:ctrlPr>
                <w:rPr>
                  <w:rFonts w:ascii="Cambria Math" w:hAnsi="Cambria Math"/>
                  <w:rPrChange w:id="6472" w:author="Microsoft Office User" w:date="2025-01-28T16:29:00Z">
                    <w:rPr>
                      <w:rFonts w:ascii="Cambria Math" w:hAnsi="Cambria Math"/>
                      <w:lang w:val="fr-SN"/>
                    </w:rPr>
                  </w:rPrChange>
                </w:rPr>
              </m:ctrlPr>
            </m:funcPr>
            <m:fName>
              <m:r>
                <m:rPr>
                  <m:sty m:val="p"/>
                </m:rPr>
                <w:rPr>
                  <w:rFonts w:ascii="Cambria Math" w:hAnsi="Cambria Math"/>
                  <w:rPrChange w:id="6473" w:author="Microsoft Office User" w:date="2025-01-28T16:29:00Z">
                    <w:rPr>
                      <w:rFonts w:ascii="Cambria Math" w:hAnsi="Cambria Math"/>
                      <w:lang w:val="fr-SN"/>
                    </w:rPr>
                  </w:rPrChange>
                </w:rPr>
                <m:t xml:space="preserve">     sup</m:t>
              </m:r>
            </m:fName>
            <m:e>
              <m:d>
                <m:dPr>
                  <m:ctrlPr>
                    <w:rPr>
                      <w:rFonts w:ascii="Cambria Math" w:hAnsi="Cambria Math"/>
                      <w:i/>
                      <w:rPrChange w:id="6474" w:author="Microsoft Office User" w:date="2025-01-28T16:29:00Z">
                        <w:rPr>
                          <w:rFonts w:ascii="Cambria Math" w:hAnsi="Cambria Math"/>
                          <w:i/>
                          <w:lang w:val="fr-SN"/>
                        </w:rPr>
                      </w:rPrChange>
                    </w:rPr>
                  </m:ctrlPr>
                </m:dPr>
                <m:e>
                  <m:r>
                    <w:rPr>
                      <w:rFonts w:ascii="Cambria Math" w:hAnsi="Cambria Math"/>
                      <w:rPrChange w:id="6475" w:author="Microsoft Office User" w:date="2025-01-28T16:29:00Z">
                        <w:rPr>
                          <w:rFonts w:ascii="Cambria Math" w:hAnsi="Cambria Math"/>
                          <w:lang w:val="fr-SN"/>
                        </w:rPr>
                      </w:rPrChange>
                    </w:rPr>
                    <m:t>AE</m:t>
                  </m:r>
                </m:e>
              </m:d>
            </m:e>
          </m:func>
          <m:r>
            <w:rPr>
              <w:rFonts w:ascii="Cambria Math" w:hAnsi="Cambria Math"/>
              <w:rPrChange w:id="6476" w:author="Microsoft Office User" w:date="2025-01-28T16:29:00Z">
                <w:rPr>
                  <w:rFonts w:ascii="Cambria Math" w:hAnsi="Cambria Math"/>
                  <w:lang w:val="fr-SN"/>
                </w:rPr>
              </w:rPrChange>
            </w:rPr>
            <m:t>=</m:t>
          </m:r>
          <m:f>
            <m:fPr>
              <m:ctrlPr>
                <w:rPr>
                  <w:rFonts w:ascii="Cambria Math" w:hAnsi="Cambria Math"/>
                  <w:i/>
                  <w:rPrChange w:id="6477" w:author="Microsoft Office User" w:date="2025-01-28T16:29:00Z">
                    <w:rPr>
                      <w:rFonts w:ascii="Cambria Math" w:hAnsi="Cambria Math"/>
                      <w:i/>
                      <w:lang w:val="fr-SN"/>
                    </w:rPr>
                  </w:rPrChange>
                </w:rPr>
              </m:ctrlPr>
            </m:fPr>
            <m:num>
              <m:r>
                <w:rPr>
                  <w:rFonts w:ascii="Cambria Math" w:hAnsi="Cambria Math"/>
                  <w:rPrChange w:id="6478" w:author="Microsoft Office User" w:date="2025-01-28T16:29:00Z">
                    <w:rPr>
                      <w:rFonts w:ascii="Cambria Math" w:hAnsi="Cambria Math"/>
                      <w:lang w:val="fr-SN"/>
                    </w:rPr>
                  </w:rPrChange>
                </w:rPr>
                <m:t>2</m:t>
              </m:r>
            </m:num>
            <m:den>
              <m:r>
                <w:rPr>
                  <w:rFonts w:ascii="Cambria Math" w:hAnsi="Cambria Math"/>
                  <w:rPrChange w:id="6479" w:author="Microsoft Office User" w:date="2025-01-28T16:29:00Z">
                    <w:rPr>
                      <w:rFonts w:ascii="Cambria Math" w:hAnsi="Cambria Math"/>
                      <w:lang w:val="fr-SN"/>
                    </w:rPr>
                  </w:rPrChange>
                </w:rPr>
                <m:t>5</m:t>
              </m:r>
            </m:den>
          </m:f>
          <m:r>
            <w:rPr>
              <w:rFonts w:ascii="Cambria Math" w:hAnsi="Cambria Math"/>
              <w:rPrChange w:id="6480" w:author="Microsoft Office User" w:date="2025-01-28T16:29:00Z">
                <w:rPr>
                  <w:rFonts w:ascii="Cambria Math" w:hAnsi="Cambria Math"/>
                  <w:lang w:val="fr-SN"/>
                </w:rPr>
              </w:rPrChange>
            </w:rPr>
            <m:t xml:space="preserve">        </m:t>
          </m:r>
          <m:func>
            <m:funcPr>
              <m:ctrlPr>
                <w:rPr>
                  <w:rFonts w:ascii="Cambria Math" w:hAnsi="Cambria Math"/>
                  <w:rPrChange w:id="6481" w:author="Microsoft Office User" w:date="2025-01-28T16:29:00Z">
                    <w:rPr>
                      <w:rFonts w:ascii="Cambria Math" w:hAnsi="Cambria Math"/>
                      <w:lang w:val="fr-SN"/>
                    </w:rPr>
                  </w:rPrChange>
                </w:rPr>
              </m:ctrlPr>
            </m:funcPr>
            <m:fName>
              <m:r>
                <m:rPr>
                  <m:sty m:val="p"/>
                </m:rPr>
                <w:rPr>
                  <w:rFonts w:ascii="Cambria Math" w:hAnsi="Cambria Math"/>
                  <w:rPrChange w:id="6482" w:author="Microsoft Office User" w:date="2025-01-28T16:29:00Z">
                    <w:rPr>
                      <w:rFonts w:ascii="Cambria Math" w:hAnsi="Cambria Math"/>
                      <w:lang w:val="fr-SN"/>
                    </w:rPr>
                  </w:rPrChange>
                </w:rPr>
                <m:t>sup</m:t>
              </m:r>
            </m:fName>
            <m:e>
              <m:d>
                <m:dPr>
                  <m:ctrlPr>
                    <w:rPr>
                      <w:rFonts w:ascii="Cambria Math" w:hAnsi="Cambria Math"/>
                      <w:i/>
                      <w:rPrChange w:id="6483" w:author="Microsoft Office User" w:date="2025-01-28T16:29:00Z">
                        <w:rPr>
                          <w:rFonts w:ascii="Cambria Math" w:hAnsi="Cambria Math"/>
                          <w:i/>
                          <w:lang w:val="fr-SN"/>
                        </w:rPr>
                      </w:rPrChange>
                    </w:rPr>
                  </m:ctrlPr>
                </m:dPr>
                <m:e>
                  <m:r>
                    <w:rPr>
                      <w:rFonts w:ascii="Cambria Math" w:hAnsi="Cambria Math"/>
                      <w:rPrChange w:id="6484" w:author="Microsoft Office User" w:date="2025-01-28T16:29:00Z">
                        <w:rPr>
                          <w:rFonts w:ascii="Cambria Math" w:hAnsi="Cambria Math"/>
                          <w:lang w:val="fr-SN"/>
                        </w:rPr>
                      </w:rPrChange>
                    </w:rPr>
                    <m:t>BC</m:t>
                  </m:r>
                </m:e>
              </m:d>
            </m:e>
          </m:func>
          <m:r>
            <w:rPr>
              <w:rFonts w:ascii="Cambria Math" w:hAnsi="Cambria Math"/>
              <w:rPrChange w:id="6485" w:author="Microsoft Office User" w:date="2025-01-28T16:29:00Z">
                <w:rPr>
                  <w:rFonts w:ascii="Cambria Math" w:hAnsi="Cambria Math"/>
                  <w:lang w:val="fr-SN"/>
                </w:rPr>
              </w:rPrChange>
            </w:rPr>
            <m:t>=</m:t>
          </m:r>
          <m:f>
            <m:fPr>
              <m:ctrlPr>
                <w:rPr>
                  <w:rFonts w:ascii="Cambria Math" w:hAnsi="Cambria Math"/>
                  <w:i/>
                  <w:rPrChange w:id="6486" w:author="Microsoft Office User" w:date="2025-01-28T16:29:00Z">
                    <w:rPr>
                      <w:rFonts w:ascii="Cambria Math" w:hAnsi="Cambria Math"/>
                      <w:i/>
                      <w:lang w:val="fr-SN"/>
                    </w:rPr>
                  </w:rPrChange>
                </w:rPr>
              </m:ctrlPr>
            </m:fPr>
            <m:num>
              <m:r>
                <w:rPr>
                  <w:rFonts w:ascii="Cambria Math" w:hAnsi="Cambria Math"/>
                  <w:rPrChange w:id="6487" w:author="Microsoft Office User" w:date="2025-01-28T16:29:00Z">
                    <w:rPr>
                      <w:rFonts w:ascii="Cambria Math" w:hAnsi="Cambria Math"/>
                      <w:lang w:val="fr-SN"/>
                    </w:rPr>
                  </w:rPrChange>
                </w:rPr>
                <m:t>1</m:t>
              </m:r>
            </m:num>
            <m:den>
              <m:r>
                <w:rPr>
                  <w:rFonts w:ascii="Cambria Math" w:hAnsi="Cambria Math"/>
                  <w:rPrChange w:id="6488" w:author="Microsoft Office User" w:date="2025-01-28T16:29:00Z">
                    <w:rPr>
                      <w:rFonts w:ascii="Cambria Math" w:hAnsi="Cambria Math"/>
                      <w:lang w:val="fr-SN"/>
                    </w:rPr>
                  </w:rPrChange>
                </w:rPr>
                <m:t>5</m:t>
              </m:r>
            </m:den>
          </m:f>
          <m:r>
            <w:rPr>
              <w:rFonts w:ascii="Cambria Math" w:hAnsi="Cambria Math"/>
              <w:rPrChange w:id="6489" w:author="Microsoft Office User" w:date="2025-01-28T16:29:00Z">
                <w:rPr>
                  <w:rFonts w:ascii="Cambria Math" w:hAnsi="Cambria Math"/>
                  <w:lang w:val="fr-SN"/>
                </w:rPr>
              </w:rPrChange>
            </w:rPr>
            <m:t xml:space="preserve">      </m:t>
          </m:r>
          <m:func>
            <m:funcPr>
              <m:ctrlPr>
                <w:rPr>
                  <w:rFonts w:ascii="Cambria Math" w:hAnsi="Cambria Math"/>
                  <w:rPrChange w:id="6490" w:author="Microsoft Office User" w:date="2025-01-28T16:29:00Z">
                    <w:rPr>
                      <w:rFonts w:ascii="Cambria Math" w:hAnsi="Cambria Math"/>
                      <w:lang w:val="fr-SN"/>
                    </w:rPr>
                  </w:rPrChange>
                </w:rPr>
              </m:ctrlPr>
            </m:funcPr>
            <m:fName>
              <m:r>
                <m:rPr>
                  <m:sty m:val="p"/>
                </m:rPr>
                <w:rPr>
                  <w:rFonts w:ascii="Cambria Math" w:hAnsi="Cambria Math"/>
                  <w:rPrChange w:id="6491" w:author="Microsoft Office User" w:date="2025-01-28T16:29:00Z">
                    <w:rPr>
                      <w:rFonts w:ascii="Cambria Math" w:hAnsi="Cambria Math"/>
                      <w:lang w:val="fr-SN"/>
                    </w:rPr>
                  </w:rPrChange>
                </w:rPr>
                <m:t>sup</m:t>
              </m:r>
            </m:fName>
            <m:e>
              <m:d>
                <m:dPr>
                  <m:ctrlPr>
                    <w:rPr>
                      <w:rFonts w:ascii="Cambria Math" w:hAnsi="Cambria Math"/>
                      <w:i/>
                      <w:rPrChange w:id="6492" w:author="Microsoft Office User" w:date="2025-01-28T16:29:00Z">
                        <w:rPr>
                          <w:rFonts w:ascii="Cambria Math" w:hAnsi="Cambria Math"/>
                          <w:i/>
                          <w:lang w:val="fr-SN"/>
                        </w:rPr>
                      </w:rPrChange>
                    </w:rPr>
                  </m:ctrlPr>
                </m:dPr>
                <m:e>
                  <m:r>
                    <w:rPr>
                      <w:rFonts w:ascii="Cambria Math" w:hAnsi="Cambria Math"/>
                      <w:rPrChange w:id="6493" w:author="Microsoft Office User" w:date="2025-01-28T16:29:00Z">
                        <w:rPr>
                          <w:rFonts w:ascii="Cambria Math" w:hAnsi="Cambria Math"/>
                          <w:lang w:val="fr-SN"/>
                        </w:rPr>
                      </w:rPrChange>
                    </w:rPr>
                    <m:t>BE</m:t>
                  </m:r>
                </m:e>
              </m:d>
            </m:e>
          </m:func>
          <m:r>
            <w:rPr>
              <w:rFonts w:ascii="Cambria Math" w:hAnsi="Cambria Math"/>
              <w:rPrChange w:id="6494" w:author="Microsoft Office User" w:date="2025-01-28T16:29:00Z">
                <w:rPr>
                  <w:rFonts w:ascii="Cambria Math" w:hAnsi="Cambria Math"/>
                  <w:lang w:val="fr-SN"/>
                </w:rPr>
              </w:rPrChange>
            </w:rPr>
            <m:t>=</m:t>
          </m:r>
          <m:f>
            <m:fPr>
              <m:ctrlPr>
                <w:rPr>
                  <w:rFonts w:ascii="Cambria Math" w:hAnsi="Cambria Math"/>
                  <w:i/>
                  <w:rPrChange w:id="6495" w:author="Microsoft Office User" w:date="2025-01-28T16:29:00Z">
                    <w:rPr>
                      <w:rFonts w:ascii="Cambria Math" w:hAnsi="Cambria Math"/>
                      <w:i/>
                      <w:lang w:val="fr-SN"/>
                    </w:rPr>
                  </w:rPrChange>
                </w:rPr>
              </m:ctrlPr>
            </m:fPr>
            <m:num>
              <m:r>
                <w:rPr>
                  <w:rFonts w:ascii="Cambria Math" w:hAnsi="Cambria Math"/>
                  <w:rPrChange w:id="6496" w:author="Microsoft Office User" w:date="2025-01-28T16:29:00Z">
                    <w:rPr>
                      <w:rFonts w:ascii="Cambria Math" w:hAnsi="Cambria Math"/>
                      <w:lang w:val="fr-SN"/>
                    </w:rPr>
                  </w:rPrChange>
                </w:rPr>
                <m:t>0</m:t>
              </m:r>
            </m:num>
            <m:den>
              <m:r>
                <w:rPr>
                  <w:rFonts w:ascii="Cambria Math" w:hAnsi="Cambria Math"/>
                  <w:rPrChange w:id="6497" w:author="Microsoft Office User" w:date="2025-01-28T16:29:00Z">
                    <w:rPr>
                      <w:rFonts w:ascii="Cambria Math" w:hAnsi="Cambria Math"/>
                      <w:lang w:val="fr-SN"/>
                    </w:rPr>
                  </w:rPrChange>
                </w:rPr>
                <m:t>5</m:t>
              </m:r>
            </m:den>
          </m:f>
          <m:r>
            <w:rPr>
              <w:rFonts w:ascii="Cambria Math" w:hAnsi="Cambria Math"/>
              <w:rPrChange w:id="6498" w:author="Microsoft Office User" w:date="2025-01-28T16:29:00Z">
                <w:rPr>
                  <w:rFonts w:ascii="Cambria Math" w:hAnsi="Cambria Math"/>
                  <w:lang w:val="fr-SN"/>
                </w:rPr>
              </w:rPrChange>
            </w:rPr>
            <m:t xml:space="preserve">    </m:t>
          </m:r>
          <m:func>
            <m:funcPr>
              <m:ctrlPr>
                <w:rPr>
                  <w:rFonts w:ascii="Cambria Math" w:hAnsi="Cambria Math"/>
                  <w:rPrChange w:id="6499" w:author="Microsoft Office User" w:date="2025-01-28T16:29:00Z">
                    <w:rPr>
                      <w:rFonts w:ascii="Cambria Math" w:hAnsi="Cambria Math"/>
                      <w:lang w:val="fr-SN"/>
                    </w:rPr>
                  </w:rPrChange>
                </w:rPr>
              </m:ctrlPr>
            </m:funcPr>
            <m:fName>
              <m:r>
                <m:rPr>
                  <m:sty m:val="p"/>
                </m:rPr>
                <w:rPr>
                  <w:rFonts w:ascii="Cambria Math" w:hAnsi="Cambria Math"/>
                  <w:rPrChange w:id="6500" w:author="Microsoft Office User" w:date="2025-01-28T16:29:00Z">
                    <w:rPr>
                      <w:rFonts w:ascii="Cambria Math" w:hAnsi="Cambria Math"/>
                      <w:lang w:val="fr-SN"/>
                    </w:rPr>
                  </w:rPrChange>
                </w:rPr>
                <m:t>sup</m:t>
              </m:r>
              <m:ctrlPr>
                <w:rPr>
                  <w:rFonts w:ascii="Cambria Math" w:hAnsi="Cambria Math"/>
                  <w:i/>
                  <w:rPrChange w:id="6501" w:author="Microsoft Office User" w:date="2025-01-28T16:29:00Z">
                    <w:rPr>
                      <w:rFonts w:ascii="Cambria Math" w:hAnsi="Cambria Math"/>
                      <w:i/>
                      <w:lang w:val="fr-SN"/>
                    </w:rPr>
                  </w:rPrChange>
                </w:rPr>
              </m:ctrlPr>
            </m:fName>
            <m:e>
              <m:d>
                <m:dPr>
                  <m:ctrlPr>
                    <w:rPr>
                      <w:rFonts w:ascii="Cambria Math" w:hAnsi="Cambria Math"/>
                      <w:i/>
                      <w:rPrChange w:id="6502" w:author="Microsoft Office User" w:date="2025-01-28T16:29:00Z">
                        <w:rPr>
                          <w:rFonts w:ascii="Cambria Math" w:hAnsi="Cambria Math"/>
                          <w:i/>
                          <w:lang w:val="fr-SN"/>
                        </w:rPr>
                      </w:rPrChange>
                    </w:rPr>
                  </m:ctrlPr>
                </m:dPr>
                <m:e>
                  <m:r>
                    <w:rPr>
                      <w:rFonts w:ascii="Cambria Math" w:hAnsi="Cambria Math"/>
                      <w:rPrChange w:id="6503" w:author="Microsoft Office User" w:date="2025-01-28T16:29:00Z">
                        <w:rPr>
                          <w:rFonts w:ascii="Cambria Math" w:hAnsi="Cambria Math"/>
                          <w:lang w:val="fr-SN"/>
                        </w:rPr>
                      </w:rPrChange>
                    </w:rPr>
                    <m:t>CE</m:t>
                  </m:r>
                </m:e>
              </m:d>
            </m:e>
          </m:func>
          <m:r>
            <w:rPr>
              <w:rFonts w:ascii="Cambria Math" w:hAnsi="Cambria Math"/>
              <w:rPrChange w:id="6504" w:author="Microsoft Office User" w:date="2025-01-28T16:29:00Z">
                <w:rPr>
                  <w:rFonts w:ascii="Cambria Math" w:hAnsi="Cambria Math"/>
                  <w:lang w:val="fr-SN"/>
                </w:rPr>
              </w:rPrChange>
            </w:rPr>
            <m:t>=</m:t>
          </m:r>
          <m:f>
            <m:fPr>
              <m:ctrlPr>
                <w:rPr>
                  <w:rFonts w:ascii="Cambria Math" w:hAnsi="Cambria Math"/>
                  <w:i/>
                </w:rPr>
              </m:ctrlPr>
            </m:fPr>
            <m:num>
              <m:r>
                <w:rPr>
                  <w:rFonts w:ascii="Cambria Math" w:hAnsi="Cambria Math"/>
                  <w:rPrChange w:id="6505" w:author="Microsoft Office User" w:date="2025-01-28T16:29:00Z">
                    <w:rPr>
                      <w:rFonts w:ascii="Cambria Math" w:hAnsi="Cambria Math"/>
                      <w:lang w:val="fr-SN"/>
                    </w:rPr>
                  </w:rPrChange>
                </w:rPr>
                <m:t>1</m:t>
              </m:r>
              <m:ctrlPr>
                <w:rPr>
                  <w:rFonts w:ascii="Cambria Math" w:hAnsi="Cambria Math"/>
                  <w:i/>
                  <w:rPrChange w:id="6506" w:author="Microsoft Office User" w:date="2025-01-28T16:29:00Z">
                    <w:rPr>
                      <w:rFonts w:ascii="Cambria Math" w:hAnsi="Cambria Math"/>
                      <w:i/>
                      <w:lang w:val="fr-SN"/>
                    </w:rPr>
                  </w:rPrChange>
                </w:rPr>
              </m:ctrlPr>
            </m:num>
            <m:den>
              <m:r>
                <w:rPr>
                  <w:rFonts w:ascii="Cambria Math" w:hAnsi="Cambria Math"/>
                </w:rPr>
                <m:t>5</m:t>
              </m:r>
            </m:den>
          </m:f>
        </m:oMath>
      </m:oMathPara>
    </w:p>
    <w:p w14:paraId="74A86763" w14:textId="77777777" w:rsidR="009E6012" w:rsidRPr="0057718E" w:rsidRDefault="009E6012" w:rsidP="009E6012">
      <w:pPr>
        <w:rPr>
          <w:rFonts w:eastAsiaTheme="minorEastAsia"/>
        </w:rPr>
      </w:pPr>
      <m:oMath>
        <m:r>
          <w:rPr>
            <w:rFonts w:ascii="Cambria Math" w:eastAsiaTheme="minorEastAsia" w:hAnsi="Cambria Math"/>
          </w:rPr>
          <m:t>A→C</m:t>
        </m:r>
      </m:oMath>
      <w:r w:rsidRPr="0057718E">
        <w:rPr>
          <w:rFonts w:eastAsiaTheme="minorEastAsia"/>
        </w:rPr>
        <w:t>, conf = 2/3, sup = 2/5 : cette règle n’est pas intéressante car son support &gt; minsup et sa confiance &lt; minconf.</w:t>
      </w:r>
    </w:p>
    <w:p w14:paraId="7B933F4A" w14:textId="77777777" w:rsidR="009E6012" w:rsidRPr="0057718E" w:rsidRDefault="009E6012" w:rsidP="009E6012">
      <w:pPr>
        <w:rPr>
          <w:rFonts w:eastAsiaTheme="minorEastAsia"/>
        </w:rPr>
      </w:pPr>
      <m:oMath>
        <m:r>
          <w:rPr>
            <w:rFonts w:ascii="Cambria Math" w:eastAsiaTheme="minorEastAsia" w:hAnsi="Cambria Math"/>
          </w:rPr>
          <m:t>C→A</m:t>
        </m:r>
      </m:oMath>
      <w:r w:rsidRPr="0057718E">
        <w:rPr>
          <w:rFonts w:eastAsiaTheme="minorEastAsia"/>
        </w:rPr>
        <w:t xml:space="preserve">, conf = 1, sup = 2/5 : cette règle est intéressante car son support &gt; </w:t>
      </w:r>
      <w:proofErr w:type="spellStart"/>
      <w:r w:rsidRPr="0057718E">
        <w:rPr>
          <w:rFonts w:eastAsiaTheme="minorEastAsia"/>
        </w:rPr>
        <w:t>minsup</w:t>
      </w:r>
      <w:proofErr w:type="spellEnd"/>
      <w:r w:rsidRPr="0057718E">
        <w:rPr>
          <w:rFonts w:eastAsiaTheme="minorEastAsia"/>
        </w:rPr>
        <w:t xml:space="preserve"> et sa confiance &gt; </w:t>
      </w:r>
      <w:proofErr w:type="spellStart"/>
      <w:r w:rsidRPr="0057718E">
        <w:rPr>
          <w:rFonts w:eastAsiaTheme="minorEastAsia"/>
        </w:rPr>
        <w:t>minconf</w:t>
      </w:r>
      <w:proofErr w:type="spellEnd"/>
      <w:r w:rsidRPr="0057718E">
        <w:rPr>
          <w:rFonts w:eastAsiaTheme="minorEastAsia"/>
        </w:rPr>
        <w:t>.</w:t>
      </w:r>
    </w:p>
    <w:p w14:paraId="5AF003AD" w14:textId="77777777" w:rsidR="009E6012" w:rsidRPr="0057718E" w:rsidRDefault="009E6012" w:rsidP="009E6012">
      <w:pPr>
        <w:rPr>
          <w:b/>
          <w:bCs/>
          <w:rPrChange w:id="6507" w:author="Microsoft Office User" w:date="2025-01-28T16:29:00Z">
            <w:rPr>
              <w:b/>
              <w:bCs/>
              <w:lang w:val="fr-SN"/>
            </w:rPr>
          </w:rPrChange>
        </w:rPr>
      </w:pPr>
      <w:r w:rsidRPr="0057718E">
        <w:rPr>
          <w:b/>
          <w:bCs/>
          <w:rPrChange w:id="6508" w:author="Microsoft Office User" w:date="2025-01-28T16:29:00Z">
            <w:rPr>
              <w:b/>
              <w:bCs/>
              <w:lang w:val="fr-SN"/>
            </w:rPr>
          </w:rPrChange>
        </w:rPr>
        <w:t>Annexe 5 : Les outils utilisés</w:t>
      </w:r>
    </w:p>
    <w:p w14:paraId="44C9DF2F" w14:textId="77777777" w:rsidR="009E6012" w:rsidRPr="0057718E" w:rsidRDefault="009E6012" w:rsidP="009E6012">
      <w:pPr>
        <w:rPr>
          <w:rPrChange w:id="6509" w:author="Microsoft Office User" w:date="2025-01-28T16:29:00Z">
            <w:rPr>
              <w:lang w:val="fr-SN"/>
            </w:rPr>
          </w:rPrChange>
        </w:rPr>
      </w:pPr>
      <w:bookmarkStart w:id="6510" w:name="_Toc169700961"/>
      <w:bookmarkStart w:id="6511" w:name="_Toc169701076"/>
      <w:r w:rsidRPr="0057718E">
        <w:rPr>
          <w:rPrChange w:id="6512" w:author="Microsoft Office User" w:date="2025-01-28T16:29:00Z">
            <w:rPr>
              <w:lang w:val="fr-SN"/>
            </w:rPr>
          </w:rPrChange>
        </w:rPr>
        <w:t>C++</w:t>
      </w:r>
      <w:bookmarkEnd w:id="6510"/>
      <w:bookmarkEnd w:id="6511"/>
    </w:p>
    <w:p w14:paraId="0F83F807" w14:textId="77777777" w:rsidR="009E6012" w:rsidRPr="0057718E" w:rsidRDefault="009E6012" w:rsidP="009E6012">
      <w:r w:rsidRPr="0057718E">
        <w:rPr>
          <w:rPrChange w:id="6513" w:author="Microsoft Office User" w:date="2025-01-28T16:29:00Z">
            <w:rPr>
              <w:lang w:val="fr-SN"/>
            </w:rPr>
          </w:rPrChange>
        </w:rPr>
        <w:t xml:space="preserve">Le C++ est un langage de programmation crée en 1985 par l’informaticien danois Bjarne </w:t>
      </w:r>
      <w:proofErr w:type="spellStart"/>
      <w:r w:rsidRPr="0057718E">
        <w:rPr>
          <w:rPrChange w:id="6514" w:author="Microsoft Office User" w:date="2025-01-28T16:29:00Z">
            <w:rPr>
              <w:lang w:val="fr-SN"/>
            </w:rPr>
          </w:rPrChange>
        </w:rPr>
        <w:t>Stroustrup</w:t>
      </w:r>
      <w:proofErr w:type="spellEnd"/>
      <w:r w:rsidRPr="0057718E">
        <w:rPr>
          <w:rPrChange w:id="6515" w:author="Microsoft Office User" w:date="2025-01-28T16:29:00Z">
            <w:rPr>
              <w:lang w:val="fr-SN"/>
            </w:rPr>
          </w:rPrChange>
        </w:rPr>
        <w:t xml:space="preserve"> pour pallier aux manquements du langage C qui n’est pas orienté objet. Le C++ est un langage de programmation très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 </w:t>
      </w:r>
      <w:sdt>
        <w:sdtPr>
          <w:id w:val="1482964582"/>
          <w:citation/>
        </w:sdtPr>
        <w:sdtContent>
          <w:r w:rsidRPr="0057718E">
            <w:fldChar w:fldCharType="begin"/>
          </w:r>
          <w:r w:rsidRPr="0057718E">
            <w:instrText xml:space="preserve"> CITATION Cpr24 \l 1033 </w:instrText>
          </w:r>
          <w:r w:rsidRPr="0057718E">
            <w:fldChar w:fldCharType="separate"/>
          </w:r>
          <w:r w:rsidRPr="0057718E">
            <w:rPr>
              <w:rPrChange w:id="6516" w:author="Microsoft Office User" w:date="2025-01-28T16:29:00Z">
                <w:rPr>
                  <w:noProof/>
                </w:rPr>
              </w:rPrChange>
            </w:rPr>
            <w:t>(C++ : présentation du langage de programmation, 2024)</w:t>
          </w:r>
          <w:r w:rsidRPr="0057718E">
            <w:fldChar w:fldCharType="end"/>
          </w:r>
        </w:sdtContent>
      </w:sdt>
    </w:p>
    <w:p w14:paraId="54CED1E0" w14:textId="77777777" w:rsidR="009E6012" w:rsidRPr="0057718E" w:rsidRDefault="009E6012" w:rsidP="009E6012">
      <w:r w:rsidRPr="0057718E">
        <w:t xml:space="preserve">Ce langage de programmation est un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w:t>
      </w:r>
      <w:proofErr w:type="spellStart"/>
      <w:r w:rsidRPr="0057718E">
        <w:t>Numpy</w:t>
      </w:r>
      <w:proofErr w:type="spellEnd"/>
      <w:r w:rsidRPr="0057718E">
        <w:t xml:space="preserve">, Pandas ou </w:t>
      </w:r>
      <w:proofErr w:type="spellStart"/>
      <w:r w:rsidRPr="0057718E">
        <w:t>Matplotlib</w:t>
      </w:r>
      <w:proofErr w:type="spellEnd"/>
      <w:r w:rsidRPr="0057718E">
        <w:t>.</w:t>
      </w:r>
    </w:p>
    <w:p w14:paraId="1D565418" w14:textId="77777777" w:rsidR="009E6012" w:rsidRPr="0057718E" w:rsidRDefault="009E6012" w:rsidP="009E6012">
      <w:r w:rsidRPr="0057718E">
        <w:t>Les avantages de C++ :</w:t>
      </w:r>
    </w:p>
    <w:p w14:paraId="13E4EEC5" w14:textId="77777777" w:rsidR="009E6012" w:rsidRPr="0057718E" w:rsidRDefault="009E6012" w:rsidP="00B9476C">
      <w:pPr>
        <w:pStyle w:val="Paragraphedeliste"/>
        <w:numPr>
          <w:ilvl w:val="0"/>
          <w:numId w:val="22"/>
        </w:numPr>
      </w:pPr>
      <w:r w:rsidRPr="0057718E">
        <w:t>La performance, rapidité</w:t>
      </w:r>
    </w:p>
    <w:p w14:paraId="50A8AB12" w14:textId="77777777" w:rsidR="009E6012" w:rsidRPr="0057718E" w:rsidRDefault="009E6012" w:rsidP="00B9476C">
      <w:pPr>
        <w:pStyle w:val="Paragraphedeliste"/>
        <w:numPr>
          <w:ilvl w:val="0"/>
          <w:numId w:val="22"/>
        </w:numPr>
      </w:pPr>
      <w:r w:rsidRPr="0057718E">
        <w:t>La popularité</w:t>
      </w:r>
    </w:p>
    <w:p w14:paraId="71B7B185" w14:textId="77777777" w:rsidR="009E6012" w:rsidRPr="0057718E" w:rsidRDefault="009E6012" w:rsidP="00B9476C">
      <w:pPr>
        <w:pStyle w:val="Paragraphedeliste"/>
        <w:numPr>
          <w:ilvl w:val="0"/>
          <w:numId w:val="22"/>
        </w:numPr>
      </w:pPr>
      <w:r w:rsidRPr="0057718E">
        <w:t>La portabilité dans les OS</w:t>
      </w:r>
    </w:p>
    <w:p w14:paraId="2F222F4F" w14:textId="77777777" w:rsidR="009E6012" w:rsidRPr="0057718E" w:rsidRDefault="009E6012" w:rsidP="00B9476C">
      <w:pPr>
        <w:pStyle w:val="Paragraphedeliste"/>
        <w:numPr>
          <w:ilvl w:val="0"/>
          <w:numId w:val="22"/>
        </w:numPr>
      </w:pPr>
      <w:r w:rsidRPr="0057718E">
        <w:t>L’abondance de bibliothèques</w:t>
      </w:r>
    </w:p>
    <w:p w14:paraId="4D7DA411" w14:textId="77777777" w:rsidR="009E6012" w:rsidRPr="0057718E" w:rsidRDefault="009E6012" w:rsidP="00B9476C">
      <w:pPr>
        <w:pStyle w:val="Paragraphedeliste"/>
        <w:numPr>
          <w:ilvl w:val="0"/>
          <w:numId w:val="22"/>
        </w:numPr>
      </w:pPr>
      <w:r w:rsidRPr="0057718E">
        <w:t>La programmation orienté objet</w:t>
      </w:r>
    </w:p>
    <w:p w14:paraId="680C0D1F" w14:textId="77777777" w:rsidR="009E6012" w:rsidRPr="0057718E" w:rsidRDefault="009E6012" w:rsidP="009E6012">
      <w:r w:rsidRPr="0057718E">
        <w:t>Les inconvénients :</w:t>
      </w:r>
    </w:p>
    <w:p w14:paraId="31603C26" w14:textId="77777777" w:rsidR="009E6012" w:rsidRPr="0057718E" w:rsidRDefault="009E6012" w:rsidP="00B9476C">
      <w:pPr>
        <w:pStyle w:val="Paragraphedeliste"/>
        <w:numPr>
          <w:ilvl w:val="0"/>
          <w:numId w:val="23"/>
        </w:numPr>
        <w:rPr>
          <w:rPrChange w:id="6517" w:author="Microsoft Office User" w:date="2025-01-28T16:29:00Z">
            <w:rPr>
              <w:lang w:val="fr-SN"/>
            </w:rPr>
          </w:rPrChange>
        </w:rPr>
      </w:pPr>
      <w:r w:rsidRPr="0057718E">
        <w:t>Syntaxe compliquée</w:t>
      </w:r>
    </w:p>
    <w:p w14:paraId="53F04822" w14:textId="77777777" w:rsidR="009E6012" w:rsidRPr="0057718E" w:rsidRDefault="009E6012" w:rsidP="00B9476C">
      <w:pPr>
        <w:pStyle w:val="Paragraphedeliste"/>
        <w:numPr>
          <w:ilvl w:val="0"/>
          <w:numId w:val="23"/>
        </w:numPr>
        <w:rPr>
          <w:rPrChange w:id="6518" w:author="Microsoft Office User" w:date="2025-01-28T16:29:00Z">
            <w:rPr>
              <w:lang w:val="fr-SN"/>
            </w:rPr>
          </w:rPrChange>
        </w:rPr>
      </w:pPr>
      <w:r w:rsidRPr="0057718E">
        <w:rPr>
          <w:rPrChange w:id="6519" w:author="Microsoft Office User" w:date="2025-01-28T16:29:00Z">
            <w:rPr>
              <w:lang w:val="fr-SN"/>
            </w:rPr>
          </w:rPrChange>
        </w:rPr>
        <w:t>Langage pas du tout pour les débutants</w:t>
      </w:r>
    </w:p>
    <w:p w14:paraId="440C2162" w14:textId="77777777" w:rsidR="009E6012" w:rsidRPr="0057718E" w:rsidRDefault="009E6012" w:rsidP="009E6012">
      <w:bookmarkStart w:id="6520" w:name="_Toc169700962"/>
      <w:bookmarkStart w:id="6521" w:name="_Toc169701077"/>
      <w:r w:rsidRPr="0057718E">
        <w:t>Python</w:t>
      </w:r>
      <w:bookmarkEnd w:id="6520"/>
      <w:bookmarkEnd w:id="6521"/>
    </w:p>
    <w:p w14:paraId="20698F0F" w14:textId="77777777" w:rsidR="009E6012" w:rsidRPr="0057718E" w:rsidRDefault="009E6012" w:rsidP="009E6012">
      <w:r w:rsidRPr="0057718E">
        <w:t xml:space="preserve">Python est un langage de programmation créé par Guido Van </w:t>
      </w:r>
      <w:proofErr w:type="spellStart"/>
      <w:r w:rsidRPr="0057718E">
        <w:t>Rossum</w:t>
      </w:r>
      <w:proofErr w:type="spellEnd"/>
      <w:r w:rsidRPr="0057718E">
        <w:t>. La première version publique du langage est sortie en 1991. Son nom provient de la troupe de comiques anglais les Monty Python.</w:t>
      </w:r>
    </w:p>
    <w:p w14:paraId="0CA1FFDB" w14:textId="77777777" w:rsidR="009E6012" w:rsidRPr="0057718E" w:rsidRDefault="009E6012" w:rsidP="009E6012">
      <w:r w:rsidRPr="0057718E">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3DE11A06" w14:textId="77777777" w:rsidR="009E6012" w:rsidRPr="0057718E" w:rsidRDefault="009E6012" w:rsidP="009E6012">
      <w:r w:rsidRPr="0057718E">
        <w:t>Certains langages (comme Python) utilisent un interpréteur comme traducteur tandis que d’autres utilisent un compilateur.</w:t>
      </w:r>
    </w:p>
    <w:p w14:paraId="7FB02B1F" w14:textId="77777777" w:rsidR="009E6012" w:rsidRPr="0057718E" w:rsidRDefault="009E6012" w:rsidP="009E6012">
      <w:r w:rsidRPr="0057718E">
        <w:t xml:space="preserve">Un interpréteur se distingue d’un compilateur par le fait que, pour exécuter un programme, les opérations d’analyse et de traductions sont réalisées à chaque exécution du programme (par un interprète) plutôt qu’une fois pour toutes (par un compilateur). </w:t>
      </w:r>
      <w:sdt>
        <w:sdtPr>
          <w:id w:val="-745718327"/>
          <w:citation/>
        </w:sdtPr>
        <w:sdtContent>
          <w:r w:rsidRPr="0057718E">
            <w:fldChar w:fldCharType="begin"/>
          </w:r>
          <w:r w:rsidRPr="0057718E">
            <w:instrText xml:space="preserve"> CITATION Int24 \l 1033 </w:instrText>
          </w:r>
          <w:r w:rsidRPr="0057718E">
            <w:fldChar w:fldCharType="separate"/>
          </w:r>
          <w:r w:rsidRPr="0057718E">
            <w:rPr>
              <w:rPrChange w:id="6522" w:author="Microsoft Office User" w:date="2025-01-28T16:29:00Z">
                <w:rPr>
                  <w:noProof/>
                </w:rPr>
              </w:rPrChange>
            </w:rPr>
            <w:t>(Introduction à Python, 2024)</w:t>
          </w:r>
          <w:r w:rsidRPr="0057718E">
            <w:fldChar w:fldCharType="end"/>
          </w:r>
        </w:sdtContent>
      </w:sdt>
    </w:p>
    <w:p w14:paraId="24734763" w14:textId="77777777" w:rsidR="009E6012" w:rsidRPr="0057718E" w:rsidRDefault="009E6012" w:rsidP="009E6012">
      <w:r w:rsidRPr="0057718E">
        <w:t>Les avantages de Python :</w:t>
      </w:r>
    </w:p>
    <w:p w14:paraId="75867601" w14:textId="77777777" w:rsidR="009E6012" w:rsidRPr="0057718E" w:rsidRDefault="009E6012" w:rsidP="00B9476C">
      <w:pPr>
        <w:pStyle w:val="Paragraphedeliste"/>
        <w:numPr>
          <w:ilvl w:val="0"/>
          <w:numId w:val="24"/>
        </w:numPr>
      </w:pPr>
      <w:r w:rsidRPr="0057718E">
        <w:t>Facile à utiliser</w:t>
      </w:r>
    </w:p>
    <w:p w14:paraId="426A0AC9" w14:textId="77777777" w:rsidR="009E6012" w:rsidRPr="0057718E" w:rsidRDefault="009E6012" w:rsidP="00B9476C">
      <w:pPr>
        <w:pStyle w:val="Paragraphedeliste"/>
        <w:numPr>
          <w:ilvl w:val="0"/>
          <w:numId w:val="24"/>
        </w:numPr>
      </w:pPr>
      <w:r w:rsidRPr="0057718E">
        <w:t>Sécuriser</w:t>
      </w:r>
    </w:p>
    <w:p w14:paraId="792C95C3" w14:textId="77777777" w:rsidR="009E6012" w:rsidRPr="0057718E" w:rsidRDefault="009E6012" w:rsidP="00B9476C">
      <w:pPr>
        <w:pStyle w:val="Paragraphedeliste"/>
        <w:numPr>
          <w:ilvl w:val="0"/>
          <w:numId w:val="24"/>
        </w:numPr>
      </w:pPr>
      <w:r w:rsidRPr="0057718E">
        <w:t>Très populaire</w:t>
      </w:r>
    </w:p>
    <w:p w14:paraId="3E7A4463" w14:textId="77777777" w:rsidR="009E6012" w:rsidRPr="0057718E" w:rsidRDefault="009E6012" w:rsidP="00B9476C">
      <w:pPr>
        <w:pStyle w:val="Paragraphedeliste"/>
        <w:numPr>
          <w:ilvl w:val="0"/>
          <w:numId w:val="24"/>
        </w:numPr>
      </w:pPr>
      <w:r w:rsidRPr="0057718E">
        <w:t>Compatibilité avec d’autres langages</w:t>
      </w:r>
    </w:p>
    <w:p w14:paraId="739E6F31" w14:textId="77777777" w:rsidR="009E6012" w:rsidRPr="0057718E" w:rsidRDefault="009E6012" w:rsidP="00B9476C">
      <w:pPr>
        <w:pStyle w:val="Paragraphedeliste"/>
        <w:numPr>
          <w:ilvl w:val="0"/>
          <w:numId w:val="24"/>
        </w:numPr>
      </w:pPr>
      <w:r w:rsidRPr="0057718E">
        <w:t>Possède beaucoup de bibliothèque pour le Machine Learning</w:t>
      </w:r>
    </w:p>
    <w:p w14:paraId="201C93DA" w14:textId="77777777" w:rsidR="009E6012" w:rsidRPr="0057718E" w:rsidRDefault="009E6012" w:rsidP="009E6012">
      <w:r w:rsidRPr="0057718E">
        <w:t>Les limites de Python</w:t>
      </w:r>
    </w:p>
    <w:p w14:paraId="0360DF27" w14:textId="77777777" w:rsidR="009E6012" w:rsidRPr="0057718E" w:rsidRDefault="009E6012" w:rsidP="00B9476C">
      <w:pPr>
        <w:pStyle w:val="Paragraphedeliste"/>
        <w:numPr>
          <w:ilvl w:val="0"/>
          <w:numId w:val="25"/>
        </w:numPr>
      </w:pPr>
      <w:r w:rsidRPr="0057718E">
        <w:t>Temps d’interprétation très lent</w:t>
      </w:r>
    </w:p>
    <w:p w14:paraId="365D7D30" w14:textId="77777777" w:rsidR="009E6012" w:rsidRPr="0057718E" w:rsidRDefault="009E6012" w:rsidP="00B9476C">
      <w:pPr>
        <w:pStyle w:val="Paragraphedeliste"/>
        <w:numPr>
          <w:ilvl w:val="0"/>
          <w:numId w:val="25"/>
        </w:numPr>
      </w:pPr>
      <w:r w:rsidRPr="0057718E">
        <w:t>Mauvaise présentation des erreurs</w:t>
      </w:r>
    </w:p>
    <w:p w14:paraId="3B985FBF" w14:textId="77777777" w:rsidR="009E6012" w:rsidRPr="0057718E" w:rsidRDefault="009E6012" w:rsidP="009E6012">
      <w:bookmarkStart w:id="6523" w:name="_Toc169700963"/>
      <w:bookmarkStart w:id="6524" w:name="_Toc169701078"/>
      <w:r w:rsidRPr="0057718E">
        <w:t>SQL</w:t>
      </w:r>
      <w:bookmarkEnd w:id="6523"/>
      <w:bookmarkEnd w:id="6524"/>
    </w:p>
    <w:p w14:paraId="5F9DFCE6" w14:textId="77777777" w:rsidR="009E6012" w:rsidRPr="0057718E" w:rsidRDefault="009E6012" w:rsidP="009E6012">
      <w:proofErr w:type="spellStart"/>
      <w:r w:rsidRPr="0057718E">
        <w:t>Structured</w:t>
      </w:r>
      <w:proofErr w:type="spellEnd"/>
      <w:r w:rsidRPr="0057718E">
        <w:t xml:space="preserve"> </w:t>
      </w:r>
      <w:proofErr w:type="spellStart"/>
      <w:r w:rsidRPr="0057718E">
        <w:t>Query</w:t>
      </w:r>
      <w:proofErr w:type="spellEnd"/>
      <w:r w:rsidRPr="0057718E">
        <w:t xml:space="preserve"> </w:t>
      </w:r>
      <w:proofErr w:type="spellStart"/>
      <w:r w:rsidRPr="0057718E">
        <w:t>Language</w:t>
      </w:r>
      <w:proofErr w:type="spellEnd"/>
      <w:r w:rsidRPr="0057718E">
        <w:t xml:space="preserve"> (SQL) est un langage de gestion de données sous forme de base de données. Il est utilisé pour gérer des bases de données relationnelles avec ces quatre (4) actions principales que sont le CRUD (CREATE, RETREIVE, UPDATE ET DELETE).</w:t>
      </w:r>
    </w:p>
    <w:p w14:paraId="4AFBED94" w14:textId="77777777" w:rsidR="009E6012" w:rsidRPr="0057718E" w:rsidRDefault="009E6012" w:rsidP="009E6012">
      <w:r w:rsidRPr="0057718E">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3DD6216E" w14:textId="77777777" w:rsidR="009E6012" w:rsidRPr="0057718E" w:rsidRDefault="009E6012" w:rsidP="009E6012">
      <w:pPr>
        <w:rPr>
          <w:rPrChange w:id="6525" w:author="Microsoft Office User" w:date="2025-01-28T16:29:00Z">
            <w:rPr>
              <w:lang w:val="fr-SN"/>
            </w:rPr>
          </w:rPrChange>
        </w:rPr>
      </w:pPr>
      <w:bookmarkStart w:id="6526" w:name="_Toc169700964"/>
      <w:bookmarkStart w:id="6527" w:name="_Toc169701079"/>
      <w:r w:rsidRPr="0057718E">
        <w:t xml:space="preserve">Les </w:t>
      </w:r>
      <w:r w:rsidRPr="0057718E">
        <w:rPr>
          <w:rPrChange w:id="6528" w:author="Microsoft Office User" w:date="2025-01-28T16:29:00Z">
            <w:rPr>
              <w:lang w:val="fr-SN"/>
            </w:rPr>
          </w:rPrChange>
        </w:rPr>
        <w:t>bibliothèques et Framework</w:t>
      </w:r>
      <w:bookmarkEnd w:id="6526"/>
      <w:bookmarkEnd w:id="6527"/>
    </w:p>
    <w:p w14:paraId="5ACD4A8E" w14:textId="77777777" w:rsidR="009E6012" w:rsidRPr="0057718E" w:rsidRDefault="009E6012" w:rsidP="009E6012">
      <w:pPr>
        <w:rPr>
          <w:rPrChange w:id="6529" w:author="Microsoft Office User" w:date="2025-01-28T16:29:00Z">
            <w:rPr>
              <w:lang w:val="fr-SN"/>
            </w:rPr>
          </w:rPrChange>
        </w:rPr>
      </w:pPr>
      <w:r w:rsidRPr="0057718E">
        <w:rPr>
          <w:rPrChange w:id="6530" w:author="Microsoft Office User" w:date="2025-01-28T16:29:00Z">
            <w:rPr>
              <w:lang w:val="fr-SN"/>
            </w:rPr>
          </w:rPrChange>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10B22260" w14:textId="77777777" w:rsidR="009E6012" w:rsidRPr="0057718E" w:rsidRDefault="009E6012" w:rsidP="009E6012">
      <w:pPr>
        <w:rPr>
          <w:rPrChange w:id="6531" w:author="Microsoft Office User" w:date="2025-01-28T16:29:00Z">
            <w:rPr>
              <w:lang w:val="fr-SN"/>
            </w:rPr>
          </w:rPrChange>
        </w:rPr>
      </w:pPr>
      <w:r w:rsidRPr="0057718E">
        <w:rPr>
          <w:rPrChange w:id="6532" w:author="Microsoft Office User" w:date="2025-01-28T16:29:00Z">
            <w:rPr>
              <w:lang w:val="fr-SN"/>
            </w:rPr>
          </w:rPrChange>
        </w:rPr>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sidRPr="0057718E">
        <w:rPr>
          <w:rPrChange w:id="6533" w:author="Microsoft Office User" w:date="2025-01-28T16:29:00Z">
            <w:rPr>
              <w:lang w:val="af-ZA"/>
            </w:rPr>
          </w:rPrChange>
        </w:rPr>
        <w:t>à</w:t>
      </w:r>
      <w:r w:rsidRPr="0057718E">
        <w:rPr>
          <w:rPrChange w:id="6534" w:author="Microsoft Office User" w:date="2025-01-28T16:29:00Z">
            <w:rPr>
              <w:lang w:val="fr-SN"/>
            </w:rPr>
          </w:rPrChange>
        </w:rPr>
        <w:t xml:space="preserve"> C++.</w:t>
      </w:r>
    </w:p>
    <w:p w14:paraId="1CDD68DC" w14:textId="77777777" w:rsidR="009E6012" w:rsidRPr="0057718E" w:rsidRDefault="009E6012" w:rsidP="009E6012">
      <w:bookmarkStart w:id="6535" w:name="_Toc169700965"/>
      <w:bookmarkStart w:id="6536" w:name="_Toc169701080"/>
      <w:proofErr w:type="spellStart"/>
      <w:r w:rsidRPr="0057718E">
        <w:t>Scikt-learn</w:t>
      </w:r>
      <w:bookmarkEnd w:id="6535"/>
      <w:bookmarkEnd w:id="6536"/>
      <w:proofErr w:type="spellEnd"/>
    </w:p>
    <w:p w14:paraId="750C8B4C" w14:textId="77777777" w:rsidR="009E6012" w:rsidRPr="0057718E" w:rsidRDefault="009E6012" w:rsidP="009E6012">
      <w:pPr>
        <w:rPr>
          <w:rPrChange w:id="6537" w:author="Microsoft Office User" w:date="2025-01-28T16:29:00Z">
            <w:rPr>
              <w:lang w:val="fr-SN"/>
            </w:rPr>
          </w:rPrChange>
        </w:rPr>
      </w:pPr>
      <w:proofErr w:type="spellStart"/>
      <w:r w:rsidRPr="0057718E">
        <w:rPr>
          <w:rPrChange w:id="6538" w:author="Microsoft Office User" w:date="2025-01-28T16:29:00Z">
            <w:rPr>
              <w:lang w:val="fr-SN"/>
            </w:rPr>
          </w:rPrChange>
        </w:rPr>
        <w:t>Scikit-learn</w:t>
      </w:r>
      <w:proofErr w:type="spellEnd"/>
      <w:r w:rsidRPr="0057718E">
        <w:rPr>
          <w:rPrChange w:id="6539" w:author="Microsoft Office User" w:date="2025-01-28T16:29:00Z">
            <w:rPr>
              <w:lang w:val="fr-SN"/>
            </w:rPr>
          </w:rPrChange>
        </w:rPr>
        <w:t xml:space="preserve"> est une bibliothèque de Python qui a commencé en 2007 avec le Google Summer of Code Project par David </w:t>
      </w:r>
      <w:proofErr w:type="spellStart"/>
      <w:r w:rsidRPr="0057718E">
        <w:rPr>
          <w:rPrChange w:id="6540" w:author="Microsoft Office User" w:date="2025-01-28T16:29:00Z">
            <w:rPr>
              <w:lang w:val="fr-SN"/>
            </w:rPr>
          </w:rPrChange>
        </w:rPr>
        <w:t>Carpaneau</w:t>
      </w:r>
      <w:proofErr w:type="spellEnd"/>
      <w:r w:rsidRPr="0057718E">
        <w:rPr>
          <w:rPrChange w:id="6541" w:author="Microsoft Office User" w:date="2025-01-28T16:29:00Z">
            <w:rPr>
              <w:lang w:val="fr-SN"/>
            </w:rPr>
          </w:rPrChange>
        </w:rPr>
        <w:t>.</w:t>
      </w:r>
    </w:p>
    <w:p w14:paraId="7D48D878" w14:textId="77777777" w:rsidR="009E6012" w:rsidRPr="0057718E" w:rsidRDefault="009E6012" w:rsidP="009E6012">
      <w:pPr>
        <w:rPr>
          <w:rPrChange w:id="6542" w:author="Microsoft Office User" w:date="2025-01-28T16:29:00Z">
            <w:rPr>
              <w:lang w:val="fr-SN"/>
            </w:rPr>
          </w:rPrChange>
        </w:rPr>
      </w:pPr>
      <w:r w:rsidRPr="0057718E">
        <w:rPr>
          <w:rPrChange w:id="6543" w:author="Microsoft Office User" w:date="2025-01-28T16:29:00Z">
            <w:rPr>
              <w:lang w:val="fr-SN"/>
            </w:rPr>
          </w:rPrChange>
        </w:rPr>
        <w:t>Ce Framework s’est spécialisé</w:t>
      </w:r>
      <w:r w:rsidRPr="0057718E">
        <w:t xml:space="preserve"> dans le Machine Learning (supervisé et non supervisé) et nous donne des fonctions pratiques pour le développement de modèles. </w:t>
      </w:r>
      <w:proofErr w:type="spellStart"/>
      <w:r w:rsidRPr="0057718E">
        <w:rPr>
          <w:rPrChange w:id="6544" w:author="Microsoft Office User" w:date="2025-01-28T16:29:00Z">
            <w:rPr>
              <w:lang w:val="fr-SN"/>
            </w:rPr>
          </w:rPrChange>
        </w:rPr>
        <w:t>Scikit-learn</w:t>
      </w:r>
      <w:proofErr w:type="spellEnd"/>
      <w:r w:rsidRPr="0057718E">
        <w:rPr>
          <w:rPrChange w:id="6545" w:author="Microsoft Office User" w:date="2025-01-28T16:29:00Z">
            <w:rPr>
              <w:lang w:val="fr-SN"/>
            </w:rPr>
          </w:rPrChange>
        </w:rPr>
        <w:t xml:space="preserve"> supporte parfaitement des domaines comme la classification, la régression, le clustering … </w:t>
      </w:r>
    </w:p>
    <w:p w14:paraId="6EA56927" w14:textId="77777777" w:rsidR="009E6012" w:rsidRPr="0057718E" w:rsidRDefault="009E6012" w:rsidP="009E6012">
      <w:pPr>
        <w:rPr>
          <w:rPrChange w:id="6546" w:author="Microsoft Office User" w:date="2025-01-28T16:29:00Z">
            <w:rPr>
              <w:lang w:val="fr-SN"/>
            </w:rPr>
          </w:rPrChange>
        </w:rPr>
      </w:pPr>
      <w:r w:rsidRPr="0057718E">
        <w:rPr>
          <w:rPrChange w:id="6547" w:author="Microsoft Office User" w:date="2025-01-28T16:29:00Z">
            <w:rPr>
              <w:lang w:val="fr-SN"/>
            </w:rPr>
          </w:rPrChange>
        </w:rPr>
        <w:t>Pour ce qui est de nos modèles, nous allons l’utiliser pour faire la prédiction des éléments des états financiers, la représentation de texte et bien d’autres.</w:t>
      </w:r>
    </w:p>
    <w:p w14:paraId="2A919B83" w14:textId="77777777" w:rsidR="009E6012" w:rsidRPr="0057718E" w:rsidRDefault="009E6012" w:rsidP="009E6012">
      <w:bookmarkStart w:id="6548" w:name="_Toc169700968"/>
      <w:bookmarkStart w:id="6549" w:name="_Toc169701083"/>
      <w:proofErr w:type="spellStart"/>
      <w:r w:rsidRPr="0057718E">
        <w:t>Tensorflow</w:t>
      </w:r>
      <w:bookmarkEnd w:id="6548"/>
      <w:bookmarkEnd w:id="6549"/>
      <w:proofErr w:type="spellEnd"/>
    </w:p>
    <w:p w14:paraId="2F07B91F" w14:textId="77777777" w:rsidR="009E6012" w:rsidRPr="0057718E" w:rsidRDefault="009E6012" w:rsidP="009E6012">
      <w:pPr>
        <w:rPr>
          <w:rPrChange w:id="6550" w:author="Microsoft Office User" w:date="2025-01-28T16:29:00Z">
            <w:rPr>
              <w:lang w:val="fr-SN"/>
            </w:rPr>
          </w:rPrChange>
        </w:rPr>
      </w:pPr>
      <w:r w:rsidRPr="0057718E">
        <w:rPr>
          <w:rPrChange w:id="6551" w:author="Microsoft Office User" w:date="2025-01-28T16:29:00Z">
            <w:rPr>
              <w:lang w:val="fr-SN"/>
            </w:rPr>
          </w:rPrChange>
        </w:rPr>
        <w:t xml:space="preserve">Si </w:t>
      </w:r>
      <w:proofErr w:type="spellStart"/>
      <w:r w:rsidRPr="0057718E">
        <w:rPr>
          <w:rPrChange w:id="6552" w:author="Microsoft Office User" w:date="2025-01-28T16:29:00Z">
            <w:rPr>
              <w:lang w:val="fr-SN"/>
            </w:rPr>
          </w:rPrChange>
        </w:rPr>
        <w:t>Scikit-Learn</w:t>
      </w:r>
      <w:proofErr w:type="spellEnd"/>
      <w:r w:rsidRPr="0057718E">
        <w:rPr>
          <w:rPrChange w:id="6553" w:author="Microsoft Office User" w:date="2025-01-28T16:29:00Z">
            <w:rPr>
              <w:lang w:val="fr-SN"/>
            </w:rPr>
          </w:rPrChange>
        </w:rPr>
        <w:t xml:space="preserve"> est une bibliothèque de Machine Learning, </w:t>
      </w:r>
      <w:proofErr w:type="spellStart"/>
      <w:r w:rsidRPr="0057718E">
        <w:rPr>
          <w:rPrChange w:id="6554" w:author="Microsoft Office User" w:date="2025-01-28T16:29:00Z">
            <w:rPr>
              <w:lang w:val="fr-SN"/>
            </w:rPr>
          </w:rPrChange>
        </w:rPr>
        <w:t>Tensorflow</w:t>
      </w:r>
      <w:proofErr w:type="spellEnd"/>
      <w:r w:rsidRPr="0057718E">
        <w:rPr>
          <w:rPrChange w:id="6555" w:author="Microsoft Office User" w:date="2025-01-28T16:29:00Z">
            <w:rPr>
              <w:lang w:val="fr-SN"/>
            </w:rPr>
          </w:rPrChange>
        </w:rPr>
        <w:t xml:space="preserve"> en est une spécialisée sur le </w:t>
      </w:r>
      <w:proofErr w:type="spellStart"/>
      <w:r w:rsidRPr="0057718E">
        <w:rPr>
          <w:rPrChange w:id="6556" w:author="Microsoft Office User" w:date="2025-01-28T16:29:00Z">
            <w:rPr>
              <w:lang w:val="fr-SN"/>
            </w:rPr>
          </w:rPrChange>
        </w:rPr>
        <w:t>Deep</w:t>
      </w:r>
      <w:proofErr w:type="spellEnd"/>
      <w:r w:rsidRPr="0057718E">
        <w:rPr>
          <w:rPrChange w:id="6557" w:author="Microsoft Office User" w:date="2025-01-28T16:29:00Z">
            <w:rPr>
              <w:lang w:val="fr-SN"/>
            </w:rPr>
          </w:rPrChange>
        </w:rPr>
        <w:t xml:space="preserve"> Learning. Cette bibliothèque a été développée par Google dans le but de permettre aux experts mais aussi de débutant d’avoir un environnement pour travailler dans le Machine Learning en général.</w:t>
      </w:r>
    </w:p>
    <w:p w14:paraId="5655AD82" w14:textId="77777777" w:rsidR="009E6012" w:rsidRPr="0057718E" w:rsidRDefault="009E6012" w:rsidP="009E6012">
      <w:pPr>
        <w:rPr>
          <w:rPrChange w:id="6558" w:author="Microsoft Office User" w:date="2025-01-28T16:29:00Z">
            <w:rPr>
              <w:lang w:val="fr-SN"/>
            </w:rPr>
          </w:rPrChange>
        </w:rPr>
      </w:pPr>
      <w:r w:rsidRPr="0057718E">
        <w:rPr>
          <w:rPrChange w:id="6559" w:author="Microsoft Office User" w:date="2025-01-28T16:29:00Z">
            <w:rPr>
              <w:lang w:val="fr-SN"/>
            </w:rPr>
          </w:rPrChange>
        </w:rPr>
        <w:t xml:space="preserve">De tous les Framework que nous avons présentée, </w:t>
      </w:r>
      <w:proofErr w:type="spellStart"/>
      <w:r w:rsidRPr="0057718E">
        <w:rPr>
          <w:rPrChange w:id="6560" w:author="Microsoft Office User" w:date="2025-01-28T16:29:00Z">
            <w:rPr>
              <w:lang w:val="fr-SN"/>
            </w:rPr>
          </w:rPrChange>
        </w:rPr>
        <w:t>Tensorflow</w:t>
      </w:r>
      <w:proofErr w:type="spellEnd"/>
      <w:r w:rsidRPr="0057718E">
        <w:rPr>
          <w:rPrChange w:id="6561" w:author="Microsoft Office User" w:date="2025-01-28T16:29:00Z">
            <w:rPr>
              <w:lang w:val="fr-SN"/>
            </w:rPr>
          </w:rPrChange>
        </w:rPr>
        <w:t xml:space="preserve"> est très probablement le plus puissant car nous permettant de faire ce que tous les autres font. C’est un outil tout en un avec ses forces et ses faiblesses.</w:t>
      </w:r>
    </w:p>
    <w:p w14:paraId="2FEE2680" w14:textId="77777777" w:rsidR="009E6012" w:rsidRPr="0057718E" w:rsidRDefault="009E6012" w:rsidP="009E6012">
      <w:pPr>
        <w:rPr>
          <w:rPrChange w:id="6562" w:author="Microsoft Office User" w:date="2025-01-28T16:29:00Z">
            <w:rPr>
              <w:lang w:val="fr-SN"/>
            </w:rPr>
          </w:rPrChange>
        </w:rPr>
      </w:pPr>
      <w:r w:rsidRPr="0057718E">
        <w:rPr>
          <w:rPrChange w:id="6563" w:author="Microsoft Office User" w:date="2025-01-28T16:29:00Z">
            <w:rPr>
              <w:lang w:val="fr-SN"/>
            </w:rPr>
          </w:rPrChange>
        </w:rPr>
        <w:t>En plus de tout cela, il nous permet de faire du Computer Vision avec les CNN, du NLP avancée avec la RNN, les LSTM, de créer des API pour le déploiement et bien d’autres.</w:t>
      </w:r>
    </w:p>
    <w:p w14:paraId="5E47C0E8" w14:textId="77777777" w:rsidR="009E6012" w:rsidRPr="0057718E" w:rsidRDefault="009E6012" w:rsidP="009E6012">
      <w:bookmarkStart w:id="6564" w:name="_Toc169700969"/>
      <w:bookmarkStart w:id="6565" w:name="_Toc169701084"/>
      <w:r w:rsidRPr="0057718E">
        <w:t>Pandas</w:t>
      </w:r>
      <w:bookmarkEnd w:id="6564"/>
      <w:bookmarkEnd w:id="6565"/>
    </w:p>
    <w:p w14:paraId="01C07E45" w14:textId="77777777" w:rsidR="009E6012" w:rsidRPr="0057718E" w:rsidRDefault="009E6012" w:rsidP="009E6012">
      <w:pPr>
        <w:rPr>
          <w:rPrChange w:id="6566" w:author="Microsoft Office User" w:date="2025-01-28T16:29:00Z">
            <w:rPr>
              <w:lang w:val="fr-SN"/>
            </w:rPr>
          </w:rPrChange>
        </w:rPr>
      </w:pPr>
      <w:r w:rsidRPr="0057718E">
        <w:rPr>
          <w:rPrChange w:id="6567" w:author="Microsoft Office User" w:date="2025-01-28T16:29:00Z">
            <w:rPr>
              <w:lang w:val="fr-SN"/>
            </w:rPr>
          </w:rPrChange>
        </w:rPr>
        <w:t xml:space="preserve">Pandas est un Framework Python très pratique dans le développement de modèle. Il est utilisé dans le travail a priori, le </w:t>
      </w:r>
      <w:proofErr w:type="spellStart"/>
      <w:r w:rsidRPr="0057718E">
        <w:rPr>
          <w:rPrChange w:id="6568" w:author="Microsoft Office User" w:date="2025-01-28T16:29:00Z">
            <w:rPr>
              <w:lang w:val="fr-SN"/>
            </w:rPr>
          </w:rPrChange>
        </w:rPr>
        <w:t>Feature</w:t>
      </w:r>
      <w:proofErr w:type="spellEnd"/>
      <w:r w:rsidRPr="0057718E">
        <w:rPr>
          <w:rPrChange w:id="6569" w:author="Microsoft Office User" w:date="2025-01-28T16:29:00Z">
            <w:rPr>
              <w:lang w:val="fr-SN"/>
            </w:rPr>
          </w:rPrChange>
        </w:rPr>
        <w:t xml:space="preserve"> Engineering. Avec pandas, nous pouvons importer des fichiers CSV, vérifier les données manquantes, les </w:t>
      </w:r>
      <w:proofErr w:type="spellStart"/>
      <w:r w:rsidRPr="0057718E">
        <w:rPr>
          <w:rPrChange w:id="6570" w:author="Microsoft Office User" w:date="2025-01-28T16:29:00Z">
            <w:rPr>
              <w:lang w:val="fr-SN"/>
            </w:rPr>
          </w:rPrChange>
        </w:rPr>
        <w:t>outliers</w:t>
      </w:r>
      <w:proofErr w:type="spellEnd"/>
      <w:r w:rsidRPr="0057718E">
        <w:rPr>
          <w:rPrChange w:id="6571" w:author="Microsoft Office User" w:date="2025-01-28T16:29:00Z">
            <w:rPr>
              <w:lang w:val="fr-SN"/>
            </w:rPr>
          </w:rPrChange>
        </w:rPr>
        <w:t>…</w:t>
      </w:r>
    </w:p>
    <w:p w14:paraId="50B8C574" w14:textId="77777777" w:rsidR="009E6012" w:rsidRPr="0057718E" w:rsidRDefault="009E6012" w:rsidP="009E6012">
      <w:pPr>
        <w:rPr>
          <w:rPrChange w:id="6572" w:author="Microsoft Office User" w:date="2025-01-28T16:29:00Z">
            <w:rPr>
              <w:lang w:val="fr-SN"/>
            </w:rPr>
          </w:rPrChange>
        </w:rPr>
      </w:pPr>
      <w:r w:rsidRPr="0057718E">
        <w:rPr>
          <w:rPrChange w:id="6573" w:author="Microsoft Office User" w:date="2025-01-28T16:29:00Z">
            <w:rPr>
              <w:lang w:val="fr-SN"/>
            </w:rPr>
          </w:rPrChange>
        </w:rPr>
        <w:t>Avant chaque développement de modèle, Pandas va certainement intervenir, ce Framework supporte les statistiques qui pourront nous permettre de mettre les données dans un format acceptable par l’ordinateur.</w:t>
      </w:r>
    </w:p>
    <w:p w14:paraId="5B7BC94F" w14:textId="77777777" w:rsidR="009E6012" w:rsidRPr="0057718E" w:rsidRDefault="009E6012" w:rsidP="009E6012">
      <w:bookmarkStart w:id="6574" w:name="_Toc169700970"/>
      <w:bookmarkStart w:id="6575" w:name="_Toc169701085"/>
      <w:proofErr w:type="spellStart"/>
      <w:r w:rsidRPr="0057718E">
        <w:t>Numpy</w:t>
      </w:r>
      <w:bookmarkEnd w:id="6574"/>
      <w:bookmarkEnd w:id="6575"/>
      <w:proofErr w:type="spellEnd"/>
    </w:p>
    <w:p w14:paraId="36E6C832" w14:textId="77777777" w:rsidR="009E6012" w:rsidRPr="0057718E" w:rsidRDefault="009E6012" w:rsidP="009E6012">
      <w:pPr>
        <w:rPr>
          <w:rPrChange w:id="6576" w:author="Microsoft Office User" w:date="2025-01-28T16:29:00Z">
            <w:rPr>
              <w:lang w:val="fr-SN"/>
            </w:rPr>
          </w:rPrChange>
        </w:rPr>
      </w:pPr>
      <w:r w:rsidRPr="0057718E">
        <w:rPr>
          <w:rPrChange w:id="6577" w:author="Microsoft Office User" w:date="2025-01-28T16:29:00Z">
            <w:rPr>
              <w:lang w:val="fr-SN"/>
            </w:rPr>
          </w:rPrChange>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4E9B009A" w14:textId="77777777" w:rsidR="009E6012" w:rsidRPr="0057718E" w:rsidRDefault="009E6012" w:rsidP="009E6012">
      <w:pPr>
        <w:rPr>
          <w:rPrChange w:id="6578" w:author="Microsoft Office User" w:date="2025-01-28T16:29:00Z">
            <w:rPr>
              <w:lang w:val="fr-SN"/>
            </w:rPr>
          </w:rPrChange>
        </w:rPr>
      </w:pPr>
      <w:r w:rsidRPr="0057718E">
        <w:rPr>
          <w:rPrChange w:id="6579" w:author="Microsoft Office User" w:date="2025-01-28T16:29:00Z">
            <w:rPr>
              <w:lang w:val="fr-SN"/>
            </w:rPr>
          </w:rPrChange>
        </w:rPr>
        <w:t xml:space="preserve">C’est là qu’intervient </w:t>
      </w:r>
      <w:proofErr w:type="spellStart"/>
      <w:r w:rsidRPr="0057718E">
        <w:rPr>
          <w:rPrChange w:id="6580" w:author="Microsoft Office User" w:date="2025-01-28T16:29:00Z">
            <w:rPr>
              <w:lang w:val="fr-SN"/>
            </w:rPr>
          </w:rPrChange>
        </w:rPr>
        <w:t>Numpy</w:t>
      </w:r>
      <w:proofErr w:type="spellEnd"/>
      <w:r w:rsidRPr="0057718E">
        <w:rPr>
          <w:rPrChange w:id="6581" w:author="Microsoft Office User" w:date="2025-01-28T16:29:00Z">
            <w:rPr>
              <w:lang w:val="fr-SN"/>
            </w:rPr>
          </w:rPrChange>
        </w:rPr>
        <w:t xml:space="preserve"> pour permettre d’utiliser des tableaux des Python, qui sont bien plus rapide à exécuter. En plus de cela, </w:t>
      </w:r>
      <w:proofErr w:type="spellStart"/>
      <w:r w:rsidRPr="0057718E">
        <w:rPr>
          <w:rPrChange w:id="6582" w:author="Microsoft Office User" w:date="2025-01-28T16:29:00Z">
            <w:rPr>
              <w:lang w:val="fr-SN"/>
            </w:rPr>
          </w:rPrChange>
        </w:rPr>
        <w:t>Numpy</w:t>
      </w:r>
      <w:proofErr w:type="spellEnd"/>
      <w:r w:rsidRPr="0057718E">
        <w:rPr>
          <w:rPrChange w:id="6583" w:author="Microsoft Office User" w:date="2025-01-28T16:29:00Z">
            <w:rPr>
              <w:lang w:val="fr-SN"/>
            </w:rPr>
          </w:rPrChange>
        </w:rPr>
        <w:t xml:space="preserve"> a un excellent support de l’algèbre linéaire, les matrices, les vecteurs et autres domaines mathématiques.</w:t>
      </w:r>
    </w:p>
    <w:p w14:paraId="2B72F701" w14:textId="77777777" w:rsidR="009E6012" w:rsidRPr="0057718E" w:rsidRDefault="009E6012" w:rsidP="009E6012">
      <w:pPr>
        <w:rPr>
          <w:rPrChange w:id="6584" w:author="Microsoft Office User" w:date="2025-01-28T16:29:00Z">
            <w:rPr>
              <w:lang w:val="fr-SN"/>
            </w:rPr>
          </w:rPrChange>
        </w:rPr>
      </w:pPr>
      <w:r w:rsidRPr="0057718E">
        <w:rPr>
          <w:rPrChange w:id="6585" w:author="Microsoft Office User" w:date="2025-01-28T16:29:00Z">
            <w:rPr>
              <w:lang w:val="fr-SN"/>
            </w:rPr>
          </w:rPrChange>
        </w:rPr>
        <w:t xml:space="preserve">Il est nécessaire d’ajouter que </w:t>
      </w:r>
      <w:proofErr w:type="spellStart"/>
      <w:r w:rsidRPr="0057718E">
        <w:rPr>
          <w:rPrChange w:id="6586" w:author="Microsoft Office User" w:date="2025-01-28T16:29:00Z">
            <w:rPr>
              <w:lang w:val="fr-SN"/>
            </w:rPr>
          </w:rPrChange>
        </w:rPr>
        <w:t>Numpy</w:t>
      </w:r>
      <w:proofErr w:type="spellEnd"/>
      <w:r w:rsidRPr="0057718E">
        <w:rPr>
          <w:rPrChange w:id="6587" w:author="Microsoft Office User" w:date="2025-01-28T16:29:00Z">
            <w:rPr>
              <w:lang w:val="fr-SN"/>
            </w:rPr>
          </w:rPrChange>
        </w:rPr>
        <w:t>, bien qu’utilisé en Python est écrit en langage C qui est plus puissant et plus rapide que le Python.</w:t>
      </w:r>
    </w:p>
    <w:p w14:paraId="747A99C8" w14:textId="77777777" w:rsidR="009E6012" w:rsidRPr="0057718E" w:rsidRDefault="009E6012" w:rsidP="009E6012">
      <w:bookmarkStart w:id="6588" w:name="_Toc169700971"/>
      <w:bookmarkStart w:id="6589" w:name="_Toc169701086"/>
      <w:proofErr w:type="spellStart"/>
      <w:r w:rsidRPr="0057718E">
        <w:t>Matplotlib</w:t>
      </w:r>
      <w:bookmarkEnd w:id="6588"/>
      <w:bookmarkEnd w:id="6589"/>
      <w:proofErr w:type="spellEnd"/>
    </w:p>
    <w:p w14:paraId="1E6A853F" w14:textId="77777777" w:rsidR="009E6012" w:rsidRPr="0057718E" w:rsidRDefault="009E6012" w:rsidP="009E6012">
      <w:pPr>
        <w:rPr>
          <w:rPrChange w:id="6590" w:author="Microsoft Office User" w:date="2025-01-28T16:29:00Z">
            <w:rPr>
              <w:lang w:val="fr-SN"/>
            </w:rPr>
          </w:rPrChange>
        </w:rPr>
      </w:pPr>
      <w:proofErr w:type="spellStart"/>
      <w:r w:rsidRPr="0057718E">
        <w:rPr>
          <w:rPrChange w:id="6591" w:author="Microsoft Office User" w:date="2025-01-28T16:29:00Z">
            <w:rPr>
              <w:lang w:val="fr-SN"/>
            </w:rPr>
          </w:rPrChange>
        </w:rPr>
        <w:t>MatplotLib</w:t>
      </w:r>
      <w:proofErr w:type="spellEnd"/>
      <w:r w:rsidRPr="0057718E">
        <w:rPr>
          <w:rPrChange w:id="6592" w:author="Microsoft Office User" w:date="2025-01-28T16:29:00Z">
            <w:rPr>
              <w:lang w:val="fr-SN"/>
            </w:rPr>
          </w:rPrChange>
        </w:rPr>
        <w:t xml:space="preserve"> est un Framework de visualisation avec Python, il sert </w:t>
      </w:r>
      <w:r w:rsidRPr="0057718E">
        <w:rPr>
          <w:rPrChange w:id="6593" w:author="Microsoft Office User" w:date="2025-01-28T16:29:00Z">
            <w:rPr>
              <w:lang w:val="af-ZA"/>
            </w:rPr>
          </w:rPrChange>
        </w:rPr>
        <w:t xml:space="preserve">à </w:t>
      </w:r>
      <w:r w:rsidRPr="0057718E">
        <w:rPr>
          <w:rPrChange w:id="6594" w:author="Microsoft Office User" w:date="2025-01-28T16:29:00Z">
            <w:rPr>
              <w:lang w:val="fr-SN"/>
            </w:rPr>
          </w:rPrChange>
        </w:rPr>
        <w:t xml:space="preserve">tracer des courbes en utilisant </w:t>
      </w:r>
      <w:proofErr w:type="spellStart"/>
      <w:r w:rsidRPr="0057718E">
        <w:rPr>
          <w:rPrChange w:id="6595" w:author="Microsoft Office User" w:date="2025-01-28T16:29:00Z">
            <w:rPr>
              <w:lang w:val="fr-SN"/>
            </w:rPr>
          </w:rPrChange>
        </w:rPr>
        <w:t>Numpy</w:t>
      </w:r>
      <w:proofErr w:type="spellEnd"/>
      <w:r w:rsidRPr="0057718E">
        <w:rPr>
          <w:rPrChange w:id="6596" w:author="Microsoft Office User" w:date="2025-01-28T16:29:00Z">
            <w:rPr>
              <w:lang w:val="fr-SN"/>
            </w:rPr>
          </w:rPrChange>
        </w:rPr>
        <w:t xml:space="preserve"> ou Pandas. La visualisation peut </w:t>
      </w:r>
      <w:r w:rsidRPr="0057718E">
        <w:t>intervenir</w:t>
      </w:r>
      <w:r w:rsidRPr="0057718E">
        <w:rPr>
          <w:rPrChange w:id="6597" w:author="Microsoft Office User" w:date="2025-01-28T16:29:00Z">
            <w:rPr>
              <w:lang w:val="fr-SN"/>
            </w:rPr>
          </w:rPrChange>
        </w:rPr>
        <w:t xml:space="preserve"> avant et après le modèle, soit pour les comprendre les données brutes, soit pour vérifier les résultats.</w:t>
      </w:r>
    </w:p>
    <w:p w14:paraId="77867177" w14:textId="77777777" w:rsidR="009E6012" w:rsidRPr="0057718E" w:rsidRDefault="009E6012" w:rsidP="009E6012">
      <w:pPr>
        <w:rPr>
          <w:rPrChange w:id="6598" w:author="Microsoft Office User" w:date="2025-01-28T16:29:00Z">
            <w:rPr>
              <w:lang w:val="fr-SN"/>
            </w:rPr>
          </w:rPrChange>
        </w:rPr>
      </w:pPr>
      <w:r w:rsidRPr="0057718E">
        <w:rPr>
          <w:rPrChange w:id="6599" w:author="Microsoft Office User" w:date="2025-01-28T16:29:00Z">
            <w:rPr>
              <w:lang w:val="fr-SN"/>
            </w:rPr>
          </w:rPrChange>
        </w:rPr>
        <w:t xml:space="preserve">La visualisation est en train de devenir une science à part entière, donc </w:t>
      </w:r>
      <w:proofErr w:type="spellStart"/>
      <w:r w:rsidRPr="0057718E">
        <w:rPr>
          <w:rPrChange w:id="6600" w:author="Microsoft Office User" w:date="2025-01-28T16:29:00Z">
            <w:rPr>
              <w:lang w:val="fr-SN"/>
            </w:rPr>
          </w:rPrChange>
        </w:rPr>
        <w:t>Matplotlib</w:t>
      </w:r>
      <w:proofErr w:type="spellEnd"/>
      <w:r w:rsidRPr="0057718E">
        <w:rPr>
          <w:rPrChange w:id="6601" w:author="Microsoft Office User" w:date="2025-01-28T16:29:00Z">
            <w:rPr>
              <w:lang w:val="fr-SN"/>
            </w:rPr>
          </w:rPrChange>
        </w:rPr>
        <w:t xml:space="preserve"> est utilisé dans des domaines autres que le Machine Learning, notamment dans le développement d’interface graphique que nous allons voir.</w:t>
      </w:r>
    </w:p>
    <w:p w14:paraId="7BBBC92E" w14:textId="77777777" w:rsidR="009E6012" w:rsidRPr="0057718E" w:rsidRDefault="009E6012" w:rsidP="009E6012">
      <w:pPr>
        <w:rPr>
          <w:rPrChange w:id="6602" w:author="Microsoft Office User" w:date="2025-01-28T16:29:00Z">
            <w:rPr>
              <w:lang w:val="fr-SN"/>
            </w:rPr>
          </w:rPrChange>
        </w:rPr>
      </w:pPr>
      <w:bookmarkStart w:id="6603" w:name="_Toc169700972"/>
      <w:bookmarkStart w:id="6604" w:name="_Toc169701087"/>
      <w:r w:rsidRPr="0057718E">
        <w:rPr>
          <w:rPrChange w:id="6605" w:author="Microsoft Office User" w:date="2025-01-28T16:29:00Z">
            <w:rPr>
              <w:lang w:val="fr-SN"/>
            </w:rPr>
          </w:rPrChange>
        </w:rPr>
        <w:t>Qt</w:t>
      </w:r>
      <w:bookmarkEnd w:id="6603"/>
      <w:bookmarkEnd w:id="6604"/>
    </w:p>
    <w:p w14:paraId="6E21D9BA" w14:textId="77777777" w:rsidR="009E6012" w:rsidRPr="0057718E" w:rsidRDefault="009E6012" w:rsidP="009E6012">
      <w:pPr>
        <w:rPr>
          <w:rPrChange w:id="6606" w:author="Microsoft Office User" w:date="2025-01-28T16:29:00Z">
            <w:rPr>
              <w:lang w:val="fr-SN"/>
            </w:rPr>
          </w:rPrChange>
        </w:rPr>
      </w:pPr>
      <w:r w:rsidRPr="0057718E">
        <w:rPr>
          <w:rPrChange w:id="6607" w:author="Microsoft Office User" w:date="2025-01-28T16:29:00Z">
            <w:rPr>
              <w:lang w:val="fr-SN"/>
            </w:rPr>
          </w:rPrChange>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23AAA3B1" w14:textId="77777777" w:rsidR="009E6012" w:rsidRPr="0057718E" w:rsidRDefault="009E6012" w:rsidP="009E6012">
      <w:pPr>
        <w:rPr>
          <w:rPrChange w:id="6608" w:author="Microsoft Office User" w:date="2025-01-28T16:29:00Z">
            <w:rPr>
              <w:lang w:val="fr-SN"/>
            </w:rPr>
          </w:rPrChange>
        </w:rPr>
      </w:pPr>
      <w:r w:rsidRPr="0057718E">
        <w:rPr>
          <w:rPrChange w:id="6609" w:author="Microsoft Office User" w:date="2025-01-28T16:29:00Z">
            <w:rPr>
              <w:lang w:val="fr-SN"/>
            </w:rPr>
          </w:rPrChange>
        </w:rPr>
        <w:t>Pour ce qui nous concerne nous allons bien évidemment l’utiliser pour l’interface qui va accueillir les clients. Mais un logiciel mais pas du web.</w:t>
      </w:r>
    </w:p>
    <w:p w14:paraId="64567F29" w14:textId="77777777" w:rsidR="009E6012" w:rsidRPr="0057718E" w:rsidRDefault="009E6012" w:rsidP="009E6012">
      <w:pPr>
        <w:rPr>
          <w:rPrChange w:id="6610" w:author="Microsoft Office User" w:date="2025-01-28T16:29:00Z">
            <w:rPr>
              <w:lang w:val="fr-SN"/>
            </w:rPr>
          </w:rPrChange>
        </w:rPr>
      </w:pPr>
      <w:r w:rsidRPr="0057718E">
        <w:rPr>
          <w:rPrChange w:id="6611" w:author="Microsoft Office User" w:date="2025-01-28T16:29:00Z">
            <w:rPr>
              <w:lang w:val="fr-SN"/>
            </w:rPr>
          </w:rPrChange>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6D23BAC5" w14:textId="56F3869F" w:rsidR="008A448C" w:rsidRPr="0057718E" w:rsidRDefault="008A448C" w:rsidP="000847F5">
      <w:pPr>
        <w:rPr>
          <w:rPrChange w:id="6612" w:author="Microsoft Office User" w:date="2025-01-28T16:29:00Z">
            <w:rPr>
              <w:lang w:val="fr-SN"/>
            </w:rPr>
          </w:rPrChange>
        </w:rPr>
      </w:pPr>
    </w:p>
    <w:p w14:paraId="57805BAD" w14:textId="77777777" w:rsidR="009E6012" w:rsidRPr="0057718E" w:rsidRDefault="009E6012" w:rsidP="000847F5">
      <w:pPr>
        <w:rPr>
          <w:rPrChange w:id="6613" w:author="Microsoft Office User" w:date="2025-01-28T16:29:00Z">
            <w:rPr>
              <w:lang w:val="fr-SN"/>
            </w:rPr>
          </w:rPrChange>
        </w:rPr>
      </w:pPr>
    </w:p>
    <w:p w14:paraId="1FCB1CF9" w14:textId="4E2352A0" w:rsidR="008A448C" w:rsidRPr="0057718E" w:rsidRDefault="008A448C" w:rsidP="000847F5">
      <w:pPr>
        <w:rPr>
          <w:rPrChange w:id="6614" w:author="Microsoft Office User" w:date="2025-01-28T16:29:00Z">
            <w:rPr>
              <w:lang w:val="fr-SN"/>
            </w:rPr>
          </w:rPrChange>
        </w:rPr>
      </w:pPr>
    </w:p>
    <w:p w14:paraId="3C25999E" w14:textId="098325E8" w:rsidR="008A448C" w:rsidRPr="0057718E" w:rsidRDefault="008A448C" w:rsidP="000847F5">
      <w:pPr>
        <w:rPr>
          <w:rPrChange w:id="6615" w:author="Microsoft Office User" w:date="2025-01-28T16:29:00Z">
            <w:rPr>
              <w:lang w:val="fr-SN"/>
            </w:rPr>
          </w:rPrChange>
        </w:rPr>
      </w:pPr>
    </w:p>
    <w:p w14:paraId="0751F127" w14:textId="77777777" w:rsidR="008A448C" w:rsidRPr="0057718E" w:rsidRDefault="008A448C" w:rsidP="000847F5">
      <w:pPr>
        <w:rPr>
          <w:rPrChange w:id="6616" w:author="Microsoft Office User" w:date="2025-01-28T16:29:00Z">
            <w:rPr>
              <w:lang w:val="fr-SN"/>
            </w:rPr>
          </w:rPrChange>
        </w:rPr>
      </w:pPr>
    </w:p>
    <w:p w14:paraId="14A6E644" w14:textId="59F659D3" w:rsidR="000847F5" w:rsidRPr="0057718E" w:rsidRDefault="000847F5" w:rsidP="000847F5">
      <w:pPr>
        <w:rPr>
          <w:rPrChange w:id="6617" w:author="Microsoft Office User" w:date="2025-01-28T16:29:00Z">
            <w:rPr>
              <w:lang w:val="fr-SN"/>
            </w:rPr>
          </w:rPrChange>
        </w:rPr>
      </w:pPr>
    </w:p>
    <w:p w14:paraId="5AE0E312" w14:textId="21E532BC" w:rsidR="00DD017A" w:rsidRPr="0057718E" w:rsidRDefault="00DD017A" w:rsidP="000847F5">
      <w:pPr>
        <w:rPr>
          <w:rPrChange w:id="6618" w:author="Microsoft Office User" w:date="2025-01-28T16:29:00Z">
            <w:rPr>
              <w:lang w:val="fr-SN"/>
            </w:rPr>
          </w:rPrChange>
        </w:rPr>
      </w:pPr>
    </w:p>
    <w:p w14:paraId="70D80978" w14:textId="796452EF" w:rsidR="00DD017A" w:rsidRPr="0057718E" w:rsidRDefault="00DD017A" w:rsidP="000847F5">
      <w:pPr>
        <w:rPr>
          <w:rPrChange w:id="6619" w:author="Microsoft Office User" w:date="2025-01-28T16:29:00Z">
            <w:rPr>
              <w:lang w:val="fr-SN"/>
            </w:rPr>
          </w:rPrChange>
        </w:rPr>
      </w:pPr>
    </w:p>
    <w:p w14:paraId="18CE8F31" w14:textId="3B45A497" w:rsidR="00001C33" w:rsidRPr="0057718E" w:rsidRDefault="00001C33" w:rsidP="000847F5">
      <w:pPr>
        <w:rPr>
          <w:rPrChange w:id="6620" w:author="Microsoft Office User" w:date="2025-01-28T16:29:00Z">
            <w:rPr>
              <w:lang w:val="fr-SN"/>
            </w:rPr>
          </w:rPrChange>
        </w:rPr>
      </w:pPr>
    </w:p>
    <w:p w14:paraId="79C81450" w14:textId="0BC02AA4" w:rsidR="00001C33" w:rsidRPr="0057718E" w:rsidRDefault="00001C33" w:rsidP="000847F5">
      <w:pPr>
        <w:rPr>
          <w:rPrChange w:id="6621" w:author="Microsoft Office User" w:date="2025-01-28T16:29:00Z">
            <w:rPr>
              <w:lang w:val="fr-SN"/>
            </w:rPr>
          </w:rPrChange>
        </w:rPr>
      </w:pPr>
    </w:p>
    <w:p w14:paraId="66308681" w14:textId="6EA4F427" w:rsidR="00001C33" w:rsidRPr="0057718E" w:rsidRDefault="00001C33" w:rsidP="000847F5">
      <w:pPr>
        <w:rPr>
          <w:rPrChange w:id="6622" w:author="Microsoft Office User" w:date="2025-01-28T16:29:00Z">
            <w:rPr>
              <w:lang w:val="fr-SN"/>
            </w:rPr>
          </w:rPrChange>
        </w:rPr>
      </w:pPr>
    </w:p>
    <w:p w14:paraId="49376E95" w14:textId="6E9A320D" w:rsidR="00001C33" w:rsidRPr="0057718E" w:rsidRDefault="00001C33" w:rsidP="000847F5">
      <w:pPr>
        <w:rPr>
          <w:rPrChange w:id="6623" w:author="Microsoft Office User" w:date="2025-01-28T16:29:00Z">
            <w:rPr>
              <w:lang w:val="fr-SN"/>
            </w:rPr>
          </w:rPrChange>
        </w:rPr>
      </w:pPr>
    </w:p>
    <w:p w14:paraId="2C7F1A74" w14:textId="2326A630" w:rsidR="00001C33" w:rsidRPr="0057718E" w:rsidRDefault="00001C33" w:rsidP="000847F5">
      <w:pPr>
        <w:rPr>
          <w:rPrChange w:id="6624" w:author="Microsoft Office User" w:date="2025-01-28T16:29:00Z">
            <w:rPr>
              <w:lang w:val="fr-SN"/>
            </w:rPr>
          </w:rPrChange>
        </w:rPr>
      </w:pPr>
    </w:p>
    <w:p w14:paraId="1CC2554F" w14:textId="664F7151" w:rsidR="00001C33" w:rsidRPr="0057718E" w:rsidRDefault="00001C33" w:rsidP="000847F5">
      <w:pPr>
        <w:rPr>
          <w:rPrChange w:id="6625" w:author="Microsoft Office User" w:date="2025-01-28T16:29:00Z">
            <w:rPr>
              <w:lang w:val="fr-SN"/>
            </w:rPr>
          </w:rPrChange>
        </w:rPr>
      </w:pPr>
    </w:p>
    <w:p w14:paraId="10BB246B" w14:textId="7670D73D" w:rsidR="00001C33" w:rsidRPr="0057718E" w:rsidRDefault="00001C33" w:rsidP="000847F5">
      <w:pPr>
        <w:rPr>
          <w:rPrChange w:id="6626" w:author="Microsoft Office User" w:date="2025-01-28T16:29:00Z">
            <w:rPr>
              <w:lang w:val="fr-SN"/>
            </w:rPr>
          </w:rPrChange>
        </w:rPr>
      </w:pPr>
    </w:p>
    <w:p w14:paraId="61FE2C1B" w14:textId="6EEEE5D7" w:rsidR="00001C33" w:rsidRPr="0057718E" w:rsidRDefault="00001C33" w:rsidP="000847F5">
      <w:pPr>
        <w:rPr>
          <w:rPrChange w:id="6627" w:author="Microsoft Office User" w:date="2025-01-28T16:29:00Z">
            <w:rPr>
              <w:lang w:val="fr-SN"/>
            </w:rPr>
          </w:rPrChange>
        </w:rPr>
      </w:pPr>
    </w:p>
    <w:p w14:paraId="5DF467BC" w14:textId="77777777" w:rsidR="00001C33" w:rsidRPr="0057718E" w:rsidRDefault="00001C33" w:rsidP="000847F5">
      <w:pPr>
        <w:rPr>
          <w:rPrChange w:id="6628" w:author="Microsoft Office User" w:date="2025-01-28T16:29:00Z">
            <w:rPr>
              <w:lang w:val="fr-SN"/>
            </w:rPr>
          </w:rPrChange>
        </w:rPr>
      </w:pPr>
    </w:p>
    <w:p w14:paraId="1A6C69A7" w14:textId="77777777" w:rsidR="00DD017A" w:rsidRPr="0057718E" w:rsidRDefault="00DD017A" w:rsidP="000847F5">
      <w:pPr>
        <w:rPr>
          <w:rPrChange w:id="6629" w:author="Microsoft Office User" w:date="2025-01-28T16:29:00Z">
            <w:rPr>
              <w:lang w:val="fr-SN"/>
            </w:rPr>
          </w:rPrChange>
        </w:rPr>
      </w:pPr>
    </w:p>
    <w:p w14:paraId="6C3738A5" w14:textId="1141441F" w:rsidR="001738E9" w:rsidRPr="0057718E" w:rsidRDefault="00E63FC3" w:rsidP="000847F5">
      <w:pPr>
        <w:pStyle w:val="Titre1"/>
        <w:numPr>
          <w:ilvl w:val="0"/>
          <w:numId w:val="0"/>
        </w:numPr>
        <w:rPr>
          <w:rPrChange w:id="6630" w:author="Microsoft Office User" w:date="2025-01-28T16:29:00Z">
            <w:rPr>
              <w:lang w:val="fr-SN"/>
            </w:rPr>
          </w:rPrChange>
        </w:rPr>
      </w:pPr>
      <w:bookmarkStart w:id="6631" w:name="_Toc187844227"/>
      <w:bookmarkStart w:id="6632" w:name="_Toc188723956"/>
      <w:bookmarkStart w:id="6633" w:name="_Toc188723978"/>
      <w:r w:rsidRPr="0057718E">
        <w:rPr>
          <w:rPrChange w:id="6634" w:author="Microsoft Office User" w:date="2025-01-28T16:29:00Z">
            <w:rPr>
              <w:lang w:val="fr-SN"/>
            </w:rPr>
          </w:rPrChange>
        </w:rPr>
        <w:t>Table des matières</w:t>
      </w:r>
      <w:bookmarkEnd w:id="6631"/>
      <w:bookmarkEnd w:id="6632"/>
      <w:bookmarkEnd w:id="6633"/>
    </w:p>
    <w:p w14:paraId="0F982F9B" w14:textId="1E88D247" w:rsidR="008865BD" w:rsidRPr="0057718E" w:rsidRDefault="001738E9">
      <w:pPr>
        <w:pStyle w:val="TM1"/>
        <w:tabs>
          <w:tab w:val="right" w:leader="dot" w:pos="9350"/>
        </w:tabs>
        <w:rPr>
          <w:rFonts w:asciiTheme="minorHAnsi" w:eastAsiaTheme="minorEastAsia" w:hAnsiTheme="minorHAnsi" w:cstheme="minorBidi"/>
          <w:sz w:val="22"/>
          <w:szCs w:val="22"/>
          <w:rPrChange w:id="6635" w:author="Microsoft Office User" w:date="2025-01-28T16:29:00Z">
            <w:rPr>
              <w:rFonts w:asciiTheme="minorHAnsi" w:eastAsiaTheme="minorEastAsia" w:hAnsiTheme="minorHAnsi" w:cstheme="minorBidi"/>
              <w:noProof/>
              <w:sz w:val="22"/>
              <w:szCs w:val="22"/>
            </w:rPr>
          </w:rPrChange>
        </w:rPr>
      </w:pPr>
      <w:r w:rsidRPr="0057718E">
        <w:rPr>
          <w:rPrChange w:id="6636" w:author="Microsoft Office User" w:date="2025-01-28T16:29:00Z">
            <w:rPr>
              <w:lang w:val="fr-SN"/>
            </w:rPr>
          </w:rPrChange>
        </w:rPr>
        <w:fldChar w:fldCharType="begin"/>
      </w:r>
      <w:r w:rsidRPr="0057718E">
        <w:rPr>
          <w:rPrChange w:id="6637" w:author="Microsoft Office User" w:date="2025-01-28T16:29:00Z">
            <w:rPr>
              <w:lang w:val="fr-SN"/>
            </w:rPr>
          </w:rPrChange>
        </w:rPr>
        <w:instrText xml:space="preserve"> TOC \o "1-5" \h \z \u </w:instrText>
      </w:r>
      <w:r w:rsidRPr="0057718E">
        <w:rPr>
          <w:rPrChange w:id="6638" w:author="Microsoft Office User" w:date="2025-01-28T16:29:00Z">
            <w:rPr>
              <w:lang w:val="fr-SN"/>
            </w:rPr>
          </w:rPrChange>
        </w:rPr>
        <w:fldChar w:fldCharType="separate"/>
      </w:r>
      <w:r w:rsidR="00000000" w:rsidRPr="0057718E">
        <w:fldChar w:fldCharType="begin"/>
      </w:r>
      <w:r w:rsidR="00000000" w:rsidRPr="0057718E">
        <w:instrText>HYPERLINK \l "_Toc188723894"</w:instrText>
      </w:r>
      <w:r w:rsidR="00000000" w:rsidRPr="0057718E">
        <w:fldChar w:fldCharType="separate"/>
      </w:r>
      <w:r w:rsidR="008865BD" w:rsidRPr="0057718E">
        <w:rPr>
          <w:rStyle w:val="Lienhypertexte"/>
          <w:rPrChange w:id="6639" w:author="Microsoft Office User" w:date="2025-01-28T16:29:00Z">
            <w:rPr>
              <w:rStyle w:val="Lienhypertexte"/>
              <w:noProof/>
              <w:lang w:val="fr-SN"/>
            </w:rPr>
          </w:rPrChange>
        </w:rPr>
        <w:t>Remerciements</w:t>
      </w:r>
      <w:r w:rsidR="008865BD" w:rsidRPr="0057718E">
        <w:rPr>
          <w:webHidden/>
          <w:rPrChange w:id="6640" w:author="Microsoft Office User" w:date="2025-01-28T16:29:00Z">
            <w:rPr>
              <w:noProof/>
              <w:webHidden/>
            </w:rPr>
          </w:rPrChange>
        </w:rPr>
        <w:tab/>
      </w:r>
      <w:r w:rsidR="008865BD" w:rsidRPr="0057718E">
        <w:rPr>
          <w:webHidden/>
          <w:rPrChange w:id="6641" w:author="Microsoft Office User" w:date="2025-01-28T16:29:00Z">
            <w:rPr>
              <w:noProof/>
              <w:webHidden/>
            </w:rPr>
          </w:rPrChange>
        </w:rPr>
        <w:fldChar w:fldCharType="begin"/>
      </w:r>
      <w:r w:rsidR="008865BD" w:rsidRPr="0057718E">
        <w:rPr>
          <w:webHidden/>
          <w:rPrChange w:id="6642" w:author="Microsoft Office User" w:date="2025-01-28T16:29:00Z">
            <w:rPr>
              <w:noProof/>
              <w:webHidden/>
            </w:rPr>
          </w:rPrChange>
        </w:rPr>
        <w:instrText xml:space="preserve"> PAGEREF _Toc188723894 \h </w:instrText>
      </w:r>
      <w:r w:rsidR="008865BD" w:rsidRPr="0057718E">
        <w:rPr>
          <w:webHidden/>
          <w:rPrChange w:id="6643" w:author="Microsoft Office User" w:date="2025-01-28T16:29:00Z">
            <w:rPr>
              <w:noProof/>
              <w:webHidden/>
            </w:rPr>
          </w:rPrChange>
        </w:rPr>
      </w:r>
      <w:r w:rsidR="008865BD" w:rsidRPr="0057718E">
        <w:rPr>
          <w:webHidden/>
          <w:rPrChange w:id="6644" w:author="Microsoft Office User" w:date="2025-01-28T16:29:00Z">
            <w:rPr>
              <w:noProof/>
              <w:webHidden/>
            </w:rPr>
          </w:rPrChange>
        </w:rPr>
        <w:fldChar w:fldCharType="separate"/>
      </w:r>
      <w:r w:rsidR="008865BD" w:rsidRPr="0057718E">
        <w:rPr>
          <w:webHidden/>
          <w:rPrChange w:id="6645" w:author="Microsoft Office User" w:date="2025-01-28T16:29:00Z">
            <w:rPr>
              <w:noProof/>
              <w:webHidden/>
            </w:rPr>
          </w:rPrChange>
        </w:rPr>
        <w:t>I</w:t>
      </w:r>
      <w:r w:rsidR="008865BD" w:rsidRPr="0057718E">
        <w:rPr>
          <w:webHidden/>
          <w:rPrChange w:id="6646" w:author="Microsoft Office User" w:date="2025-01-28T16:29:00Z">
            <w:rPr>
              <w:noProof/>
              <w:webHidden/>
            </w:rPr>
          </w:rPrChange>
        </w:rPr>
        <w:fldChar w:fldCharType="end"/>
      </w:r>
      <w:r w:rsidR="00000000" w:rsidRPr="0057718E">
        <w:rPr>
          <w:rPrChange w:id="6647" w:author="Microsoft Office User" w:date="2025-01-28T16:29:00Z">
            <w:rPr>
              <w:noProof/>
            </w:rPr>
          </w:rPrChange>
        </w:rPr>
        <w:fldChar w:fldCharType="end"/>
      </w:r>
    </w:p>
    <w:p w14:paraId="5C6714DD" w14:textId="4F8C7123" w:rsidR="008865BD" w:rsidRPr="0057718E" w:rsidRDefault="00000000">
      <w:pPr>
        <w:pStyle w:val="TM1"/>
        <w:tabs>
          <w:tab w:val="right" w:leader="dot" w:pos="9350"/>
        </w:tabs>
        <w:rPr>
          <w:rFonts w:asciiTheme="minorHAnsi" w:eastAsiaTheme="minorEastAsia" w:hAnsiTheme="minorHAnsi" w:cstheme="minorBidi"/>
          <w:sz w:val="22"/>
          <w:szCs w:val="22"/>
          <w:rPrChange w:id="664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"_Toc188723895"</w:instrText>
      </w:r>
      <w:r w:rsidRPr="0057718E">
        <w:fldChar w:fldCharType="separate"/>
      </w:r>
      <w:r w:rsidR="008865BD" w:rsidRPr="0057718E">
        <w:rPr>
          <w:rStyle w:val="Lienhypertexte"/>
          <w:rPrChange w:id="6649" w:author="Microsoft Office User" w:date="2025-01-28T16:29:00Z">
            <w:rPr>
              <w:rStyle w:val="Lienhypertexte"/>
              <w:noProof/>
              <w:lang w:val="fr-SN"/>
            </w:rPr>
          </w:rPrChange>
        </w:rPr>
        <w:t>Sommaire</w:t>
      </w:r>
      <w:r w:rsidR="008865BD" w:rsidRPr="0057718E">
        <w:rPr>
          <w:webHidden/>
          <w:rPrChange w:id="6650" w:author="Microsoft Office User" w:date="2025-01-28T16:29:00Z">
            <w:rPr>
              <w:noProof/>
              <w:webHidden/>
            </w:rPr>
          </w:rPrChange>
        </w:rPr>
        <w:tab/>
      </w:r>
      <w:r w:rsidR="008865BD" w:rsidRPr="0057718E">
        <w:rPr>
          <w:webHidden/>
          <w:rPrChange w:id="6651" w:author="Microsoft Office User" w:date="2025-01-28T16:29:00Z">
            <w:rPr>
              <w:noProof/>
              <w:webHidden/>
            </w:rPr>
          </w:rPrChange>
        </w:rPr>
        <w:fldChar w:fldCharType="begin"/>
      </w:r>
      <w:r w:rsidR="008865BD" w:rsidRPr="0057718E">
        <w:rPr>
          <w:webHidden/>
          <w:rPrChange w:id="6652" w:author="Microsoft Office User" w:date="2025-01-28T16:29:00Z">
            <w:rPr>
              <w:noProof/>
              <w:webHidden/>
            </w:rPr>
          </w:rPrChange>
        </w:rPr>
        <w:instrText xml:space="preserve"> PAGEREF _Toc188723895 \h </w:instrText>
      </w:r>
      <w:r w:rsidR="008865BD" w:rsidRPr="0057718E">
        <w:rPr>
          <w:webHidden/>
          <w:rPrChange w:id="6653" w:author="Microsoft Office User" w:date="2025-01-28T16:29:00Z">
            <w:rPr>
              <w:noProof/>
              <w:webHidden/>
            </w:rPr>
          </w:rPrChange>
        </w:rPr>
      </w:r>
      <w:r w:rsidR="008865BD" w:rsidRPr="0057718E">
        <w:rPr>
          <w:webHidden/>
          <w:rPrChange w:id="6654" w:author="Microsoft Office User" w:date="2025-01-28T16:29:00Z">
            <w:rPr>
              <w:noProof/>
              <w:webHidden/>
            </w:rPr>
          </w:rPrChange>
        </w:rPr>
        <w:fldChar w:fldCharType="separate"/>
      </w:r>
      <w:r w:rsidR="008865BD" w:rsidRPr="0057718E">
        <w:rPr>
          <w:webHidden/>
          <w:rPrChange w:id="6655" w:author="Microsoft Office User" w:date="2025-01-28T16:29:00Z">
            <w:rPr>
              <w:noProof/>
              <w:webHidden/>
            </w:rPr>
          </w:rPrChange>
        </w:rPr>
        <w:t>II</w:t>
      </w:r>
      <w:r w:rsidR="008865BD" w:rsidRPr="0057718E">
        <w:rPr>
          <w:webHidden/>
          <w:rPrChange w:id="6656" w:author="Microsoft Office User" w:date="2025-01-28T16:29:00Z">
            <w:rPr>
              <w:noProof/>
              <w:webHidden/>
            </w:rPr>
          </w:rPrChange>
        </w:rPr>
        <w:fldChar w:fldCharType="end"/>
      </w:r>
      <w:r w:rsidRPr="0057718E">
        <w:rPr>
          <w:rPrChange w:id="6657" w:author="Microsoft Office User" w:date="2025-01-28T16:29:00Z">
            <w:rPr>
              <w:noProof/>
            </w:rPr>
          </w:rPrChange>
        </w:rPr>
        <w:fldChar w:fldCharType="end"/>
      </w:r>
    </w:p>
    <w:p w14:paraId="79984E07" w14:textId="316A66E7" w:rsidR="008865BD" w:rsidRPr="0057718E" w:rsidRDefault="00000000">
      <w:pPr>
        <w:pStyle w:val="TM1"/>
        <w:tabs>
          <w:tab w:val="right" w:leader="dot" w:pos="9350"/>
        </w:tabs>
        <w:rPr>
          <w:rFonts w:asciiTheme="minorHAnsi" w:eastAsiaTheme="minorEastAsia" w:hAnsiTheme="minorHAnsi" w:cstheme="minorBidi"/>
          <w:sz w:val="22"/>
          <w:szCs w:val="22"/>
          <w:rPrChange w:id="665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"_Toc188723896"</w:instrText>
      </w:r>
      <w:r w:rsidRPr="0057718E">
        <w:fldChar w:fldCharType="separate"/>
      </w:r>
      <w:r w:rsidR="008865BD" w:rsidRPr="0057718E">
        <w:rPr>
          <w:rStyle w:val="Lienhypertexte"/>
          <w:rPrChange w:id="6659" w:author="Microsoft Office User" w:date="2025-01-28T16:29:00Z">
            <w:rPr>
              <w:rStyle w:val="Lienhypertexte"/>
              <w:noProof/>
              <w:lang w:val="fr-SN"/>
            </w:rPr>
          </w:rPrChange>
        </w:rPr>
        <w:t>Liste des figures</w:t>
      </w:r>
      <w:r w:rsidR="008865BD" w:rsidRPr="0057718E">
        <w:rPr>
          <w:webHidden/>
          <w:rPrChange w:id="6660" w:author="Microsoft Office User" w:date="2025-01-28T16:29:00Z">
            <w:rPr>
              <w:noProof/>
              <w:webHidden/>
            </w:rPr>
          </w:rPrChange>
        </w:rPr>
        <w:tab/>
      </w:r>
      <w:r w:rsidR="008865BD" w:rsidRPr="0057718E">
        <w:rPr>
          <w:webHidden/>
          <w:rPrChange w:id="6661" w:author="Microsoft Office User" w:date="2025-01-28T16:29:00Z">
            <w:rPr>
              <w:noProof/>
              <w:webHidden/>
            </w:rPr>
          </w:rPrChange>
        </w:rPr>
        <w:fldChar w:fldCharType="begin"/>
      </w:r>
      <w:r w:rsidR="008865BD" w:rsidRPr="0057718E">
        <w:rPr>
          <w:webHidden/>
          <w:rPrChange w:id="6662" w:author="Microsoft Office User" w:date="2025-01-28T16:29:00Z">
            <w:rPr>
              <w:noProof/>
              <w:webHidden/>
            </w:rPr>
          </w:rPrChange>
        </w:rPr>
        <w:instrText xml:space="preserve"> PAGEREF _Toc188723896 \h </w:instrText>
      </w:r>
      <w:r w:rsidR="008865BD" w:rsidRPr="0057718E">
        <w:rPr>
          <w:webHidden/>
          <w:rPrChange w:id="6663" w:author="Microsoft Office User" w:date="2025-01-28T16:29:00Z">
            <w:rPr>
              <w:noProof/>
              <w:webHidden/>
            </w:rPr>
          </w:rPrChange>
        </w:rPr>
      </w:r>
      <w:r w:rsidR="008865BD" w:rsidRPr="0057718E">
        <w:rPr>
          <w:webHidden/>
          <w:rPrChange w:id="6664" w:author="Microsoft Office User" w:date="2025-01-28T16:29:00Z">
            <w:rPr>
              <w:noProof/>
              <w:webHidden/>
            </w:rPr>
          </w:rPrChange>
        </w:rPr>
        <w:fldChar w:fldCharType="separate"/>
      </w:r>
      <w:r w:rsidR="008865BD" w:rsidRPr="0057718E">
        <w:rPr>
          <w:webHidden/>
          <w:rPrChange w:id="6665" w:author="Microsoft Office User" w:date="2025-01-28T16:29:00Z">
            <w:rPr>
              <w:noProof/>
              <w:webHidden/>
            </w:rPr>
          </w:rPrChange>
        </w:rPr>
        <w:t>III</w:t>
      </w:r>
      <w:r w:rsidR="008865BD" w:rsidRPr="0057718E">
        <w:rPr>
          <w:webHidden/>
          <w:rPrChange w:id="6666" w:author="Microsoft Office User" w:date="2025-01-28T16:29:00Z">
            <w:rPr>
              <w:noProof/>
              <w:webHidden/>
            </w:rPr>
          </w:rPrChange>
        </w:rPr>
        <w:fldChar w:fldCharType="end"/>
      </w:r>
      <w:r w:rsidRPr="0057718E">
        <w:rPr>
          <w:rPrChange w:id="6667" w:author="Microsoft Office User" w:date="2025-01-28T16:29:00Z">
            <w:rPr>
              <w:noProof/>
            </w:rPr>
          </w:rPrChange>
        </w:rPr>
        <w:fldChar w:fldCharType="end"/>
      </w:r>
    </w:p>
    <w:p w14:paraId="62F66A63" w14:textId="249B6F0B" w:rsidR="008865BD" w:rsidRPr="0057718E" w:rsidRDefault="00000000">
      <w:pPr>
        <w:pStyle w:val="TM1"/>
        <w:tabs>
          <w:tab w:val="right" w:leader="dot" w:pos="9350"/>
        </w:tabs>
        <w:rPr>
          <w:rFonts w:asciiTheme="minorHAnsi" w:eastAsiaTheme="minorEastAsia" w:hAnsiTheme="minorHAnsi" w:cstheme="minorBidi"/>
          <w:sz w:val="22"/>
          <w:szCs w:val="22"/>
          <w:rPrChange w:id="666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"_Toc188723897"</w:instrText>
      </w:r>
      <w:r w:rsidRPr="0057718E">
        <w:fldChar w:fldCharType="separate"/>
      </w:r>
      <w:r w:rsidR="008865BD" w:rsidRPr="0057718E">
        <w:rPr>
          <w:rStyle w:val="Lienhypertexte"/>
          <w:rPrChange w:id="6669" w:author="Microsoft Office User" w:date="2025-01-28T16:29:00Z">
            <w:rPr>
              <w:rStyle w:val="Lienhypertexte"/>
              <w:noProof/>
              <w:lang w:val="fr-SN"/>
            </w:rPr>
          </w:rPrChange>
        </w:rPr>
        <w:t>Liste des tableaux</w:t>
      </w:r>
      <w:r w:rsidR="008865BD" w:rsidRPr="0057718E">
        <w:rPr>
          <w:webHidden/>
          <w:rPrChange w:id="6670" w:author="Microsoft Office User" w:date="2025-01-28T16:29:00Z">
            <w:rPr>
              <w:noProof/>
              <w:webHidden/>
            </w:rPr>
          </w:rPrChange>
        </w:rPr>
        <w:tab/>
      </w:r>
      <w:r w:rsidR="008865BD" w:rsidRPr="0057718E">
        <w:rPr>
          <w:webHidden/>
          <w:rPrChange w:id="6671" w:author="Microsoft Office User" w:date="2025-01-28T16:29:00Z">
            <w:rPr>
              <w:noProof/>
              <w:webHidden/>
            </w:rPr>
          </w:rPrChange>
        </w:rPr>
        <w:fldChar w:fldCharType="begin"/>
      </w:r>
      <w:r w:rsidR="008865BD" w:rsidRPr="0057718E">
        <w:rPr>
          <w:webHidden/>
          <w:rPrChange w:id="6672" w:author="Microsoft Office User" w:date="2025-01-28T16:29:00Z">
            <w:rPr>
              <w:noProof/>
              <w:webHidden/>
            </w:rPr>
          </w:rPrChange>
        </w:rPr>
        <w:instrText xml:space="preserve"> PAGEREF _Toc188723897 \h </w:instrText>
      </w:r>
      <w:r w:rsidR="008865BD" w:rsidRPr="0057718E">
        <w:rPr>
          <w:webHidden/>
          <w:rPrChange w:id="6673" w:author="Microsoft Office User" w:date="2025-01-28T16:29:00Z">
            <w:rPr>
              <w:noProof/>
              <w:webHidden/>
            </w:rPr>
          </w:rPrChange>
        </w:rPr>
      </w:r>
      <w:r w:rsidR="008865BD" w:rsidRPr="0057718E">
        <w:rPr>
          <w:webHidden/>
          <w:rPrChange w:id="6674" w:author="Microsoft Office User" w:date="2025-01-28T16:29:00Z">
            <w:rPr>
              <w:noProof/>
              <w:webHidden/>
            </w:rPr>
          </w:rPrChange>
        </w:rPr>
        <w:fldChar w:fldCharType="separate"/>
      </w:r>
      <w:r w:rsidR="008865BD" w:rsidRPr="0057718E">
        <w:rPr>
          <w:webHidden/>
          <w:rPrChange w:id="6675" w:author="Microsoft Office User" w:date="2025-01-28T16:29:00Z">
            <w:rPr>
              <w:noProof/>
              <w:webHidden/>
            </w:rPr>
          </w:rPrChange>
        </w:rPr>
        <w:t>IV</w:t>
      </w:r>
      <w:r w:rsidR="008865BD" w:rsidRPr="0057718E">
        <w:rPr>
          <w:webHidden/>
          <w:rPrChange w:id="6676" w:author="Microsoft Office User" w:date="2025-01-28T16:29:00Z">
            <w:rPr>
              <w:noProof/>
              <w:webHidden/>
            </w:rPr>
          </w:rPrChange>
        </w:rPr>
        <w:fldChar w:fldCharType="end"/>
      </w:r>
      <w:r w:rsidRPr="0057718E">
        <w:rPr>
          <w:rPrChange w:id="6677" w:author="Microsoft Office User" w:date="2025-01-28T16:29:00Z">
            <w:rPr>
              <w:noProof/>
            </w:rPr>
          </w:rPrChange>
        </w:rPr>
        <w:fldChar w:fldCharType="end"/>
      </w:r>
    </w:p>
    <w:p w14:paraId="225C3DF2" w14:textId="0516F98E" w:rsidR="008865BD" w:rsidRPr="0057718E" w:rsidRDefault="00000000">
      <w:pPr>
        <w:pStyle w:val="TM1"/>
        <w:tabs>
          <w:tab w:val="right" w:leader="dot" w:pos="9350"/>
        </w:tabs>
        <w:rPr>
          <w:rFonts w:asciiTheme="minorHAnsi" w:eastAsiaTheme="minorEastAsia" w:hAnsiTheme="minorHAnsi" w:cstheme="minorBidi"/>
          <w:sz w:val="22"/>
          <w:szCs w:val="22"/>
          <w:rPrChange w:id="667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"_Toc188723898"</w:instrText>
      </w:r>
      <w:r w:rsidRPr="0057718E">
        <w:fldChar w:fldCharType="separate"/>
      </w:r>
      <w:r w:rsidR="008865BD" w:rsidRPr="0057718E">
        <w:rPr>
          <w:rStyle w:val="Lienhypertexte"/>
          <w:rPrChange w:id="6679" w:author="Microsoft Office User" w:date="2025-01-28T16:29:00Z">
            <w:rPr>
              <w:rStyle w:val="Lienhypertexte"/>
              <w:noProof/>
              <w:lang w:val="fr-SN"/>
            </w:rPr>
          </w:rPrChange>
        </w:rPr>
        <w:t>Liste des formules</w:t>
      </w:r>
      <w:r w:rsidR="008865BD" w:rsidRPr="0057718E">
        <w:rPr>
          <w:webHidden/>
          <w:rPrChange w:id="6680" w:author="Microsoft Office User" w:date="2025-01-28T16:29:00Z">
            <w:rPr>
              <w:noProof/>
              <w:webHidden/>
            </w:rPr>
          </w:rPrChange>
        </w:rPr>
        <w:tab/>
      </w:r>
      <w:r w:rsidR="008865BD" w:rsidRPr="0057718E">
        <w:rPr>
          <w:webHidden/>
          <w:rPrChange w:id="6681" w:author="Microsoft Office User" w:date="2025-01-28T16:29:00Z">
            <w:rPr>
              <w:noProof/>
              <w:webHidden/>
            </w:rPr>
          </w:rPrChange>
        </w:rPr>
        <w:fldChar w:fldCharType="begin"/>
      </w:r>
      <w:r w:rsidR="008865BD" w:rsidRPr="0057718E">
        <w:rPr>
          <w:webHidden/>
          <w:rPrChange w:id="6682" w:author="Microsoft Office User" w:date="2025-01-28T16:29:00Z">
            <w:rPr>
              <w:noProof/>
              <w:webHidden/>
            </w:rPr>
          </w:rPrChange>
        </w:rPr>
        <w:instrText xml:space="preserve"> PAGEREF _Toc188723898 \h </w:instrText>
      </w:r>
      <w:r w:rsidR="008865BD" w:rsidRPr="0057718E">
        <w:rPr>
          <w:webHidden/>
          <w:rPrChange w:id="6683" w:author="Microsoft Office User" w:date="2025-01-28T16:29:00Z">
            <w:rPr>
              <w:noProof/>
              <w:webHidden/>
            </w:rPr>
          </w:rPrChange>
        </w:rPr>
      </w:r>
      <w:r w:rsidR="008865BD" w:rsidRPr="0057718E">
        <w:rPr>
          <w:webHidden/>
          <w:rPrChange w:id="6684" w:author="Microsoft Office User" w:date="2025-01-28T16:29:00Z">
            <w:rPr>
              <w:noProof/>
              <w:webHidden/>
            </w:rPr>
          </w:rPrChange>
        </w:rPr>
        <w:fldChar w:fldCharType="separate"/>
      </w:r>
      <w:r w:rsidR="008865BD" w:rsidRPr="0057718E">
        <w:rPr>
          <w:webHidden/>
          <w:rPrChange w:id="6685" w:author="Microsoft Office User" w:date="2025-01-28T16:29:00Z">
            <w:rPr>
              <w:noProof/>
              <w:webHidden/>
            </w:rPr>
          </w:rPrChange>
        </w:rPr>
        <w:t>V</w:t>
      </w:r>
      <w:r w:rsidR="008865BD" w:rsidRPr="0057718E">
        <w:rPr>
          <w:webHidden/>
          <w:rPrChange w:id="6686" w:author="Microsoft Office User" w:date="2025-01-28T16:29:00Z">
            <w:rPr>
              <w:noProof/>
              <w:webHidden/>
            </w:rPr>
          </w:rPrChange>
        </w:rPr>
        <w:fldChar w:fldCharType="end"/>
      </w:r>
      <w:r w:rsidRPr="0057718E">
        <w:rPr>
          <w:rPrChange w:id="6687" w:author="Microsoft Office User" w:date="2025-01-28T16:29:00Z">
            <w:rPr>
              <w:noProof/>
            </w:rPr>
          </w:rPrChange>
        </w:rPr>
        <w:fldChar w:fldCharType="end"/>
      </w:r>
    </w:p>
    <w:p w14:paraId="47C1288F" w14:textId="2DB56C5F" w:rsidR="008865BD" w:rsidRPr="0057718E" w:rsidRDefault="00000000">
      <w:pPr>
        <w:pStyle w:val="TM1"/>
        <w:tabs>
          <w:tab w:val="right" w:leader="dot" w:pos="9350"/>
        </w:tabs>
        <w:rPr>
          <w:rFonts w:asciiTheme="minorHAnsi" w:eastAsiaTheme="minorEastAsia" w:hAnsiTheme="minorHAnsi" w:cstheme="minorBidi"/>
          <w:sz w:val="22"/>
          <w:szCs w:val="22"/>
          <w:rPrChange w:id="668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"_Toc188723899"</w:instrText>
      </w:r>
      <w:r w:rsidRPr="0057718E">
        <w:fldChar w:fldCharType="separate"/>
      </w:r>
      <w:r w:rsidR="008865BD" w:rsidRPr="0057718E">
        <w:rPr>
          <w:rStyle w:val="Lienhypertexte"/>
          <w:rPrChange w:id="6689" w:author="Microsoft Office User" w:date="2025-01-28T16:29:00Z">
            <w:rPr>
              <w:rStyle w:val="Lienhypertexte"/>
              <w:noProof/>
              <w:lang w:val="fr-SN"/>
            </w:rPr>
          </w:rPrChange>
        </w:rPr>
        <w:t>Liste des sigles et des acronymes</w:t>
      </w:r>
      <w:r w:rsidR="008865BD" w:rsidRPr="0057718E">
        <w:rPr>
          <w:webHidden/>
          <w:rPrChange w:id="6690" w:author="Microsoft Office User" w:date="2025-01-28T16:29:00Z">
            <w:rPr>
              <w:noProof/>
              <w:webHidden/>
            </w:rPr>
          </w:rPrChange>
        </w:rPr>
        <w:tab/>
      </w:r>
      <w:r w:rsidR="008865BD" w:rsidRPr="0057718E">
        <w:rPr>
          <w:webHidden/>
          <w:rPrChange w:id="6691" w:author="Microsoft Office User" w:date="2025-01-28T16:29:00Z">
            <w:rPr>
              <w:noProof/>
              <w:webHidden/>
            </w:rPr>
          </w:rPrChange>
        </w:rPr>
        <w:fldChar w:fldCharType="begin"/>
      </w:r>
      <w:r w:rsidR="008865BD" w:rsidRPr="0057718E">
        <w:rPr>
          <w:webHidden/>
          <w:rPrChange w:id="6692" w:author="Microsoft Office User" w:date="2025-01-28T16:29:00Z">
            <w:rPr>
              <w:noProof/>
              <w:webHidden/>
            </w:rPr>
          </w:rPrChange>
        </w:rPr>
        <w:instrText xml:space="preserve"> PAGEREF _Toc188723899 \h </w:instrText>
      </w:r>
      <w:r w:rsidR="008865BD" w:rsidRPr="0057718E">
        <w:rPr>
          <w:webHidden/>
          <w:rPrChange w:id="6693" w:author="Microsoft Office User" w:date="2025-01-28T16:29:00Z">
            <w:rPr>
              <w:noProof/>
              <w:webHidden/>
            </w:rPr>
          </w:rPrChange>
        </w:rPr>
      </w:r>
      <w:r w:rsidR="008865BD" w:rsidRPr="0057718E">
        <w:rPr>
          <w:webHidden/>
          <w:rPrChange w:id="6694" w:author="Microsoft Office User" w:date="2025-01-28T16:29:00Z">
            <w:rPr>
              <w:noProof/>
              <w:webHidden/>
            </w:rPr>
          </w:rPrChange>
        </w:rPr>
        <w:fldChar w:fldCharType="separate"/>
      </w:r>
      <w:r w:rsidR="008865BD" w:rsidRPr="0057718E">
        <w:rPr>
          <w:webHidden/>
          <w:rPrChange w:id="6695" w:author="Microsoft Office User" w:date="2025-01-28T16:29:00Z">
            <w:rPr>
              <w:noProof/>
              <w:webHidden/>
            </w:rPr>
          </w:rPrChange>
        </w:rPr>
        <w:t>VI</w:t>
      </w:r>
      <w:r w:rsidR="008865BD" w:rsidRPr="0057718E">
        <w:rPr>
          <w:webHidden/>
          <w:rPrChange w:id="6696" w:author="Microsoft Office User" w:date="2025-01-28T16:29:00Z">
            <w:rPr>
              <w:noProof/>
              <w:webHidden/>
            </w:rPr>
          </w:rPrChange>
        </w:rPr>
        <w:fldChar w:fldCharType="end"/>
      </w:r>
      <w:r w:rsidRPr="0057718E">
        <w:rPr>
          <w:rPrChange w:id="6697" w:author="Microsoft Office User" w:date="2025-01-28T16:29:00Z">
            <w:rPr>
              <w:noProof/>
            </w:rPr>
          </w:rPrChange>
        </w:rPr>
        <w:fldChar w:fldCharType="end"/>
      </w:r>
    </w:p>
    <w:p w14:paraId="583DBFE7" w14:textId="06C265F3" w:rsidR="008865BD" w:rsidRPr="0057718E" w:rsidRDefault="00000000">
      <w:pPr>
        <w:pStyle w:val="TM1"/>
        <w:tabs>
          <w:tab w:val="right" w:leader="dot" w:pos="9350"/>
        </w:tabs>
        <w:rPr>
          <w:rFonts w:asciiTheme="minorHAnsi" w:eastAsiaTheme="minorEastAsia" w:hAnsiTheme="minorHAnsi" w:cstheme="minorBidi"/>
          <w:sz w:val="22"/>
          <w:szCs w:val="22"/>
          <w:rPrChange w:id="669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"_Toc188723900"</w:instrText>
      </w:r>
      <w:r w:rsidRPr="0057718E">
        <w:fldChar w:fldCharType="separate"/>
      </w:r>
      <w:r w:rsidR="008865BD" w:rsidRPr="0057718E">
        <w:rPr>
          <w:rStyle w:val="Lienhypertexte"/>
          <w:rPrChange w:id="6699" w:author="Microsoft Office User" w:date="2025-01-28T16:29:00Z">
            <w:rPr>
              <w:rStyle w:val="Lienhypertexte"/>
              <w:noProof/>
              <w:lang w:val="fr-SN"/>
            </w:rPr>
          </w:rPrChange>
        </w:rPr>
        <w:t>Introduction générale</w:t>
      </w:r>
      <w:r w:rsidR="008865BD" w:rsidRPr="0057718E">
        <w:rPr>
          <w:webHidden/>
          <w:rPrChange w:id="6700" w:author="Microsoft Office User" w:date="2025-01-28T16:29:00Z">
            <w:rPr>
              <w:noProof/>
              <w:webHidden/>
            </w:rPr>
          </w:rPrChange>
        </w:rPr>
        <w:tab/>
      </w:r>
      <w:r w:rsidR="008865BD" w:rsidRPr="0057718E">
        <w:rPr>
          <w:webHidden/>
          <w:rPrChange w:id="6701" w:author="Microsoft Office User" w:date="2025-01-28T16:29:00Z">
            <w:rPr>
              <w:noProof/>
              <w:webHidden/>
            </w:rPr>
          </w:rPrChange>
        </w:rPr>
        <w:fldChar w:fldCharType="begin"/>
      </w:r>
      <w:r w:rsidR="008865BD" w:rsidRPr="0057718E">
        <w:rPr>
          <w:webHidden/>
          <w:rPrChange w:id="6702" w:author="Microsoft Office User" w:date="2025-01-28T16:29:00Z">
            <w:rPr>
              <w:noProof/>
              <w:webHidden/>
            </w:rPr>
          </w:rPrChange>
        </w:rPr>
        <w:instrText xml:space="preserve"> PAGEREF _Toc188723900 \h </w:instrText>
      </w:r>
      <w:r w:rsidR="008865BD" w:rsidRPr="0057718E">
        <w:rPr>
          <w:webHidden/>
          <w:rPrChange w:id="6703" w:author="Microsoft Office User" w:date="2025-01-28T16:29:00Z">
            <w:rPr>
              <w:noProof/>
              <w:webHidden/>
            </w:rPr>
          </w:rPrChange>
        </w:rPr>
      </w:r>
      <w:r w:rsidR="008865BD" w:rsidRPr="0057718E">
        <w:rPr>
          <w:webHidden/>
          <w:rPrChange w:id="6704" w:author="Microsoft Office User" w:date="2025-01-28T16:29:00Z">
            <w:rPr>
              <w:noProof/>
              <w:webHidden/>
            </w:rPr>
          </w:rPrChange>
        </w:rPr>
        <w:fldChar w:fldCharType="separate"/>
      </w:r>
      <w:r w:rsidR="008865BD" w:rsidRPr="0057718E">
        <w:rPr>
          <w:webHidden/>
          <w:rPrChange w:id="6705" w:author="Microsoft Office User" w:date="2025-01-28T16:29:00Z">
            <w:rPr>
              <w:noProof/>
              <w:webHidden/>
            </w:rPr>
          </w:rPrChange>
        </w:rPr>
        <w:t>1</w:t>
      </w:r>
      <w:r w:rsidR="008865BD" w:rsidRPr="0057718E">
        <w:rPr>
          <w:webHidden/>
          <w:rPrChange w:id="6706" w:author="Microsoft Office User" w:date="2025-01-28T16:29:00Z">
            <w:rPr>
              <w:noProof/>
              <w:webHidden/>
            </w:rPr>
          </w:rPrChange>
        </w:rPr>
        <w:fldChar w:fldCharType="end"/>
      </w:r>
      <w:r w:rsidRPr="0057718E">
        <w:rPr>
          <w:rPrChange w:id="6707" w:author="Microsoft Office User" w:date="2025-01-28T16:29:00Z">
            <w:rPr>
              <w:noProof/>
            </w:rPr>
          </w:rPrChange>
        </w:rPr>
        <w:fldChar w:fldCharType="end"/>
      </w:r>
    </w:p>
    <w:p w14:paraId="53F7E579" w14:textId="142CEF99" w:rsidR="008865BD" w:rsidRPr="0057718E" w:rsidRDefault="00000000">
      <w:pPr>
        <w:pStyle w:val="TM1"/>
        <w:tabs>
          <w:tab w:val="right" w:leader="dot" w:pos="9350"/>
        </w:tabs>
        <w:rPr>
          <w:rFonts w:asciiTheme="minorHAnsi" w:eastAsiaTheme="minorEastAsia" w:hAnsiTheme="minorHAnsi" w:cstheme="minorBidi"/>
          <w:sz w:val="22"/>
          <w:szCs w:val="22"/>
          <w:rPrChange w:id="670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"_Toc188723901"</w:instrText>
      </w:r>
      <w:r w:rsidRPr="0057718E">
        <w:fldChar w:fldCharType="separate"/>
      </w:r>
      <w:r w:rsidR="008865BD" w:rsidRPr="0057718E">
        <w:rPr>
          <w:rStyle w:val="Lienhypertexte"/>
          <w:rPrChange w:id="6709" w:author="Microsoft Office User" w:date="2025-01-28T16:29:00Z">
            <w:rPr>
              <w:rStyle w:val="Lienhypertexte"/>
              <w:noProof/>
              <w:lang w:val="fr-SN"/>
            </w:rPr>
          </w:rPrChange>
        </w:rPr>
        <w:t>Partie 1 : Fondements théoriques de l’intelligence artificielle appliquée à la finance</w:t>
      </w:r>
      <w:r w:rsidR="008865BD" w:rsidRPr="0057718E">
        <w:rPr>
          <w:webHidden/>
          <w:rPrChange w:id="6710" w:author="Microsoft Office User" w:date="2025-01-28T16:29:00Z">
            <w:rPr>
              <w:noProof/>
              <w:webHidden/>
            </w:rPr>
          </w:rPrChange>
        </w:rPr>
        <w:tab/>
      </w:r>
      <w:r w:rsidR="008865BD" w:rsidRPr="0057718E">
        <w:rPr>
          <w:webHidden/>
          <w:rPrChange w:id="6711" w:author="Microsoft Office User" w:date="2025-01-28T16:29:00Z">
            <w:rPr>
              <w:noProof/>
              <w:webHidden/>
            </w:rPr>
          </w:rPrChange>
        </w:rPr>
        <w:fldChar w:fldCharType="begin"/>
      </w:r>
      <w:r w:rsidR="008865BD" w:rsidRPr="0057718E">
        <w:rPr>
          <w:webHidden/>
          <w:rPrChange w:id="6712" w:author="Microsoft Office User" w:date="2025-01-28T16:29:00Z">
            <w:rPr>
              <w:noProof/>
              <w:webHidden/>
            </w:rPr>
          </w:rPrChange>
        </w:rPr>
        <w:instrText xml:space="preserve"> PAGEREF _Toc188723901 \h </w:instrText>
      </w:r>
      <w:r w:rsidR="008865BD" w:rsidRPr="0057718E">
        <w:rPr>
          <w:webHidden/>
          <w:rPrChange w:id="6713" w:author="Microsoft Office User" w:date="2025-01-28T16:29:00Z">
            <w:rPr>
              <w:noProof/>
              <w:webHidden/>
            </w:rPr>
          </w:rPrChange>
        </w:rPr>
      </w:r>
      <w:r w:rsidR="008865BD" w:rsidRPr="0057718E">
        <w:rPr>
          <w:webHidden/>
          <w:rPrChange w:id="6714" w:author="Microsoft Office User" w:date="2025-01-28T16:29:00Z">
            <w:rPr>
              <w:noProof/>
              <w:webHidden/>
            </w:rPr>
          </w:rPrChange>
        </w:rPr>
        <w:fldChar w:fldCharType="separate"/>
      </w:r>
      <w:r w:rsidR="008865BD" w:rsidRPr="0057718E">
        <w:rPr>
          <w:webHidden/>
          <w:rPrChange w:id="6715" w:author="Microsoft Office User" w:date="2025-01-28T16:29:00Z">
            <w:rPr>
              <w:noProof/>
              <w:webHidden/>
            </w:rPr>
          </w:rPrChange>
        </w:rPr>
        <w:t>4</w:t>
      </w:r>
      <w:r w:rsidR="008865BD" w:rsidRPr="0057718E">
        <w:rPr>
          <w:webHidden/>
          <w:rPrChange w:id="6716" w:author="Microsoft Office User" w:date="2025-01-28T16:29:00Z">
            <w:rPr>
              <w:noProof/>
              <w:webHidden/>
            </w:rPr>
          </w:rPrChange>
        </w:rPr>
        <w:fldChar w:fldCharType="end"/>
      </w:r>
      <w:r w:rsidRPr="0057718E">
        <w:rPr>
          <w:rPrChange w:id="6717" w:author="Microsoft Office User" w:date="2025-01-28T16:29:00Z">
            <w:rPr>
              <w:noProof/>
            </w:rPr>
          </w:rPrChange>
        </w:rPr>
        <w:fldChar w:fldCharType="end"/>
      </w:r>
    </w:p>
    <w:p w14:paraId="682B23A7" w14:textId="3B304440" w:rsidR="008865BD" w:rsidRPr="0057718E" w:rsidRDefault="00000000">
      <w:pPr>
        <w:pStyle w:val="TM2"/>
        <w:tabs>
          <w:tab w:val="right" w:leader="dot" w:pos="9350"/>
        </w:tabs>
        <w:rPr>
          <w:rFonts w:asciiTheme="minorHAnsi" w:eastAsiaTheme="minorEastAsia" w:hAnsiTheme="minorHAnsi" w:cstheme="minorBidi"/>
          <w:sz w:val="22"/>
          <w:szCs w:val="22"/>
          <w:rPrChange w:id="671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"_Toc188723902"</w:instrText>
      </w:r>
      <w:r w:rsidRPr="0057718E">
        <w:fldChar w:fldCharType="separate"/>
      </w:r>
      <w:r w:rsidR="008865BD" w:rsidRPr="0057718E">
        <w:rPr>
          <w:rStyle w:val="Lienhypertexte"/>
          <w:rPrChange w:id="6719" w:author="Microsoft Office User" w:date="2025-01-28T16:29:00Z">
            <w:rPr>
              <w:rStyle w:val="Lienhypertexte"/>
              <w:noProof/>
              <w:lang w:val="fr-SN"/>
            </w:rPr>
          </w:rPrChange>
        </w:rPr>
        <w:t>Introduction de partie</w:t>
      </w:r>
      <w:r w:rsidR="008865BD" w:rsidRPr="0057718E">
        <w:rPr>
          <w:webHidden/>
          <w:rPrChange w:id="6720" w:author="Microsoft Office User" w:date="2025-01-28T16:29:00Z">
            <w:rPr>
              <w:noProof/>
              <w:webHidden/>
            </w:rPr>
          </w:rPrChange>
        </w:rPr>
        <w:tab/>
      </w:r>
      <w:r w:rsidR="008865BD" w:rsidRPr="0057718E">
        <w:rPr>
          <w:webHidden/>
          <w:rPrChange w:id="6721" w:author="Microsoft Office User" w:date="2025-01-28T16:29:00Z">
            <w:rPr>
              <w:noProof/>
              <w:webHidden/>
            </w:rPr>
          </w:rPrChange>
        </w:rPr>
        <w:fldChar w:fldCharType="begin"/>
      </w:r>
      <w:r w:rsidR="008865BD" w:rsidRPr="0057718E">
        <w:rPr>
          <w:webHidden/>
          <w:rPrChange w:id="6722" w:author="Microsoft Office User" w:date="2025-01-28T16:29:00Z">
            <w:rPr>
              <w:noProof/>
              <w:webHidden/>
            </w:rPr>
          </w:rPrChange>
        </w:rPr>
        <w:instrText xml:space="preserve"> PAGEREF _Toc188723902 \h </w:instrText>
      </w:r>
      <w:r w:rsidR="008865BD" w:rsidRPr="0057718E">
        <w:rPr>
          <w:webHidden/>
          <w:rPrChange w:id="6723" w:author="Microsoft Office User" w:date="2025-01-28T16:29:00Z">
            <w:rPr>
              <w:noProof/>
              <w:webHidden/>
            </w:rPr>
          </w:rPrChange>
        </w:rPr>
      </w:r>
      <w:r w:rsidR="008865BD" w:rsidRPr="0057718E">
        <w:rPr>
          <w:webHidden/>
          <w:rPrChange w:id="6724" w:author="Microsoft Office User" w:date="2025-01-28T16:29:00Z">
            <w:rPr>
              <w:noProof/>
              <w:webHidden/>
            </w:rPr>
          </w:rPrChange>
        </w:rPr>
        <w:fldChar w:fldCharType="separate"/>
      </w:r>
      <w:r w:rsidR="008865BD" w:rsidRPr="0057718E">
        <w:rPr>
          <w:webHidden/>
          <w:rPrChange w:id="6725" w:author="Microsoft Office User" w:date="2025-01-28T16:29:00Z">
            <w:rPr>
              <w:noProof/>
              <w:webHidden/>
            </w:rPr>
          </w:rPrChange>
        </w:rPr>
        <w:t>4</w:t>
      </w:r>
      <w:r w:rsidR="008865BD" w:rsidRPr="0057718E">
        <w:rPr>
          <w:webHidden/>
          <w:rPrChange w:id="6726" w:author="Microsoft Office User" w:date="2025-01-28T16:29:00Z">
            <w:rPr>
              <w:noProof/>
              <w:webHidden/>
            </w:rPr>
          </w:rPrChange>
        </w:rPr>
        <w:fldChar w:fldCharType="end"/>
      </w:r>
      <w:r w:rsidRPr="0057718E">
        <w:rPr>
          <w:rPrChange w:id="6727" w:author="Microsoft Office User" w:date="2025-01-28T16:29:00Z">
            <w:rPr>
              <w:noProof/>
            </w:rPr>
          </w:rPrChange>
        </w:rPr>
        <w:fldChar w:fldCharType="end"/>
      </w:r>
    </w:p>
    <w:p w14:paraId="5A03AF8F" w14:textId="24464276" w:rsidR="008865BD" w:rsidRPr="0057718E" w:rsidRDefault="00000000">
      <w:pPr>
        <w:pStyle w:val="TM2"/>
        <w:tabs>
          <w:tab w:val="right" w:leader="dot" w:pos="9350"/>
        </w:tabs>
        <w:rPr>
          <w:rFonts w:asciiTheme="minorHAnsi" w:eastAsiaTheme="minorEastAsia" w:hAnsiTheme="minorHAnsi" w:cstheme="minorBidi"/>
          <w:sz w:val="22"/>
          <w:szCs w:val="22"/>
          <w:rPrChange w:id="672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"_Toc188723903"</w:instrText>
      </w:r>
      <w:r w:rsidRPr="0057718E">
        <w:fldChar w:fldCharType="separate"/>
      </w:r>
      <w:r w:rsidR="008865BD" w:rsidRPr="0057718E">
        <w:rPr>
          <w:rStyle w:val="Lienhypertexte"/>
          <w:rPrChange w:id="6729" w:author="Microsoft Office User" w:date="2025-01-28T16:29:00Z">
            <w:rPr>
              <w:rStyle w:val="Lienhypertexte"/>
              <w:noProof/>
              <w:lang w:val="fr-SN"/>
            </w:rPr>
          </w:rPrChange>
        </w:rPr>
        <w:t>Chapitre 1 : Généralités et théories de l’intelligence artificielle</w:t>
      </w:r>
      <w:r w:rsidR="008865BD" w:rsidRPr="0057718E">
        <w:rPr>
          <w:webHidden/>
          <w:rPrChange w:id="6730" w:author="Microsoft Office User" w:date="2025-01-28T16:29:00Z">
            <w:rPr>
              <w:noProof/>
              <w:webHidden/>
            </w:rPr>
          </w:rPrChange>
        </w:rPr>
        <w:tab/>
      </w:r>
      <w:r w:rsidR="008865BD" w:rsidRPr="0057718E">
        <w:rPr>
          <w:webHidden/>
          <w:rPrChange w:id="6731" w:author="Microsoft Office User" w:date="2025-01-28T16:29:00Z">
            <w:rPr>
              <w:noProof/>
              <w:webHidden/>
            </w:rPr>
          </w:rPrChange>
        </w:rPr>
        <w:fldChar w:fldCharType="begin"/>
      </w:r>
      <w:r w:rsidR="008865BD" w:rsidRPr="0057718E">
        <w:rPr>
          <w:webHidden/>
          <w:rPrChange w:id="6732" w:author="Microsoft Office User" w:date="2025-01-28T16:29:00Z">
            <w:rPr>
              <w:noProof/>
              <w:webHidden/>
            </w:rPr>
          </w:rPrChange>
        </w:rPr>
        <w:instrText xml:space="preserve"> PAGEREF _Toc188723903 \h </w:instrText>
      </w:r>
      <w:r w:rsidR="008865BD" w:rsidRPr="0057718E">
        <w:rPr>
          <w:webHidden/>
          <w:rPrChange w:id="6733" w:author="Microsoft Office User" w:date="2025-01-28T16:29:00Z">
            <w:rPr>
              <w:noProof/>
              <w:webHidden/>
            </w:rPr>
          </w:rPrChange>
        </w:rPr>
      </w:r>
      <w:r w:rsidR="008865BD" w:rsidRPr="0057718E">
        <w:rPr>
          <w:webHidden/>
          <w:rPrChange w:id="6734" w:author="Microsoft Office User" w:date="2025-01-28T16:29:00Z">
            <w:rPr>
              <w:noProof/>
              <w:webHidden/>
            </w:rPr>
          </w:rPrChange>
        </w:rPr>
        <w:fldChar w:fldCharType="separate"/>
      </w:r>
      <w:r w:rsidR="008865BD" w:rsidRPr="0057718E">
        <w:rPr>
          <w:webHidden/>
          <w:rPrChange w:id="6735" w:author="Microsoft Office User" w:date="2025-01-28T16:29:00Z">
            <w:rPr>
              <w:noProof/>
              <w:webHidden/>
            </w:rPr>
          </w:rPrChange>
        </w:rPr>
        <w:t>5</w:t>
      </w:r>
      <w:r w:rsidR="008865BD" w:rsidRPr="0057718E">
        <w:rPr>
          <w:webHidden/>
          <w:rPrChange w:id="6736" w:author="Microsoft Office User" w:date="2025-01-28T16:29:00Z">
            <w:rPr>
              <w:noProof/>
              <w:webHidden/>
            </w:rPr>
          </w:rPrChange>
        </w:rPr>
        <w:fldChar w:fldCharType="end"/>
      </w:r>
      <w:r w:rsidRPr="0057718E">
        <w:rPr>
          <w:rPrChange w:id="6737" w:author="Microsoft Office User" w:date="2025-01-28T16:29:00Z">
            <w:rPr>
              <w:noProof/>
            </w:rPr>
          </w:rPrChange>
        </w:rPr>
        <w:fldChar w:fldCharType="end"/>
      </w:r>
    </w:p>
    <w:p w14:paraId="5A72DE62" w14:textId="79DEACDC" w:rsidR="008865BD" w:rsidRPr="0057718E" w:rsidRDefault="00000000">
      <w:pPr>
        <w:pStyle w:val="TM3"/>
        <w:tabs>
          <w:tab w:val="right" w:leader="dot" w:pos="9350"/>
        </w:tabs>
        <w:rPr>
          <w:rFonts w:asciiTheme="minorHAnsi" w:eastAsiaTheme="minorEastAsia" w:hAnsiTheme="minorHAnsi" w:cstheme="minorBidi"/>
          <w:sz w:val="22"/>
          <w:szCs w:val="22"/>
          <w:rPrChange w:id="673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"_Toc188723904"</w:instrText>
      </w:r>
      <w:r w:rsidRPr="0057718E">
        <w:fldChar w:fldCharType="separate"/>
      </w:r>
      <w:r w:rsidR="008865BD" w:rsidRPr="0057718E">
        <w:rPr>
          <w:rStyle w:val="Lienhypertexte"/>
          <w:rPrChange w:id="6739" w:author="Microsoft Office User" w:date="2025-01-28T16:29:00Z">
            <w:rPr>
              <w:rStyle w:val="Lienhypertexte"/>
              <w:noProof/>
              <w:lang w:val="fr-SN"/>
            </w:rPr>
          </w:rPrChange>
        </w:rPr>
        <w:t>Section 1 : L'intelligence artificielle : Définitions, origines et évolutions</w:t>
      </w:r>
      <w:r w:rsidR="008865BD" w:rsidRPr="0057718E">
        <w:rPr>
          <w:webHidden/>
          <w:rPrChange w:id="6740" w:author="Microsoft Office User" w:date="2025-01-28T16:29:00Z">
            <w:rPr>
              <w:noProof/>
              <w:webHidden/>
            </w:rPr>
          </w:rPrChange>
        </w:rPr>
        <w:tab/>
      </w:r>
      <w:r w:rsidR="008865BD" w:rsidRPr="0057718E">
        <w:rPr>
          <w:webHidden/>
          <w:rPrChange w:id="6741" w:author="Microsoft Office User" w:date="2025-01-28T16:29:00Z">
            <w:rPr>
              <w:noProof/>
              <w:webHidden/>
            </w:rPr>
          </w:rPrChange>
        </w:rPr>
        <w:fldChar w:fldCharType="begin"/>
      </w:r>
      <w:r w:rsidR="008865BD" w:rsidRPr="0057718E">
        <w:rPr>
          <w:webHidden/>
          <w:rPrChange w:id="6742" w:author="Microsoft Office User" w:date="2025-01-28T16:29:00Z">
            <w:rPr>
              <w:noProof/>
              <w:webHidden/>
            </w:rPr>
          </w:rPrChange>
        </w:rPr>
        <w:instrText xml:space="preserve"> PAGEREF _Toc188723904 \h </w:instrText>
      </w:r>
      <w:r w:rsidR="008865BD" w:rsidRPr="0057718E">
        <w:rPr>
          <w:webHidden/>
          <w:rPrChange w:id="6743" w:author="Microsoft Office User" w:date="2025-01-28T16:29:00Z">
            <w:rPr>
              <w:noProof/>
              <w:webHidden/>
            </w:rPr>
          </w:rPrChange>
        </w:rPr>
      </w:r>
      <w:r w:rsidR="008865BD" w:rsidRPr="0057718E">
        <w:rPr>
          <w:webHidden/>
          <w:rPrChange w:id="6744" w:author="Microsoft Office User" w:date="2025-01-28T16:29:00Z">
            <w:rPr>
              <w:noProof/>
              <w:webHidden/>
            </w:rPr>
          </w:rPrChange>
        </w:rPr>
        <w:fldChar w:fldCharType="separate"/>
      </w:r>
      <w:r w:rsidR="008865BD" w:rsidRPr="0057718E">
        <w:rPr>
          <w:webHidden/>
          <w:rPrChange w:id="6745" w:author="Microsoft Office User" w:date="2025-01-28T16:29:00Z">
            <w:rPr>
              <w:noProof/>
              <w:webHidden/>
            </w:rPr>
          </w:rPrChange>
        </w:rPr>
        <w:t>5</w:t>
      </w:r>
      <w:r w:rsidR="008865BD" w:rsidRPr="0057718E">
        <w:rPr>
          <w:webHidden/>
          <w:rPrChange w:id="6746" w:author="Microsoft Office User" w:date="2025-01-28T16:29:00Z">
            <w:rPr>
              <w:noProof/>
              <w:webHidden/>
            </w:rPr>
          </w:rPrChange>
        </w:rPr>
        <w:fldChar w:fldCharType="end"/>
      </w:r>
      <w:r w:rsidRPr="0057718E">
        <w:rPr>
          <w:rPrChange w:id="6747" w:author="Microsoft Office User" w:date="2025-01-28T16:29:00Z">
            <w:rPr>
              <w:noProof/>
            </w:rPr>
          </w:rPrChange>
        </w:rPr>
        <w:fldChar w:fldCharType="end"/>
      </w:r>
    </w:p>
    <w:p w14:paraId="03CA42DA" w14:textId="7FE49603"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674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"_Toc188723905"</w:instrText>
      </w:r>
      <w:r w:rsidRPr="0057718E">
        <w:fldChar w:fldCharType="separate"/>
      </w:r>
      <w:r w:rsidR="008865BD" w:rsidRPr="0057718E">
        <w:rPr>
          <w:rStyle w:val="Lienhypertexte"/>
          <w:rPrChange w:id="6749" w:author="Microsoft Office User" w:date="2025-01-28T16:29:00Z">
            <w:rPr>
              <w:rStyle w:val="Lienhypertexte"/>
              <w:noProof/>
              <w:lang w:val="fr-SN"/>
            </w:rPr>
          </w:rPrChange>
        </w:rPr>
        <w:t>1.</w:t>
      </w:r>
      <w:r w:rsidR="008865BD" w:rsidRPr="0057718E">
        <w:rPr>
          <w:rFonts w:asciiTheme="minorHAnsi" w:eastAsiaTheme="minorEastAsia" w:hAnsiTheme="minorHAnsi" w:cstheme="minorBidi"/>
          <w:sz w:val="22"/>
          <w:szCs w:val="22"/>
          <w:rPrChange w:id="6750"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6751" w:author="Microsoft Office User" w:date="2025-01-28T16:29:00Z">
            <w:rPr>
              <w:rStyle w:val="Lienhypertexte"/>
              <w:noProof/>
              <w:lang w:val="fr-SN"/>
            </w:rPr>
          </w:rPrChange>
        </w:rPr>
        <w:t>Définitions de l’intelligence artificielle</w:t>
      </w:r>
      <w:r w:rsidR="008865BD" w:rsidRPr="0057718E">
        <w:rPr>
          <w:webHidden/>
          <w:rPrChange w:id="6752" w:author="Microsoft Office User" w:date="2025-01-28T16:29:00Z">
            <w:rPr>
              <w:noProof/>
              <w:webHidden/>
            </w:rPr>
          </w:rPrChange>
        </w:rPr>
        <w:tab/>
      </w:r>
      <w:r w:rsidR="008865BD" w:rsidRPr="0057718E">
        <w:rPr>
          <w:webHidden/>
          <w:rPrChange w:id="6753" w:author="Microsoft Office User" w:date="2025-01-28T16:29:00Z">
            <w:rPr>
              <w:noProof/>
              <w:webHidden/>
            </w:rPr>
          </w:rPrChange>
        </w:rPr>
        <w:fldChar w:fldCharType="begin"/>
      </w:r>
      <w:r w:rsidR="008865BD" w:rsidRPr="0057718E">
        <w:rPr>
          <w:webHidden/>
          <w:rPrChange w:id="6754" w:author="Microsoft Office User" w:date="2025-01-28T16:29:00Z">
            <w:rPr>
              <w:noProof/>
              <w:webHidden/>
            </w:rPr>
          </w:rPrChange>
        </w:rPr>
        <w:instrText xml:space="preserve"> PAGEREF _Toc188723905 \h </w:instrText>
      </w:r>
      <w:r w:rsidR="008865BD" w:rsidRPr="0057718E">
        <w:rPr>
          <w:webHidden/>
          <w:rPrChange w:id="6755" w:author="Microsoft Office User" w:date="2025-01-28T16:29:00Z">
            <w:rPr>
              <w:noProof/>
              <w:webHidden/>
            </w:rPr>
          </w:rPrChange>
        </w:rPr>
      </w:r>
      <w:r w:rsidR="008865BD" w:rsidRPr="0057718E">
        <w:rPr>
          <w:webHidden/>
          <w:rPrChange w:id="6756" w:author="Microsoft Office User" w:date="2025-01-28T16:29:00Z">
            <w:rPr>
              <w:noProof/>
              <w:webHidden/>
            </w:rPr>
          </w:rPrChange>
        </w:rPr>
        <w:fldChar w:fldCharType="separate"/>
      </w:r>
      <w:r w:rsidR="008865BD" w:rsidRPr="0057718E">
        <w:rPr>
          <w:webHidden/>
          <w:rPrChange w:id="6757" w:author="Microsoft Office User" w:date="2025-01-28T16:29:00Z">
            <w:rPr>
              <w:noProof/>
              <w:webHidden/>
            </w:rPr>
          </w:rPrChange>
        </w:rPr>
        <w:t>5</w:t>
      </w:r>
      <w:r w:rsidR="008865BD" w:rsidRPr="0057718E">
        <w:rPr>
          <w:webHidden/>
          <w:rPrChange w:id="6758" w:author="Microsoft Office User" w:date="2025-01-28T16:29:00Z">
            <w:rPr>
              <w:noProof/>
              <w:webHidden/>
            </w:rPr>
          </w:rPrChange>
        </w:rPr>
        <w:fldChar w:fldCharType="end"/>
      </w:r>
      <w:r w:rsidRPr="0057718E">
        <w:rPr>
          <w:rPrChange w:id="6759" w:author="Microsoft Office User" w:date="2025-01-28T16:29:00Z">
            <w:rPr>
              <w:noProof/>
            </w:rPr>
          </w:rPrChange>
        </w:rPr>
        <w:fldChar w:fldCharType="end"/>
      </w:r>
    </w:p>
    <w:p w14:paraId="0173523B" w14:textId="69B3255E"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676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"_Toc188723906"</w:instrText>
      </w:r>
      <w:r w:rsidRPr="0057718E">
        <w:fldChar w:fldCharType="separate"/>
      </w:r>
      <w:r w:rsidR="008865BD" w:rsidRPr="0057718E">
        <w:rPr>
          <w:rStyle w:val="Lienhypertexte"/>
          <w:rPrChange w:id="6761" w:author="Microsoft Office User" w:date="2025-01-28T16:29:00Z">
            <w:rPr>
              <w:rStyle w:val="Lienhypertexte"/>
              <w:noProof/>
              <w:lang w:val="fr-SN"/>
            </w:rPr>
          </w:rPrChange>
        </w:rPr>
        <w:t>2.</w:t>
      </w:r>
      <w:r w:rsidR="008865BD" w:rsidRPr="0057718E">
        <w:rPr>
          <w:rFonts w:asciiTheme="minorHAnsi" w:eastAsiaTheme="minorEastAsia" w:hAnsiTheme="minorHAnsi" w:cstheme="minorBidi"/>
          <w:sz w:val="22"/>
          <w:szCs w:val="22"/>
          <w:rPrChange w:id="6762"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6763" w:author="Microsoft Office User" w:date="2025-01-28T16:29:00Z">
            <w:rPr>
              <w:rStyle w:val="Lienhypertexte"/>
              <w:noProof/>
              <w:lang w:val="fr-SN"/>
            </w:rPr>
          </w:rPrChange>
        </w:rPr>
        <w:t>Historique de l’intelligence artificielle</w:t>
      </w:r>
      <w:r w:rsidR="008865BD" w:rsidRPr="0057718E">
        <w:rPr>
          <w:webHidden/>
          <w:rPrChange w:id="6764" w:author="Microsoft Office User" w:date="2025-01-28T16:29:00Z">
            <w:rPr>
              <w:noProof/>
              <w:webHidden/>
            </w:rPr>
          </w:rPrChange>
        </w:rPr>
        <w:tab/>
      </w:r>
      <w:r w:rsidR="008865BD" w:rsidRPr="0057718E">
        <w:rPr>
          <w:webHidden/>
          <w:rPrChange w:id="6765" w:author="Microsoft Office User" w:date="2025-01-28T16:29:00Z">
            <w:rPr>
              <w:noProof/>
              <w:webHidden/>
            </w:rPr>
          </w:rPrChange>
        </w:rPr>
        <w:fldChar w:fldCharType="begin"/>
      </w:r>
      <w:r w:rsidR="008865BD" w:rsidRPr="0057718E">
        <w:rPr>
          <w:webHidden/>
          <w:rPrChange w:id="6766" w:author="Microsoft Office User" w:date="2025-01-28T16:29:00Z">
            <w:rPr>
              <w:noProof/>
              <w:webHidden/>
            </w:rPr>
          </w:rPrChange>
        </w:rPr>
        <w:instrText xml:space="preserve"> PAGEREF _Toc188723906 \h </w:instrText>
      </w:r>
      <w:r w:rsidR="008865BD" w:rsidRPr="0057718E">
        <w:rPr>
          <w:webHidden/>
          <w:rPrChange w:id="6767" w:author="Microsoft Office User" w:date="2025-01-28T16:29:00Z">
            <w:rPr>
              <w:noProof/>
              <w:webHidden/>
            </w:rPr>
          </w:rPrChange>
        </w:rPr>
      </w:r>
      <w:r w:rsidR="008865BD" w:rsidRPr="0057718E">
        <w:rPr>
          <w:webHidden/>
          <w:rPrChange w:id="6768" w:author="Microsoft Office User" w:date="2025-01-28T16:29:00Z">
            <w:rPr>
              <w:noProof/>
              <w:webHidden/>
            </w:rPr>
          </w:rPrChange>
        </w:rPr>
        <w:fldChar w:fldCharType="separate"/>
      </w:r>
      <w:r w:rsidR="008865BD" w:rsidRPr="0057718E">
        <w:rPr>
          <w:webHidden/>
          <w:rPrChange w:id="6769" w:author="Microsoft Office User" w:date="2025-01-28T16:29:00Z">
            <w:rPr>
              <w:noProof/>
              <w:webHidden/>
            </w:rPr>
          </w:rPrChange>
        </w:rPr>
        <w:t>7</w:t>
      </w:r>
      <w:r w:rsidR="008865BD" w:rsidRPr="0057718E">
        <w:rPr>
          <w:webHidden/>
          <w:rPrChange w:id="6770" w:author="Microsoft Office User" w:date="2025-01-28T16:29:00Z">
            <w:rPr>
              <w:noProof/>
              <w:webHidden/>
            </w:rPr>
          </w:rPrChange>
        </w:rPr>
        <w:fldChar w:fldCharType="end"/>
      </w:r>
      <w:r w:rsidRPr="0057718E">
        <w:rPr>
          <w:rPrChange w:id="6771" w:author="Microsoft Office User" w:date="2025-01-28T16:29:00Z">
            <w:rPr>
              <w:noProof/>
            </w:rPr>
          </w:rPrChange>
        </w:rPr>
        <w:fldChar w:fldCharType="end"/>
      </w:r>
    </w:p>
    <w:p w14:paraId="40265B47" w14:textId="7A70C859" w:rsidR="008865BD" w:rsidRPr="0057718E" w:rsidRDefault="00000000">
      <w:pPr>
        <w:pStyle w:val="TM5"/>
        <w:tabs>
          <w:tab w:val="left" w:pos="1760"/>
          <w:tab w:val="right" w:leader="dot" w:pos="9350"/>
        </w:tabs>
        <w:rPr>
          <w:rFonts w:asciiTheme="minorHAnsi" w:eastAsiaTheme="minorEastAsia" w:hAnsiTheme="minorHAnsi" w:cstheme="minorBidi"/>
          <w:sz w:val="22"/>
          <w:szCs w:val="22"/>
          <w:rPrChange w:id="6772"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"_Toc188723907"</w:instrText>
      </w:r>
      <w:r w:rsidRPr="0057718E">
        <w:fldChar w:fldCharType="separate"/>
      </w:r>
      <w:r w:rsidR="008865BD" w:rsidRPr="0057718E">
        <w:rPr>
          <w:rStyle w:val="Lienhypertexte"/>
          <w:rPrChange w:id="6773" w:author="Microsoft Office User" w:date="2025-01-28T16:29:00Z">
            <w:rPr>
              <w:rStyle w:val="Lienhypertexte"/>
              <w:noProof/>
              <w:lang w:val="fr-SN"/>
            </w:rPr>
          </w:rPrChange>
        </w:rPr>
        <w:t>2.1.</w:t>
      </w:r>
      <w:r w:rsidR="008865BD" w:rsidRPr="0057718E">
        <w:rPr>
          <w:rFonts w:asciiTheme="minorHAnsi" w:eastAsiaTheme="minorEastAsia" w:hAnsiTheme="minorHAnsi" w:cstheme="minorBidi"/>
          <w:sz w:val="22"/>
          <w:szCs w:val="22"/>
          <w:rPrChange w:id="6774"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6775" w:author="Microsoft Office User" w:date="2025-01-28T16:29:00Z">
            <w:rPr>
              <w:rStyle w:val="Lienhypertexte"/>
              <w:noProof/>
              <w:lang w:val="fr-SN"/>
            </w:rPr>
          </w:rPrChange>
        </w:rPr>
        <w:t>Genèse de l’IA : le premier neurone artificiel</w:t>
      </w:r>
      <w:r w:rsidR="008865BD" w:rsidRPr="0057718E">
        <w:rPr>
          <w:webHidden/>
          <w:rPrChange w:id="6776" w:author="Microsoft Office User" w:date="2025-01-28T16:29:00Z">
            <w:rPr>
              <w:noProof/>
              <w:webHidden/>
            </w:rPr>
          </w:rPrChange>
        </w:rPr>
        <w:tab/>
      </w:r>
      <w:r w:rsidR="008865BD" w:rsidRPr="0057718E">
        <w:rPr>
          <w:webHidden/>
          <w:rPrChange w:id="6777" w:author="Microsoft Office User" w:date="2025-01-28T16:29:00Z">
            <w:rPr>
              <w:noProof/>
              <w:webHidden/>
            </w:rPr>
          </w:rPrChange>
        </w:rPr>
        <w:fldChar w:fldCharType="begin"/>
      </w:r>
      <w:r w:rsidR="008865BD" w:rsidRPr="0057718E">
        <w:rPr>
          <w:webHidden/>
          <w:rPrChange w:id="6778" w:author="Microsoft Office User" w:date="2025-01-28T16:29:00Z">
            <w:rPr>
              <w:noProof/>
              <w:webHidden/>
            </w:rPr>
          </w:rPrChange>
        </w:rPr>
        <w:instrText xml:space="preserve"> PAGEREF _Toc188723907 \h </w:instrText>
      </w:r>
      <w:r w:rsidR="008865BD" w:rsidRPr="0057718E">
        <w:rPr>
          <w:webHidden/>
          <w:rPrChange w:id="6779" w:author="Microsoft Office User" w:date="2025-01-28T16:29:00Z">
            <w:rPr>
              <w:noProof/>
              <w:webHidden/>
            </w:rPr>
          </w:rPrChange>
        </w:rPr>
      </w:r>
      <w:r w:rsidR="008865BD" w:rsidRPr="0057718E">
        <w:rPr>
          <w:webHidden/>
          <w:rPrChange w:id="6780" w:author="Microsoft Office User" w:date="2025-01-28T16:29:00Z">
            <w:rPr>
              <w:noProof/>
              <w:webHidden/>
            </w:rPr>
          </w:rPrChange>
        </w:rPr>
        <w:fldChar w:fldCharType="separate"/>
      </w:r>
      <w:r w:rsidR="008865BD" w:rsidRPr="0057718E">
        <w:rPr>
          <w:webHidden/>
          <w:rPrChange w:id="6781" w:author="Microsoft Office User" w:date="2025-01-28T16:29:00Z">
            <w:rPr>
              <w:noProof/>
              <w:webHidden/>
            </w:rPr>
          </w:rPrChange>
        </w:rPr>
        <w:t>7</w:t>
      </w:r>
      <w:r w:rsidR="008865BD" w:rsidRPr="0057718E">
        <w:rPr>
          <w:webHidden/>
          <w:rPrChange w:id="6782" w:author="Microsoft Office User" w:date="2025-01-28T16:29:00Z">
            <w:rPr>
              <w:noProof/>
              <w:webHidden/>
            </w:rPr>
          </w:rPrChange>
        </w:rPr>
        <w:fldChar w:fldCharType="end"/>
      </w:r>
      <w:r w:rsidRPr="0057718E">
        <w:rPr>
          <w:rPrChange w:id="6783" w:author="Microsoft Office User" w:date="2025-01-28T16:29:00Z">
            <w:rPr>
              <w:noProof/>
            </w:rPr>
          </w:rPrChange>
        </w:rPr>
        <w:fldChar w:fldCharType="end"/>
      </w:r>
    </w:p>
    <w:p w14:paraId="1A889554" w14:textId="443C4741" w:rsidR="008865BD" w:rsidRPr="0057718E" w:rsidRDefault="00000000">
      <w:pPr>
        <w:pStyle w:val="TM5"/>
        <w:tabs>
          <w:tab w:val="left" w:pos="1760"/>
          <w:tab w:val="right" w:leader="dot" w:pos="9350"/>
        </w:tabs>
        <w:rPr>
          <w:rFonts w:asciiTheme="minorHAnsi" w:eastAsiaTheme="minorEastAsia" w:hAnsiTheme="minorHAnsi" w:cstheme="minorBidi"/>
          <w:sz w:val="22"/>
          <w:szCs w:val="22"/>
          <w:rPrChange w:id="6784"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"_Toc188723908"</w:instrText>
      </w:r>
      <w:r w:rsidRPr="0057718E">
        <w:fldChar w:fldCharType="separate"/>
      </w:r>
      <w:r w:rsidR="008865BD" w:rsidRPr="0057718E">
        <w:rPr>
          <w:rStyle w:val="Lienhypertexte"/>
          <w:rPrChange w:id="6785" w:author="Microsoft Office User" w:date="2025-01-28T16:29:00Z">
            <w:rPr>
              <w:rStyle w:val="Lienhypertexte"/>
              <w:noProof/>
              <w:lang w:val="fr-SN"/>
            </w:rPr>
          </w:rPrChange>
        </w:rPr>
        <w:t>2.2.</w:t>
      </w:r>
      <w:r w:rsidR="008865BD" w:rsidRPr="0057718E">
        <w:rPr>
          <w:rFonts w:asciiTheme="minorHAnsi" w:eastAsiaTheme="minorEastAsia" w:hAnsiTheme="minorHAnsi" w:cstheme="minorBidi"/>
          <w:sz w:val="22"/>
          <w:szCs w:val="22"/>
          <w:rPrChange w:id="6786"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6787" w:author="Microsoft Office User" w:date="2025-01-28T16:29:00Z">
            <w:rPr>
              <w:rStyle w:val="Lienhypertexte"/>
              <w:noProof/>
              <w:lang w:val="fr-SN"/>
            </w:rPr>
          </w:rPrChange>
        </w:rPr>
        <w:t>Evolution</w:t>
      </w:r>
      <w:r w:rsidR="008865BD" w:rsidRPr="0057718E">
        <w:rPr>
          <w:webHidden/>
          <w:rPrChange w:id="6788" w:author="Microsoft Office User" w:date="2025-01-28T16:29:00Z">
            <w:rPr>
              <w:noProof/>
              <w:webHidden/>
            </w:rPr>
          </w:rPrChange>
        </w:rPr>
        <w:tab/>
      </w:r>
      <w:r w:rsidR="008865BD" w:rsidRPr="0057718E">
        <w:rPr>
          <w:webHidden/>
          <w:rPrChange w:id="6789" w:author="Microsoft Office User" w:date="2025-01-28T16:29:00Z">
            <w:rPr>
              <w:noProof/>
              <w:webHidden/>
            </w:rPr>
          </w:rPrChange>
        </w:rPr>
        <w:fldChar w:fldCharType="begin"/>
      </w:r>
      <w:r w:rsidR="008865BD" w:rsidRPr="0057718E">
        <w:rPr>
          <w:webHidden/>
          <w:rPrChange w:id="6790" w:author="Microsoft Office User" w:date="2025-01-28T16:29:00Z">
            <w:rPr>
              <w:noProof/>
              <w:webHidden/>
            </w:rPr>
          </w:rPrChange>
        </w:rPr>
        <w:instrText xml:space="preserve"> PAGEREF _Toc188723908 \h </w:instrText>
      </w:r>
      <w:r w:rsidR="008865BD" w:rsidRPr="0057718E">
        <w:rPr>
          <w:webHidden/>
          <w:rPrChange w:id="6791" w:author="Microsoft Office User" w:date="2025-01-28T16:29:00Z">
            <w:rPr>
              <w:noProof/>
              <w:webHidden/>
            </w:rPr>
          </w:rPrChange>
        </w:rPr>
      </w:r>
      <w:r w:rsidR="008865BD" w:rsidRPr="0057718E">
        <w:rPr>
          <w:webHidden/>
          <w:rPrChange w:id="6792" w:author="Microsoft Office User" w:date="2025-01-28T16:29:00Z">
            <w:rPr>
              <w:noProof/>
              <w:webHidden/>
            </w:rPr>
          </w:rPrChange>
        </w:rPr>
        <w:fldChar w:fldCharType="separate"/>
      </w:r>
      <w:r w:rsidR="008865BD" w:rsidRPr="0057718E">
        <w:rPr>
          <w:webHidden/>
          <w:rPrChange w:id="6793" w:author="Microsoft Office User" w:date="2025-01-28T16:29:00Z">
            <w:rPr>
              <w:noProof/>
              <w:webHidden/>
            </w:rPr>
          </w:rPrChange>
        </w:rPr>
        <w:t>8</w:t>
      </w:r>
      <w:r w:rsidR="008865BD" w:rsidRPr="0057718E">
        <w:rPr>
          <w:webHidden/>
          <w:rPrChange w:id="6794" w:author="Microsoft Office User" w:date="2025-01-28T16:29:00Z">
            <w:rPr>
              <w:noProof/>
              <w:webHidden/>
            </w:rPr>
          </w:rPrChange>
        </w:rPr>
        <w:fldChar w:fldCharType="end"/>
      </w:r>
      <w:r w:rsidRPr="0057718E">
        <w:rPr>
          <w:rPrChange w:id="6795" w:author="Microsoft Office User" w:date="2025-01-28T16:29:00Z">
            <w:rPr>
              <w:noProof/>
            </w:rPr>
          </w:rPrChange>
        </w:rPr>
        <w:fldChar w:fldCharType="end"/>
      </w:r>
    </w:p>
    <w:p w14:paraId="04D570FD" w14:textId="17D836C3" w:rsidR="008865BD" w:rsidRPr="0057718E" w:rsidRDefault="00000000">
      <w:pPr>
        <w:pStyle w:val="TM5"/>
        <w:tabs>
          <w:tab w:val="left" w:pos="1760"/>
          <w:tab w:val="right" w:leader="dot" w:pos="9350"/>
        </w:tabs>
        <w:rPr>
          <w:rFonts w:asciiTheme="minorHAnsi" w:eastAsiaTheme="minorEastAsia" w:hAnsiTheme="minorHAnsi" w:cstheme="minorBidi"/>
          <w:sz w:val="22"/>
          <w:szCs w:val="22"/>
          <w:rPrChange w:id="6796"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"_Toc188723909"</w:instrText>
      </w:r>
      <w:r w:rsidRPr="0057718E">
        <w:fldChar w:fldCharType="separate"/>
      </w:r>
      <w:r w:rsidR="008865BD" w:rsidRPr="0057718E">
        <w:rPr>
          <w:rStyle w:val="Lienhypertexte"/>
          <w:rPrChange w:id="6797" w:author="Microsoft Office User" w:date="2025-01-28T16:29:00Z">
            <w:rPr>
              <w:rStyle w:val="Lienhypertexte"/>
              <w:noProof/>
              <w:lang w:val="fr-SN"/>
            </w:rPr>
          </w:rPrChange>
        </w:rPr>
        <w:t>2.3.</w:t>
      </w:r>
      <w:r w:rsidR="008865BD" w:rsidRPr="0057718E">
        <w:rPr>
          <w:rFonts w:asciiTheme="minorHAnsi" w:eastAsiaTheme="minorEastAsia" w:hAnsiTheme="minorHAnsi" w:cstheme="minorBidi"/>
          <w:sz w:val="22"/>
          <w:szCs w:val="22"/>
          <w:rPrChange w:id="6798"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6799" w:author="Microsoft Office User" w:date="2025-01-28T16:29:00Z">
            <w:rPr>
              <w:rStyle w:val="Lienhypertexte"/>
              <w:noProof/>
              <w:lang w:val="fr-SN"/>
            </w:rPr>
          </w:rPrChange>
        </w:rPr>
        <w:t>Les sciences qui ont impulsé sa dynamique</w:t>
      </w:r>
      <w:r w:rsidR="008865BD" w:rsidRPr="0057718E">
        <w:rPr>
          <w:webHidden/>
          <w:rPrChange w:id="6800" w:author="Microsoft Office User" w:date="2025-01-28T16:29:00Z">
            <w:rPr>
              <w:noProof/>
              <w:webHidden/>
            </w:rPr>
          </w:rPrChange>
        </w:rPr>
        <w:tab/>
      </w:r>
      <w:r w:rsidR="008865BD" w:rsidRPr="0057718E">
        <w:rPr>
          <w:webHidden/>
          <w:rPrChange w:id="6801" w:author="Microsoft Office User" w:date="2025-01-28T16:29:00Z">
            <w:rPr>
              <w:noProof/>
              <w:webHidden/>
            </w:rPr>
          </w:rPrChange>
        </w:rPr>
        <w:fldChar w:fldCharType="begin"/>
      </w:r>
      <w:r w:rsidR="008865BD" w:rsidRPr="0057718E">
        <w:rPr>
          <w:webHidden/>
          <w:rPrChange w:id="6802" w:author="Microsoft Office User" w:date="2025-01-28T16:29:00Z">
            <w:rPr>
              <w:noProof/>
              <w:webHidden/>
            </w:rPr>
          </w:rPrChange>
        </w:rPr>
        <w:instrText xml:space="preserve"> PAGEREF _Toc188723909 \h </w:instrText>
      </w:r>
      <w:r w:rsidR="008865BD" w:rsidRPr="0057718E">
        <w:rPr>
          <w:webHidden/>
          <w:rPrChange w:id="6803" w:author="Microsoft Office User" w:date="2025-01-28T16:29:00Z">
            <w:rPr>
              <w:noProof/>
              <w:webHidden/>
            </w:rPr>
          </w:rPrChange>
        </w:rPr>
      </w:r>
      <w:r w:rsidR="008865BD" w:rsidRPr="0057718E">
        <w:rPr>
          <w:webHidden/>
          <w:rPrChange w:id="6804" w:author="Microsoft Office User" w:date="2025-01-28T16:29:00Z">
            <w:rPr>
              <w:noProof/>
              <w:webHidden/>
            </w:rPr>
          </w:rPrChange>
        </w:rPr>
        <w:fldChar w:fldCharType="separate"/>
      </w:r>
      <w:r w:rsidR="008865BD" w:rsidRPr="0057718E">
        <w:rPr>
          <w:webHidden/>
          <w:rPrChange w:id="6805" w:author="Microsoft Office User" w:date="2025-01-28T16:29:00Z">
            <w:rPr>
              <w:noProof/>
              <w:webHidden/>
            </w:rPr>
          </w:rPrChange>
        </w:rPr>
        <w:t>8</w:t>
      </w:r>
      <w:r w:rsidR="008865BD" w:rsidRPr="0057718E">
        <w:rPr>
          <w:webHidden/>
          <w:rPrChange w:id="6806" w:author="Microsoft Office User" w:date="2025-01-28T16:29:00Z">
            <w:rPr>
              <w:noProof/>
              <w:webHidden/>
            </w:rPr>
          </w:rPrChange>
        </w:rPr>
        <w:fldChar w:fldCharType="end"/>
      </w:r>
      <w:r w:rsidRPr="0057718E">
        <w:rPr>
          <w:rPrChange w:id="6807" w:author="Microsoft Office User" w:date="2025-01-28T16:29:00Z">
            <w:rPr>
              <w:noProof/>
            </w:rPr>
          </w:rPrChange>
        </w:rPr>
        <w:fldChar w:fldCharType="end"/>
      </w:r>
    </w:p>
    <w:p w14:paraId="0B5C599A" w14:textId="15B8E6C3" w:rsidR="008865BD" w:rsidRPr="0057718E" w:rsidRDefault="00000000">
      <w:pPr>
        <w:pStyle w:val="TM3"/>
        <w:tabs>
          <w:tab w:val="right" w:leader="dot" w:pos="9350"/>
        </w:tabs>
        <w:rPr>
          <w:rFonts w:asciiTheme="minorHAnsi" w:eastAsiaTheme="minorEastAsia" w:hAnsiTheme="minorHAnsi" w:cstheme="minorBidi"/>
          <w:sz w:val="22"/>
          <w:szCs w:val="22"/>
          <w:rPrChange w:id="680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"_Toc188723910"</w:instrText>
      </w:r>
      <w:r w:rsidRPr="0057718E">
        <w:fldChar w:fldCharType="separate"/>
      </w:r>
      <w:r w:rsidR="008865BD" w:rsidRPr="0057718E">
        <w:rPr>
          <w:rStyle w:val="Lienhypertexte"/>
          <w:rPrChange w:id="6809" w:author="Microsoft Office User" w:date="2025-01-28T16:29:00Z">
            <w:rPr>
              <w:rStyle w:val="Lienhypertexte"/>
              <w:noProof/>
              <w:lang w:val="fr-SN"/>
            </w:rPr>
          </w:rPrChange>
        </w:rPr>
        <w:t>Section 2 : Fondements théoriques des algorithmes d’intelligence artificielle</w:t>
      </w:r>
      <w:r w:rsidR="008865BD" w:rsidRPr="0057718E">
        <w:rPr>
          <w:webHidden/>
          <w:rPrChange w:id="6810" w:author="Microsoft Office User" w:date="2025-01-28T16:29:00Z">
            <w:rPr>
              <w:noProof/>
              <w:webHidden/>
            </w:rPr>
          </w:rPrChange>
        </w:rPr>
        <w:tab/>
      </w:r>
      <w:r w:rsidR="008865BD" w:rsidRPr="0057718E">
        <w:rPr>
          <w:webHidden/>
          <w:rPrChange w:id="6811" w:author="Microsoft Office User" w:date="2025-01-28T16:29:00Z">
            <w:rPr>
              <w:noProof/>
              <w:webHidden/>
            </w:rPr>
          </w:rPrChange>
        </w:rPr>
        <w:fldChar w:fldCharType="begin"/>
      </w:r>
      <w:r w:rsidR="008865BD" w:rsidRPr="0057718E">
        <w:rPr>
          <w:webHidden/>
          <w:rPrChange w:id="6812" w:author="Microsoft Office User" w:date="2025-01-28T16:29:00Z">
            <w:rPr>
              <w:noProof/>
              <w:webHidden/>
            </w:rPr>
          </w:rPrChange>
        </w:rPr>
        <w:instrText xml:space="preserve"> PAGEREF _Toc188723910 \h </w:instrText>
      </w:r>
      <w:r w:rsidR="008865BD" w:rsidRPr="0057718E">
        <w:rPr>
          <w:webHidden/>
          <w:rPrChange w:id="6813" w:author="Microsoft Office User" w:date="2025-01-28T16:29:00Z">
            <w:rPr>
              <w:noProof/>
              <w:webHidden/>
            </w:rPr>
          </w:rPrChange>
        </w:rPr>
      </w:r>
      <w:r w:rsidR="008865BD" w:rsidRPr="0057718E">
        <w:rPr>
          <w:webHidden/>
          <w:rPrChange w:id="6814" w:author="Microsoft Office User" w:date="2025-01-28T16:29:00Z">
            <w:rPr>
              <w:noProof/>
              <w:webHidden/>
            </w:rPr>
          </w:rPrChange>
        </w:rPr>
        <w:fldChar w:fldCharType="separate"/>
      </w:r>
      <w:r w:rsidR="008865BD" w:rsidRPr="0057718E">
        <w:rPr>
          <w:webHidden/>
          <w:rPrChange w:id="6815" w:author="Microsoft Office User" w:date="2025-01-28T16:29:00Z">
            <w:rPr>
              <w:noProof/>
              <w:webHidden/>
            </w:rPr>
          </w:rPrChange>
        </w:rPr>
        <w:t>10</w:t>
      </w:r>
      <w:r w:rsidR="008865BD" w:rsidRPr="0057718E">
        <w:rPr>
          <w:webHidden/>
          <w:rPrChange w:id="6816" w:author="Microsoft Office User" w:date="2025-01-28T16:29:00Z">
            <w:rPr>
              <w:noProof/>
              <w:webHidden/>
            </w:rPr>
          </w:rPrChange>
        </w:rPr>
        <w:fldChar w:fldCharType="end"/>
      </w:r>
      <w:r w:rsidRPr="0057718E">
        <w:rPr>
          <w:rPrChange w:id="6817" w:author="Microsoft Office User" w:date="2025-01-28T16:29:00Z">
            <w:rPr>
              <w:noProof/>
            </w:rPr>
          </w:rPrChange>
        </w:rPr>
        <w:fldChar w:fldCharType="end"/>
      </w:r>
    </w:p>
    <w:p w14:paraId="70E62B8E" w14:textId="306B30A6"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681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"_Toc188723911"</w:instrText>
      </w:r>
      <w:r w:rsidRPr="0057718E">
        <w:fldChar w:fldCharType="separate"/>
      </w:r>
      <w:r w:rsidR="008865BD" w:rsidRPr="0057718E">
        <w:rPr>
          <w:rStyle w:val="Lienhypertexte"/>
          <w:rPrChange w:id="6819" w:author="Microsoft Office User" w:date="2025-01-28T16:29:00Z">
            <w:rPr>
              <w:rStyle w:val="Lienhypertexte"/>
              <w:noProof/>
              <w:lang w:val="fr-SN"/>
            </w:rPr>
          </w:rPrChange>
        </w:rPr>
        <w:t>1.</w:t>
      </w:r>
      <w:r w:rsidR="008865BD" w:rsidRPr="0057718E">
        <w:rPr>
          <w:rFonts w:asciiTheme="minorHAnsi" w:eastAsiaTheme="minorEastAsia" w:hAnsiTheme="minorHAnsi" w:cstheme="minorBidi"/>
          <w:sz w:val="22"/>
          <w:szCs w:val="22"/>
          <w:rPrChange w:id="6820"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6821" w:author="Microsoft Office User" w:date="2025-01-28T16:29:00Z">
            <w:rPr>
              <w:rStyle w:val="Lienhypertexte"/>
              <w:noProof/>
              <w:lang w:val="fr-SN"/>
            </w:rPr>
          </w:rPrChange>
        </w:rPr>
        <w:t>Les prérequis de l’intelligence artificielle</w:t>
      </w:r>
      <w:r w:rsidR="008865BD" w:rsidRPr="0057718E">
        <w:rPr>
          <w:webHidden/>
          <w:rPrChange w:id="6822" w:author="Microsoft Office User" w:date="2025-01-28T16:29:00Z">
            <w:rPr>
              <w:noProof/>
              <w:webHidden/>
            </w:rPr>
          </w:rPrChange>
        </w:rPr>
        <w:tab/>
      </w:r>
      <w:r w:rsidR="008865BD" w:rsidRPr="0057718E">
        <w:rPr>
          <w:webHidden/>
          <w:rPrChange w:id="6823" w:author="Microsoft Office User" w:date="2025-01-28T16:29:00Z">
            <w:rPr>
              <w:noProof/>
              <w:webHidden/>
            </w:rPr>
          </w:rPrChange>
        </w:rPr>
        <w:fldChar w:fldCharType="begin"/>
      </w:r>
      <w:r w:rsidR="008865BD" w:rsidRPr="0057718E">
        <w:rPr>
          <w:webHidden/>
          <w:rPrChange w:id="6824" w:author="Microsoft Office User" w:date="2025-01-28T16:29:00Z">
            <w:rPr>
              <w:noProof/>
              <w:webHidden/>
            </w:rPr>
          </w:rPrChange>
        </w:rPr>
        <w:instrText xml:space="preserve"> PAGEREF _Toc188723911 \h </w:instrText>
      </w:r>
      <w:r w:rsidR="008865BD" w:rsidRPr="0057718E">
        <w:rPr>
          <w:webHidden/>
          <w:rPrChange w:id="6825" w:author="Microsoft Office User" w:date="2025-01-28T16:29:00Z">
            <w:rPr>
              <w:noProof/>
              <w:webHidden/>
            </w:rPr>
          </w:rPrChange>
        </w:rPr>
      </w:r>
      <w:r w:rsidR="008865BD" w:rsidRPr="0057718E">
        <w:rPr>
          <w:webHidden/>
          <w:rPrChange w:id="6826" w:author="Microsoft Office User" w:date="2025-01-28T16:29:00Z">
            <w:rPr>
              <w:noProof/>
              <w:webHidden/>
            </w:rPr>
          </w:rPrChange>
        </w:rPr>
        <w:fldChar w:fldCharType="separate"/>
      </w:r>
      <w:r w:rsidR="008865BD" w:rsidRPr="0057718E">
        <w:rPr>
          <w:webHidden/>
          <w:rPrChange w:id="6827" w:author="Microsoft Office User" w:date="2025-01-28T16:29:00Z">
            <w:rPr>
              <w:noProof/>
              <w:webHidden/>
            </w:rPr>
          </w:rPrChange>
        </w:rPr>
        <w:t>11</w:t>
      </w:r>
      <w:r w:rsidR="008865BD" w:rsidRPr="0057718E">
        <w:rPr>
          <w:webHidden/>
          <w:rPrChange w:id="6828" w:author="Microsoft Office User" w:date="2025-01-28T16:29:00Z">
            <w:rPr>
              <w:noProof/>
              <w:webHidden/>
            </w:rPr>
          </w:rPrChange>
        </w:rPr>
        <w:fldChar w:fldCharType="end"/>
      </w:r>
      <w:r w:rsidRPr="0057718E">
        <w:rPr>
          <w:rPrChange w:id="6829" w:author="Microsoft Office User" w:date="2025-01-28T16:29:00Z">
            <w:rPr>
              <w:noProof/>
            </w:rPr>
          </w:rPrChange>
        </w:rPr>
        <w:fldChar w:fldCharType="end"/>
      </w:r>
    </w:p>
    <w:p w14:paraId="4921D2C8" w14:textId="3DC94C24" w:rsidR="008865BD" w:rsidRPr="0057718E" w:rsidRDefault="00000000">
      <w:pPr>
        <w:pStyle w:val="TM5"/>
        <w:tabs>
          <w:tab w:val="left" w:pos="1760"/>
          <w:tab w:val="right" w:leader="dot" w:pos="9350"/>
        </w:tabs>
        <w:rPr>
          <w:rFonts w:asciiTheme="minorHAnsi" w:eastAsiaTheme="minorEastAsia" w:hAnsiTheme="minorHAnsi" w:cstheme="minorBidi"/>
          <w:sz w:val="22"/>
          <w:szCs w:val="22"/>
          <w:rPrChange w:id="683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"_Toc188723912"</w:instrText>
      </w:r>
      <w:r w:rsidRPr="0057718E">
        <w:fldChar w:fldCharType="separate"/>
      </w:r>
      <w:r w:rsidR="008865BD" w:rsidRPr="0057718E">
        <w:rPr>
          <w:rStyle w:val="Lienhypertexte"/>
          <w:rPrChange w:id="6831" w:author="Microsoft Office User" w:date="2025-01-28T16:29:00Z">
            <w:rPr>
              <w:rStyle w:val="Lienhypertexte"/>
              <w:noProof/>
              <w:lang w:val="fr-SN"/>
            </w:rPr>
          </w:rPrChange>
        </w:rPr>
        <w:t>1.1.</w:t>
      </w:r>
      <w:r w:rsidR="008865BD" w:rsidRPr="0057718E">
        <w:rPr>
          <w:rFonts w:asciiTheme="minorHAnsi" w:eastAsiaTheme="minorEastAsia" w:hAnsiTheme="minorHAnsi" w:cstheme="minorBidi"/>
          <w:sz w:val="22"/>
          <w:szCs w:val="22"/>
          <w:rPrChange w:id="6832"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6833" w:author="Microsoft Office User" w:date="2025-01-28T16:29:00Z">
            <w:rPr>
              <w:rStyle w:val="Lienhypertexte"/>
              <w:noProof/>
              <w:lang w:val="fr-SN"/>
            </w:rPr>
          </w:rPrChange>
        </w:rPr>
        <w:t>Les mathématiques</w:t>
      </w:r>
      <w:r w:rsidR="008865BD" w:rsidRPr="0057718E">
        <w:rPr>
          <w:webHidden/>
          <w:rPrChange w:id="6834" w:author="Microsoft Office User" w:date="2025-01-28T16:29:00Z">
            <w:rPr>
              <w:noProof/>
              <w:webHidden/>
            </w:rPr>
          </w:rPrChange>
        </w:rPr>
        <w:tab/>
      </w:r>
      <w:r w:rsidR="008865BD" w:rsidRPr="0057718E">
        <w:rPr>
          <w:webHidden/>
          <w:rPrChange w:id="6835" w:author="Microsoft Office User" w:date="2025-01-28T16:29:00Z">
            <w:rPr>
              <w:noProof/>
              <w:webHidden/>
            </w:rPr>
          </w:rPrChange>
        </w:rPr>
        <w:fldChar w:fldCharType="begin"/>
      </w:r>
      <w:r w:rsidR="008865BD" w:rsidRPr="0057718E">
        <w:rPr>
          <w:webHidden/>
          <w:rPrChange w:id="6836" w:author="Microsoft Office User" w:date="2025-01-28T16:29:00Z">
            <w:rPr>
              <w:noProof/>
              <w:webHidden/>
            </w:rPr>
          </w:rPrChange>
        </w:rPr>
        <w:instrText xml:space="preserve"> PAGEREF _Toc188723912 \h </w:instrText>
      </w:r>
      <w:r w:rsidR="008865BD" w:rsidRPr="0057718E">
        <w:rPr>
          <w:webHidden/>
          <w:rPrChange w:id="6837" w:author="Microsoft Office User" w:date="2025-01-28T16:29:00Z">
            <w:rPr>
              <w:noProof/>
              <w:webHidden/>
            </w:rPr>
          </w:rPrChange>
        </w:rPr>
      </w:r>
      <w:r w:rsidR="008865BD" w:rsidRPr="0057718E">
        <w:rPr>
          <w:webHidden/>
          <w:rPrChange w:id="6838" w:author="Microsoft Office User" w:date="2025-01-28T16:29:00Z">
            <w:rPr>
              <w:noProof/>
              <w:webHidden/>
            </w:rPr>
          </w:rPrChange>
        </w:rPr>
        <w:fldChar w:fldCharType="separate"/>
      </w:r>
      <w:r w:rsidR="008865BD" w:rsidRPr="0057718E">
        <w:rPr>
          <w:webHidden/>
          <w:rPrChange w:id="6839" w:author="Microsoft Office User" w:date="2025-01-28T16:29:00Z">
            <w:rPr>
              <w:noProof/>
              <w:webHidden/>
            </w:rPr>
          </w:rPrChange>
        </w:rPr>
        <w:t>11</w:t>
      </w:r>
      <w:r w:rsidR="008865BD" w:rsidRPr="0057718E">
        <w:rPr>
          <w:webHidden/>
          <w:rPrChange w:id="6840" w:author="Microsoft Office User" w:date="2025-01-28T16:29:00Z">
            <w:rPr>
              <w:noProof/>
              <w:webHidden/>
            </w:rPr>
          </w:rPrChange>
        </w:rPr>
        <w:fldChar w:fldCharType="end"/>
      </w:r>
      <w:r w:rsidRPr="0057718E">
        <w:rPr>
          <w:rPrChange w:id="6841" w:author="Microsoft Office User" w:date="2025-01-28T16:29:00Z">
            <w:rPr>
              <w:noProof/>
            </w:rPr>
          </w:rPrChange>
        </w:rPr>
        <w:fldChar w:fldCharType="end"/>
      </w:r>
    </w:p>
    <w:p w14:paraId="31A02796" w14:textId="1DB65C6A" w:rsidR="008865BD" w:rsidRPr="0057718E" w:rsidRDefault="00000000">
      <w:pPr>
        <w:pStyle w:val="TM5"/>
        <w:tabs>
          <w:tab w:val="left" w:pos="1760"/>
          <w:tab w:val="right" w:leader="dot" w:pos="9350"/>
        </w:tabs>
        <w:rPr>
          <w:rFonts w:asciiTheme="minorHAnsi" w:eastAsiaTheme="minorEastAsia" w:hAnsiTheme="minorHAnsi" w:cstheme="minorBidi"/>
          <w:sz w:val="22"/>
          <w:szCs w:val="22"/>
          <w:rPrChange w:id="6842"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"_Toc188723913"</w:instrText>
      </w:r>
      <w:r w:rsidRPr="0057718E">
        <w:fldChar w:fldCharType="separate"/>
      </w:r>
      <w:r w:rsidR="008865BD" w:rsidRPr="0057718E">
        <w:rPr>
          <w:rStyle w:val="Lienhypertexte"/>
          <w:rPrChange w:id="6843" w:author="Microsoft Office User" w:date="2025-01-28T16:29:00Z">
            <w:rPr>
              <w:rStyle w:val="Lienhypertexte"/>
              <w:noProof/>
              <w:lang w:val="fr-SN"/>
            </w:rPr>
          </w:rPrChange>
        </w:rPr>
        <w:t>1.2.</w:t>
      </w:r>
      <w:r w:rsidR="008865BD" w:rsidRPr="0057718E">
        <w:rPr>
          <w:rFonts w:asciiTheme="minorHAnsi" w:eastAsiaTheme="minorEastAsia" w:hAnsiTheme="minorHAnsi" w:cstheme="minorBidi"/>
          <w:sz w:val="22"/>
          <w:szCs w:val="22"/>
          <w:rPrChange w:id="6844"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6845" w:author="Microsoft Office User" w:date="2025-01-28T16:29:00Z">
            <w:rPr>
              <w:rStyle w:val="Lienhypertexte"/>
              <w:noProof/>
              <w:lang w:val="fr-SN"/>
            </w:rPr>
          </w:rPrChange>
        </w:rPr>
        <w:t>L’informatique</w:t>
      </w:r>
      <w:r w:rsidR="008865BD" w:rsidRPr="0057718E">
        <w:rPr>
          <w:webHidden/>
          <w:rPrChange w:id="6846" w:author="Microsoft Office User" w:date="2025-01-28T16:29:00Z">
            <w:rPr>
              <w:noProof/>
              <w:webHidden/>
            </w:rPr>
          </w:rPrChange>
        </w:rPr>
        <w:tab/>
      </w:r>
      <w:r w:rsidR="008865BD" w:rsidRPr="0057718E">
        <w:rPr>
          <w:webHidden/>
          <w:rPrChange w:id="6847" w:author="Microsoft Office User" w:date="2025-01-28T16:29:00Z">
            <w:rPr>
              <w:noProof/>
              <w:webHidden/>
            </w:rPr>
          </w:rPrChange>
        </w:rPr>
        <w:fldChar w:fldCharType="begin"/>
      </w:r>
      <w:r w:rsidR="008865BD" w:rsidRPr="0057718E">
        <w:rPr>
          <w:webHidden/>
          <w:rPrChange w:id="6848" w:author="Microsoft Office User" w:date="2025-01-28T16:29:00Z">
            <w:rPr>
              <w:noProof/>
              <w:webHidden/>
            </w:rPr>
          </w:rPrChange>
        </w:rPr>
        <w:instrText xml:space="preserve"> PAGEREF _Toc188723913 \h </w:instrText>
      </w:r>
      <w:r w:rsidR="008865BD" w:rsidRPr="0057718E">
        <w:rPr>
          <w:webHidden/>
          <w:rPrChange w:id="6849" w:author="Microsoft Office User" w:date="2025-01-28T16:29:00Z">
            <w:rPr>
              <w:noProof/>
              <w:webHidden/>
            </w:rPr>
          </w:rPrChange>
        </w:rPr>
      </w:r>
      <w:r w:rsidR="008865BD" w:rsidRPr="0057718E">
        <w:rPr>
          <w:webHidden/>
          <w:rPrChange w:id="6850" w:author="Microsoft Office User" w:date="2025-01-28T16:29:00Z">
            <w:rPr>
              <w:noProof/>
              <w:webHidden/>
            </w:rPr>
          </w:rPrChange>
        </w:rPr>
        <w:fldChar w:fldCharType="separate"/>
      </w:r>
      <w:r w:rsidR="008865BD" w:rsidRPr="0057718E">
        <w:rPr>
          <w:webHidden/>
          <w:rPrChange w:id="6851" w:author="Microsoft Office User" w:date="2025-01-28T16:29:00Z">
            <w:rPr>
              <w:noProof/>
              <w:webHidden/>
            </w:rPr>
          </w:rPrChange>
        </w:rPr>
        <w:t>13</w:t>
      </w:r>
      <w:r w:rsidR="008865BD" w:rsidRPr="0057718E">
        <w:rPr>
          <w:webHidden/>
          <w:rPrChange w:id="6852" w:author="Microsoft Office User" w:date="2025-01-28T16:29:00Z">
            <w:rPr>
              <w:noProof/>
              <w:webHidden/>
            </w:rPr>
          </w:rPrChange>
        </w:rPr>
        <w:fldChar w:fldCharType="end"/>
      </w:r>
      <w:r w:rsidRPr="0057718E">
        <w:rPr>
          <w:rPrChange w:id="6853" w:author="Microsoft Office User" w:date="2025-01-28T16:29:00Z">
            <w:rPr>
              <w:noProof/>
            </w:rPr>
          </w:rPrChange>
        </w:rPr>
        <w:fldChar w:fldCharType="end"/>
      </w:r>
    </w:p>
    <w:p w14:paraId="681B72AB" w14:textId="46CD0468"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6854"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"_Toc188723914"</w:instrText>
      </w:r>
      <w:r w:rsidRPr="0057718E">
        <w:fldChar w:fldCharType="separate"/>
      </w:r>
      <w:r w:rsidR="008865BD" w:rsidRPr="0057718E">
        <w:rPr>
          <w:rStyle w:val="Lienhypertexte"/>
          <w:rPrChange w:id="6855" w:author="Microsoft Office User" w:date="2025-01-28T16:29:00Z">
            <w:rPr>
              <w:rStyle w:val="Lienhypertexte"/>
              <w:noProof/>
              <w:lang w:val="fr-SN"/>
            </w:rPr>
          </w:rPrChange>
        </w:rPr>
        <w:t>2.</w:t>
      </w:r>
      <w:r w:rsidR="008865BD" w:rsidRPr="0057718E">
        <w:rPr>
          <w:rFonts w:asciiTheme="minorHAnsi" w:eastAsiaTheme="minorEastAsia" w:hAnsiTheme="minorHAnsi" w:cstheme="minorBidi"/>
          <w:sz w:val="22"/>
          <w:szCs w:val="22"/>
          <w:rPrChange w:id="6856"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6857" w:author="Microsoft Office User" w:date="2025-01-28T16:29:00Z">
            <w:rPr>
              <w:rStyle w:val="Lienhypertexte"/>
              <w:noProof/>
              <w:lang w:val="fr-SN"/>
            </w:rPr>
          </w:rPrChange>
        </w:rPr>
        <w:t>Les algorithmes d’intelligence artificielle</w:t>
      </w:r>
      <w:r w:rsidR="008865BD" w:rsidRPr="0057718E">
        <w:rPr>
          <w:webHidden/>
          <w:rPrChange w:id="6858" w:author="Microsoft Office User" w:date="2025-01-28T16:29:00Z">
            <w:rPr>
              <w:noProof/>
              <w:webHidden/>
            </w:rPr>
          </w:rPrChange>
        </w:rPr>
        <w:tab/>
      </w:r>
      <w:r w:rsidR="008865BD" w:rsidRPr="0057718E">
        <w:rPr>
          <w:webHidden/>
          <w:rPrChange w:id="6859" w:author="Microsoft Office User" w:date="2025-01-28T16:29:00Z">
            <w:rPr>
              <w:noProof/>
              <w:webHidden/>
            </w:rPr>
          </w:rPrChange>
        </w:rPr>
        <w:fldChar w:fldCharType="begin"/>
      </w:r>
      <w:r w:rsidR="008865BD" w:rsidRPr="0057718E">
        <w:rPr>
          <w:webHidden/>
          <w:rPrChange w:id="6860" w:author="Microsoft Office User" w:date="2025-01-28T16:29:00Z">
            <w:rPr>
              <w:noProof/>
              <w:webHidden/>
            </w:rPr>
          </w:rPrChange>
        </w:rPr>
        <w:instrText xml:space="preserve"> PAGEREF _Toc188723914 \h </w:instrText>
      </w:r>
      <w:r w:rsidR="008865BD" w:rsidRPr="0057718E">
        <w:rPr>
          <w:webHidden/>
          <w:rPrChange w:id="6861" w:author="Microsoft Office User" w:date="2025-01-28T16:29:00Z">
            <w:rPr>
              <w:noProof/>
              <w:webHidden/>
            </w:rPr>
          </w:rPrChange>
        </w:rPr>
      </w:r>
      <w:r w:rsidR="008865BD" w:rsidRPr="0057718E">
        <w:rPr>
          <w:webHidden/>
          <w:rPrChange w:id="6862" w:author="Microsoft Office User" w:date="2025-01-28T16:29:00Z">
            <w:rPr>
              <w:noProof/>
              <w:webHidden/>
            </w:rPr>
          </w:rPrChange>
        </w:rPr>
        <w:fldChar w:fldCharType="separate"/>
      </w:r>
      <w:r w:rsidR="008865BD" w:rsidRPr="0057718E">
        <w:rPr>
          <w:webHidden/>
          <w:rPrChange w:id="6863" w:author="Microsoft Office User" w:date="2025-01-28T16:29:00Z">
            <w:rPr>
              <w:noProof/>
              <w:webHidden/>
            </w:rPr>
          </w:rPrChange>
        </w:rPr>
        <w:t>15</w:t>
      </w:r>
      <w:r w:rsidR="008865BD" w:rsidRPr="0057718E">
        <w:rPr>
          <w:webHidden/>
          <w:rPrChange w:id="6864" w:author="Microsoft Office User" w:date="2025-01-28T16:29:00Z">
            <w:rPr>
              <w:noProof/>
              <w:webHidden/>
            </w:rPr>
          </w:rPrChange>
        </w:rPr>
        <w:fldChar w:fldCharType="end"/>
      </w:r>
      <w:r w:rsidRPr="0057718E">
        <w:rPr>
          <w:rPrChange w:id="6865" w:author="Microsoft Office User" w:date="2025-01-28T16:29:00Z">
            <w:rPr>
              <w:noProof/>
            </w:rPr>
          </w:rPrChange>
        </w:rPr>
        <w:fldChar w:fldCharType="end"/>
      </w:r>
    </w:p>
    <w:p w14:paraId="000AE769" w14:textId="4993AA97" w:rsidR="008865BD" w:rsidRPr="0057718E" w:rsidRDefault="00000000">
      <w:pPr>
        <w:pStyle w:val="TM5"/>
        <w:tabs>
          <w:tab w:val="left" w:pos="1760"/>
          <w:tab w:val="right" w:leader="dot" w:pos="9350"/>
        </w:tabs>
        <w:rPr>
          <w:rFonts w:asciiTheme="minorHAnsi" w:eastAsiaTheme="minorEastAsia" w:hAnsiTheme="minorHAnsi" w:cstheme="minorBidi"/>
          <w:sz w:val="22"/>
          <w:szCs w:val="22"/>
          <w:rPrChange w:id="6866"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"_Toc188723915"</w:instrText>
      </w:r>
      <w:r w:rsidRPr="0057718E">
        <w:fldChar w:fldCharType="separate"/>
      </w:r>
      <w:r w:rsidR="008865BD" w:rsidRPr="0057718E">
        <w:rPr>
          <w:rStyle w:val="Lienhypertexte"/>
          <w:rPrChange w:id="6867" w:author="Microsoft Office User" w:date="2025-01-28T16:29:00Z">
            <w:rPr>
              <w:rStyle w:val="Lienhypertexte"/>
              <w:noProof/>
              <w:lang w:val="fr-SN"/>
            </w:rPr>
          </w:rPrChange>
        </w:rPr>
        <w:t>2.1.</w:t>
      </w:r>
      <w:r w:rsidR="008865BD" w:rsidRPr="0057718E">
        <w:rPr>
          <w:rFonts w:asciiTheme="minorHAnsi" w:eastAsiaTheme="minorEastAsia" w:hAnsiTheme="minorHAnsi" w:cstheme="minorBidi"/>
          <w:sz w:val="22"/>
          <w:szCs w:val="22"/>
          <w:rPrChange w:id="6868"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6869" w:author="Microsoft Office User" w:date="2025-01-28T16:29:00Z">
            <w:rPr>
              <w:rStyle w:val="Lienhypertexte"/>
              <w:noProof/>
              <w:lang w:val="fr-SN"/>
            </w:rPr>
          </w:rPrChange>
        </w:rPr>
        <w:t>Machine Learning</w:t>
      </w:r>
      <w:r w:rsidR="008865BD" w:rsidRPr="0057718E">
        <w:rPr>
          <w:webHidden/>
          <w:rPrChange w:id="6870" w:author="Microsoft Office User" w:date="2025-01-28T16:29:00Z">
            <w:rPr>
              <w:noProof/>
              <w:webHidden/>
            </w:rPr>
          </w:rPrChange>
        </w:rPr>
        <w:tab/>
      </w:r>
      <w:r w:rsidR="008865BD" w:rsidRPr="0057718E">
        <w:rPr>
          <w:webHidden/>
          <w:rPrChange w:id="6871" w:author="Microsoft Office User" w:date="2025-01-28T16:29:00Z">
            <w:rPr>
              <w:noProof/>
              <w:webHidden/>
            </w:rPr>
          </w:rPrChange>
        </w:rPr>
        <w:fldChar w:fldCharType="begin"/>
      </w:r>
      <w:r w:rsidR="008865BD" w:rsidRPr="0057718E">
        <w:rPr>
          <w:webHidden/>
          <w:rPrChange w:id="6872" w:author="Microsoft Office User" w:date="2025-01-28T16:29:00Z">
            <w:rPr>
              <w:noProof/>
              <w:webHidden/>
            </w:rPr>
          </w:rPrChange>
        </w:rPr>
        <w:instrText xml:space="preserve"> PAGEREF _Toc188723915 \h </w:instrText>
      </w:r>
      <w:r w:rsidR="008865BD" w:rsidRPr="0057718E">
        <w:rPr>
          <w:webHidden/>
          <w:rPrChange w:id="6873" w:author="Microsoft Office User" w:date="2025-01-28T16:29:00Z">
            <w:rPr>
              <w:noProof/>
              <w:webHidden/>
            </w:rPr>
          </w:rPrChange>
        </w:rPr>
      </w:r>
      <w:r w:rsidR="008865BD" w:rsidRPr="0057718E">
        <w:rPr>
          <w:webHidden/>
          <w:rPrChange w:id="6874" w:author="Microsoft Office User" w:date="2025-01-28T16:29:00Z">
            <w:rPr>
              <w:noProof/>
              <w:webHidden/>
            </w:rPr>
          </w:rPrChange>
        </w:rPr>
        <w:fldChar w:fldCharType="separate"/>
      </w:r>
      <w:r w:rsidR="008865BD" w:rsidRPr="0057718E">
        <w:rPr>
          <w:webHidden/>
          <w:rPrChange w:id="6875" w:author="Microsoft Office User" w:date="2025-01-28T16:29:00Z">
            <w:rPr>
              <w:noProof/>
              <w:webHidden/>
            </w:rPr>
          </w:rPrChange>
        </w:rPr>
        <w:t>15</w:t>
      </w:r>
      <w:r w:rsidR="008865BD" w:rsidRPr="0057718E">
        <w:rPr>
          <w:webHidden/>
          <w:rPrChange w:id="6876" w:author="Microsoft Office User" w:date="2025-01-28T16:29:00Z">
            <w:rPr>
              <w:noProof/>
              <w:webHidden/>
            </w:rPr>
          </w:rPrChange>
        </w:rPr>
        <w:fldChar w:fldCharType="end"/>
      </w:r>
      <w:r w:rsidRPr="0057718E">
        <w:rPr>
          <w:rPrChange w:id="6877" w:author="Microsoft Office User" w:date="2025-01-28T16:29:00Z">
            <w:rPr>
              <w:noProof/>
            </w:rPr>
          </w:rPrChange>
        </w:rPr>
        <w:fldChar w:fldCharType="end"/>
      </w:r>
    </w:p>
    <w:p w14:paraId="3D5C6017" w14:textId="5531ECAC" w:rsidR="008865BD" w:rsidRPr="0057718E" w:rsidRDefault="00000000">
      <w:pPr>
        <w:pStyle w:val="TM5"/>
        <w:tabs>
          <w:tab w:val="left" w:pos="1760"/>
          <w:tab w:val="right" w:leader="dot" w:pos="9350"/>
        </w:tabs>
        <w:rPr>
          <w:rFonts w:asciiTheme="minorHAnsi" w:eastAsiaTheme="minorEastAsia" w:hAnsiTheme="minorHAnsi" w:cstheme="minorBidi"/>
          <w:sz w:val="22"/>
          <w:szCs w:val="22"/>
          <w:rPrChange w:id="687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"_Toc188723916"</w:instrText>
      </w:r>
      <w:r w:rsidRPr="0057718E">
        <w:fldChar w:fldCharType="separate"/>
      </w:r>
      <w:r w:rsidR="008865BD" w:rsidRPr="0057718E">
        <w:rPr>
          <w:rStyle w:val="Lienhypertexte"/>
          <w:rPrChange w:id="6879" w:author="Microsoft Office User" w:date="2025-01-28T16:29:00Z">
            <w:rPr>
              <w:rStyle w:val="Lienhypertexte"/>
              <w:noProof/>
              <w:lang w:val="fr-SN"/>
            </w:rPr>
          </w:rPrChange>
        </w:rPr>
        <w:t>2.2.</w:t>
      </w:r>
      <w:r w:rsidR="008865BD" w:rsidRPr="0057718E">
        <w:rPr>
          <w:rFonts w:asciiTheme="minorHAnsi" w:eastAsiaTheme="minorEastAsia" w:hAnsiTheme="minorHAnsi" w:cstheme="minorBidi"/>
          <w:sz w:val="22"/>
          <w:szCs w:val="22"/>
          <w:rPrChange w:id="6880"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6881" w:author="Microsoft Office User" w:date="2025-01-28T16:29:00Z">
            <w:rPr>
              <w:rStyle w:val="Lienhypertexte"/>
              <w:noProof/>
              <w:lang w:val="fr-SN"/>
            </w:rPr>
          </w:rPrChange>
        </w:rPr>
        <w:t>Deep Learning</w:t>
      </w:r>
      <w:r w:rsidR="008865BD" w:rsidRPr="0057718E">
        <w:rPr>
          <w:webHidden/>
          <w:rPrChange w:id="6882" w:author="Microsoft Office User" w:date="2025-01-28T16:29:00Z">
            <w:rPr>
              <w:noProof/>
              <w:webHidden/>
            </w:rPr>
          </w:rPrChange>
        </w:rPr>
        <w:tab/>
      </w:r>
      <w:r w:rsidR="008865BD" w:rsidRPr="0057718E">
        <w:rPr>
          <w:webHidden/>
          <w:rPrChange w:id="6883" w:author="Microsoft Office User" w:date="2025-01-28T16:29:00Z">
            <w:rPr>
              <w:noProof/>
              <w:webHidden/>
            </w:rPr>
          </w:rPrChange>
        </w:rPr>
        <w:fldChar w:fldCharType="begin"/>
      </w:r>
      <w:r w:rsidR="008865BD" w:rsidRPr="0057718E">
        <w:rPr>
          <w:webHidden/>
          <w:rPrChange w:id="6884" w:author="Microsoft Office User" w:date="2025-01-28T16:29:00Z">
            <w:rPr>
              <w:noProof/>
              <w:webHidden/>
            </w:rPr>
          </w:rPrChange>
        </w:rPr>
        <w:instrText xml:space="preserve"> PAGEREF _Toc188723916 \h </w:instrText>
      </w:r>
      <w:r w:rsidR="008865BD" w:rsidRPr="0057718E">
        <w:rPr>
          <w:webHidden/>
          <w:rPrChange w:id="6885" w:author="Microsoft Office User" w:date="2025-01-28T16:29:00Z">
            <w:rPr>
              <w:noProof/>
              <w:webHidden/>
            </w:rPr>
          </w:rPrChange>
        </w:rPr>
      </w:r>
      <w:r w:rsidR="008865BD" w:rsidRPr="0057718E">
        <w:rPr>
          <w:webHidden/>
          <w:rPrChange w:id="6886" w:author="Microsoft Office User" w:date="2025-01-28T16:29:00Z">
            <w:rPr>
              <w:noProof/>
              <w:webHidden/>
            </w:rPr>
          </w:rPrChange>
        </w:rPr>
        <w:fldChar w:fldCharType="separate"/>
      </w:r>
      <w:r w:rsidR="008865BD" w:rsidRPr="0057718E">
        <w:rPr>
          <w:webHidden/>
          <w:rPrChange w:id="6887" w:author="Microsoft Office User" w:date="2025-01-28T16:29:00Z">
            <w:rPr>
              <w:noProof/>
              <w:webHidden/>
            </w:rPr>
          </w:rPrChange>
        </w:rPr>
        <w:t>26</w:t>
      </w:r>
      <w:r w:rsidR="008865BD" w:rsidRPr="0057718E">
        <w:rPr>
          <w:webHidden/>
          <w:rPrChange w:id="6888" w:author="Microsoft Office User" w:date="2025-01-28T16:29:00Z">
            <w:rPr>
              <w:noProof/>
              <w:webHidden/>
            </w:rPr>
          </w:rPrChange>
        </w:rPr>
        <w:fldChar w:fldCharType="end"/>
      </w:r>
      <w:r w:rsidRPr="0057718E">
        <w:rPr>
          <w:rPrChange w:id="6889" w:author="Microsoft Office User" w:date="2025-01-28T16:29:00Z">
            <w:rPr>
              <w:noProof/>
            </w:rPr>
          </w:rPrChange>
        </w:rPr>
        <w:fldChar w:fldCharType="end"/>
      </w:r>
    </w:p>
    <w:p w14:paraId="1BDF2DFF" w14:textId="02F8FBFA" w:rsidR="008865BD" w:rsidRPr="0057718E" w:rsidRDefault="00000000">
      <w:pPr>
        <w:pStyle w:val="TM2"/>
        <w:tabs>
          <w:tab w:val="right" w:leader="dot" w:pos="9350"/>
        </w:tabs>
        <w:rPr>
          <w:rFonts w:asciiTheme="minorHAnsi" w:eastAsiaTheme="minorEastAsia" w:hAnsiTheme="minorHAnsi" w:cstheme="minorBidi"/>
          <w:sz w:val="22"/>
          <w:szCs w:val="22"/>
          <w:rPrChange w:id="689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"_Toc188723917"</w:instrText>
      </w:r>
      <w:r w:rsidRPr="0057718E">
        <w:fldChar w:fldCharType="separate"/>
      </w:r>
      <w:r w:rsidR="008865BD" w:rsidRPr="0057718E">
        <w:rPr>
          <w:rStyle w:val="Lienhypertexte"/>
          <w:rPrChange w:id="6891" w:author="Microsoft Office User" w:date="2025-01-28T16:29:00Z">
            <w:rPr>
              <w:rStyle w:val="Lienhypertexte"/>
              <w:noProof/>
              <w:lang w:val="fr-SN"/>
            </w:rPr>
          </w:rPrChange>
        </w:rPr>
        <w:t>Chapitre 2 : Revue des travaux de recherche de l’IA appliquée à la finance</w:t>
      </w:r>
      <w:r w:rsidR="008865BD" w:rsidRPr="0057718E">
        <w:rPr>
          <w:webHidden/>
          <w:rPrChange w:id="6892" w:author="Microsoft Office User" w:date="2025-01-28T16:29:00Z">
            <w:rPr>
              <w:noProof/>
              <w:webHidden/>
            </w:rPr>
          </w:rPrChange>
        </w:rPr>
        <w:tab/>
      </w:r>
      <w:r w:rsidR="008865BD" w:rsidRPr="0057718E">
        <w:rPr>
          <w:webHidden/>
          <w:rPrChange w:id="6893" w:author="Microsoft Office User" w:date="2025-01-28T16:29:00Z">
            <w:rPr>
              <w:noProof/>
              <w:webHidden/>
            </w:rPr>
          </w:rPrChange>
        </w:rPr>
        <w:fldChar w:fldCharType="begin"/>
      </w:r>
      <w:r w:rsidR="008865BD" w:rsidRPr="0057718E">
        <w:rPr>
          <w:webHidden/>
          <w:rPrChange w:id="6894" w:author="Microsoft Office User" w:date="2025-01-28T16:29:00Z">
            <w:rPr>
              <w:noProof/>
              <w:webHidden/>
            </w:rPr>
          </w:rPrChange>
        </w:rPr>
        <w:instrText xml:space="preserve"> PAGEREF _Toc188723917 \h </w:instrText>
      </w:r>
      <w:r w:rsidR="008865BD" w:rsidRPr="0057718E">
        <w:rPr>
          <w:webHidden/>
          <w:rPrChange w:id="6895" w:author="Microsoft Office User" w:date="2025-01-28T16:29:00Z">
            <w:rPr>
              <w:noProof/>
              <w:webHidden/>
            </w:rPr>
          </w:rPrChange>
        </w:rPr>
      </w:r>
      <w:r w:rsidR="008865BD" w:rsidRPr="0057718E">
        <w:rPr>
          <w:webHidden/>
          <w:rPrChange w:id="6896" w:author="Microsoft Office User" w:date="2025-01-28T16:29:00Z">
            <w:rPr>
              <w:noProof/>
              <w:webHidden/>
            </w:rPr>
          </w:rPrChange>
        </w:rPr>
        <w:fldChar w:fldCharType="separate"/>
      </w:r>
      <w:r w:rsidR="008865BD" w:rsidRPr="0057718E">
        <w:rPr>
          <w:webHidden/>
          <w:rPrChange w:id="6897" w:author="Microsoft Office User" w:date="2025-01-28T16:29:00Z">
            <w:rPr>
              <w:noProof/>
              <w:webHidden/>
            </w:rPr>
          </w:rPrChange>
        </w:rPr>
        <w:t>30</w:t>
      </w:r>
      <w:r w:rsidR="008865BD" w:rsidRPr="0057718E">
        <w:rPr>
          <w:webHidden/>
          <w:rPrChange w:id="6898" w:author="Microsoft Office User" w:date="2025-01-28T16:29:00Z">
            <w:rPr>
              <w:noProof/>
              <w:webHidden/>
            </w:rPr>
          </w:rPrChange>
        </w:rPr>
        <w:fldChar w:fldCharType="end"/>
      </w:r>
      <w:r w:rsidRPr="0057718E">
        <w:rPr>
          <w:rPrChange w:id="6899" w:author="Microsoft Office User" w:date="2025-01-28T16:29:00Z">
            <w:rPr>
              <w:noProof/>
            </w:rPr>
          </w:rPrChange>
        </w:rPr>
        <w:fldChar w:fldCharType="end"/>
      </w:r>
    </w:p>
    <w:p w14:paraId="5BF4565E" w14:textId="5E5DBE1A" w:rsidR="008865BD" w:rsidRPr="0057718E" w:rsidRDefault="00000000">
      <w:pPr>
        <w:pStyle w:val="TM3"/>
        <w:tabs>
          <w:tab w:val="right" w:leader="dot" w:pos="9350"/>
        </w:tabs>
        <w:rPr>
          <w:rFonts w:asciiTheme="minorHAnsi" w:eastAsiaTheme="minorEastAsia" w:hAnsiTheme="minorHAnsi" w:cstheme="minorBidi"/>
          <w:sz w:val="22"/>
          <w:szCs w:val="22"/>
          <w:rPrChange w:id="690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"_Toc188723918"</w:instrText>
      </w:r>
      <w:r w:rsidRPr="0057718E">
        <w:fldChar w:fldCharType="separate"/>
      </w:r>
      <w:r w:rsidR="008865BD" w:rsidRPr="0057718E">
        <w:rPr>
          <w:rStyle w:val="Lienhypertexte"/>
          <w:rPrChange w:id="6901" w:author="Microsoft Office User" w:date="2025-01-28T16:29:00Z">
            <w:rPr>
              <w:rStyle w:val="Lienhypertexte"/>
              <w:noProof/>
              <w:lang w:val="fr-SN"/>
            </w:rPr>
          </w:rPrChange>
        </w:rPr>
        <w:t>Section 1 : Application générale de l’intelligence artificielle sur la finance</w:t>
      </w:r>
      <w:r w:rsidR="008865BD" w:rsidRPr="0057718E">
        <w:rPr>
          <w:webHidden/>
          <w:rPrChange w:id="6902" w:author="Microsoft Office User" w:date="2025-01-28T16:29:00Z">
            <w:rPr>
              <w:noProof/>
              <w:webHidden/>
            </w:rPr>
          </w:rPrChange>
        </w:rPr>
        <w:tab/>
      </w:r>
      <w:r w:rsidR="008865BD" w:rsidRPr="0057718E">
        <w:rPr>
          <w:webHidden/>
          <w:rPrChange w:id="6903" w:author="Microsoft Office User" w:date="2025-01-28T16:29:00Z">
            <w:rPr>
              <w:noProof/>
              <w:webHidden/>
            </w:rPr>
          </w:rPrChange>
        </w:rPr>
        <w:fldChar w:fldCharType="begin"/>
      </w:r>
      <w:r w:rsidR="008865BD" w:rsidRPr="0057718E">
        <w:rPr>
          <w:webHidden/>
          <w:rPrChange w:id="6904" w:author="Microsoft Office User" w:date="2025-01-28T16:29:00Z">
            <w:rPr>
              <w:noProof/>
              <w:webHidden/>
            </w:rPr>
          </w:rPrChange>
        </w:rPr>
        <w:instrText xml:space="preserve"> PAGEREF _Toc188723918 \h </w:instrText>
      </w:r>
      <w:r w:rsidR="008865BD" w:rsidRPr="0057718E">
        <w:rPr>
          <w:webHidden/>
          <w:rPrChange w:id="6905" w:author="Microsoft Office User" w:date="2025-01-28T16:29:00Z">
            <w:rPr>
              <w:noProof/>
              <w:webHidden/>
            </w:rPr>
          </w:rPrChange>
        </w:rPr>
      </w:r>
      <w:r w:rsidR="008865BD" w:rsidRPr="0057718E">
        <w:rPr>
          <w:webHidden/>
          <w:rPrChange w:id="6906" w:author="Microsoft Office User" w:date="2025-01-28T16:29:00Z">
            <w:rPr>
              <w:noProof/>
              <w:webHidden/>
            </w:rPr>
          </w:rPrChange>
        </w:rPr>
        <w:fldChar w:fldCharType="separate"/>
      </w:r>
      <w:r w:rsidR="008865BD" w:rsidRPr="0057718E">
        <w:rPr>
          <w:webHidden/>
          <w:rPrChange w:id="6907" w:author="Microsoft Office User" w:date="2025-01-28T16:29:00Z">
            <w:rPr>
              <w:noProof/>
              <w:webHidden/>
            </w:rPr>
          </w:rPrChange>
        </w:rPr>
        <w:t>30</w:t>
      </w:r>
      <w:r w:rsidR="008865BD" w:rsidRPr="0057718E">
        <w:rPr>
          <w:webHidden/>
          <w:rPrChange w:id="6908" w:author="Microsoft Office User" w:date="2025-01-28T16:29:00Z">
            <w:rPr>
              <w:noProof/>
              <w:webHidden/>
            </w:rPr>
          </w:rPrChange>
        </w:rPr>
        <w:fldChar w:fldCharType="end"/>
      </w:r>
      <w:r w:rsidRPr="0057718E">
        <w:rPr>
          <w:rPrChange w:id="6909" w:author="Microsoft Office User" w:date="2025-01-28T16:29:00Z">
            <w:rPr>
              <w:noProof/>
            </w:rPr>
          </w:rPrChange>
        </w:rPr>
        <w:fldChar w:fldCharType="end"/>
      </w:r>
    </w:p>
    <w:p w14:paraId="47A23FF8" w14:textId="5F7FFC1B"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691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"_Toc188723919"</w:instrText>
      </w:r>
      <w:r w:rsidRPr="0057718E">
        <w:fldChar w:fldCharType="separate"/>
      </w:r>
      <w:r w:rsidR="008865BD" w:rsidRPr="0057718E">
        <w:rPr>
          <w:rStyle w:val="Lienhypertexte"/>
          <w:rFonts w:eastAsia="Times New Roman"/>
          <w:rPrChange w:id="6911" w:author="Microsoft Office User" w:date="2025-01-28T16:29:00Z">
            <w:rPr>
              <w:rStyle w:val="Lienhypertexte"/>
              <w:rFonts w:eastAsia="Times New Roman"/>
              <w:noProof/>
              <w:lang w:val="fr-SN"/>
            </w:rPr>
          </w:rPrChange>
        </w:rPr>
        <w:t>1.</w:t>
      </w:r>
      <w:r w:rsidR="008865BD" w:rsidRPr="0057718E">
        <w:rPr>
          <w:rFonts w:asciiTheme="minorHAnsi" w:eastAsiaTheme="minorEastAsia" w:hAnsiTheme="minorHAnsi" w:cstheme="minorBidi"/>
          <w:sz w:val="22"/>
          <w:szCs w:val="22"/>
          <w:rPrChange w:id="6912"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Fonts w:eastAsia="Times New Roman"/>
          <w:rPrChange w:id="6913" w:author="Microsoft Office User" w:date="2025-01-28T16:29:00Z">
            <w:rPr>
              <w:rStyle w:val="Lienhypertexte"/>
              <w:rFonts w:eastAsia="Times New Roman"/>
              <w:noProof/>
              <w:lang w:val="fr-SN"/>
            </w:rPr>
          </w:rPrChange>
        </w:rPr>
        <w:t>Analyse prédictive</w:t>
      </w:r>
      <w:r w:rsidR="008865BD" w:rsidRPr="0057718E">
        <w:rPr>
          <w:webHidden/>
          <w:rPrChange w:id="6914" w:author="Microsoft Office User" w:date="2025-01-28T16:29:00Z">
            <w:rPr>
              <w:noProof/>
              <w:webHidden/>
            </w:rPr>
          </w:rPrChange>
        </w:rPr>
        <w:tab/>
      </w:r>
      <w:r w:rsidR="008865BD" w:rsidRPr="0057718E">
        <w:rPr>
          <w:webHidden/>
          <w:rPrChange w:id="6915" w:author="Microsoft Office User" w:date="2025-01-28T16:29:00Z">
            <w:rPr>
              <w:noProof/>
              <w:webHidden/>
            </w:rPr>
          </w:rPrChange>
        </w:rPr>
        <w:fldChar w:fldCharType="begin"/>
      </w:r>
      <w:r w:rsidR="008865BD" w:rsidRPr="0057718E">
        <w:rPr>
          <w:webHidden/>
          <w:rPrChange w:id="6916" w:author="Microsoft Office User" w:date="2025-01-28T16:29:00Z">
            <w:rPr>
              <w:noProof/>
              <w:webHidden/>
            </w:rPr>
          </w:rPrChange>
        </w:rPr>
        <w:instrText xml:space="preserve"> PAGEREF _Toc188723919 \h </w:instrText>
      </w:r>
      <w:r w:rsidR="008865BD" w:rsidRPr="0057718E">
        <w:rPr>
          <w:webHidden/>
          <w:rPrChange w:id="6917" w:author="Microsoft Office User" w:date="2025-01-28T16:29:00Z">
            <w:rPr>
              <w:noProof/>
              <w:webHidden/>
            </w:rPr>
          </w:rPrChange>
        </w:rPr>
      </w:r>
      <w:r w:rsidR="008865BD" w:rsidRPr="0057718E">
        <w:rPr>
          <w:webHidden/>
          <w:rPrChange w:id="6918" w:author="Microsoft Office User" w:date="2025-01-28T16:29:00Z">
            <w:rPr>
              <w:noProof/>
              <w:webHidden/>
            </w:rPr>
          </w:rPrChange>
        </w:rPr>
        <w:fldChar w:fldCharType="separate"/>
      </w:r>
      <w:r w:rsidR="008865BD" w:rsidRPr="0057718E">
        <w:rPr>
          <w:webHidden/>
          <w:rPrChange w:id="6919" w:author="Microsoft Office User" w:date="2025-01-28T16:29:00Z">
            <w:rPr>
              <w:noProof/>
              <w:webHidden/>
            </w:rPr>
          </w:rPrChange>
        </w:rPr>
        <w:t>30</w:t>
      </w:r>
      <w:r w:rsidR="008865BD" w:rsidRPr="0057718E">
        <w:rPr>
          <w:webHidden/>
          <w:rPrChange w:id="6920" w:author="Microsoft Office User" w:date="2025-01-28T16:29:00Z">
            <w:rPr>
              <w:noProof/>
              <w:webHidden/>
            </w:rPr>
          </w:rPrChange>
        </w:rPr>
        <w:fldChar w:fldCharType="end"/>
      </w:r>
      <w:r w:rsidRPr="0057718E">
        <w:rPr>
          <w:rPrChange w:id="6921" w:author="Microsoft Office User" w:date="2025-01-28T16:29:00Z">
            <w:rPr>
              <w:noProof/>
            </w:rPr>
          </w:rPrChange>
        </w:rPr>
        <w:fldChar w:fldCharType="end"/>
      </w:r>
    </w:p>
    <w:p w14:paraId="367CF58B" w14:textId="7399CD4E"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6922"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"_Toc188723920"</w:instrText>
      </w:r>
      <w:r w:rsidRPr="0057718E">
        <w:fldChar w:fldCharType="separate"/>
      </w:r>
      <w:r w:rsidR="008865BD" w:rsidRPr="0057718E">
        <w:rPr>
          <w:rStyle w:val="Lienhypertexte"/>
          <w:rFonts w:eastAsia="Times New Roman"/>
          <w:rPrChange w:id="6923" w:author="Microsoft Office User" w:date="2025-01-28T16:29:00Z">
            <w:rPr>
              <w:rStyle w:val="Lienhypertexte"/>
              <w:rFonts w:eastAsia="Times New Roman"/>
              <w:noProof/>
              <w:lang w:val="fr-SN"/>
            </w:rPr>
          </w:rPrChange>
        </w:rPr>
        <w:t>2.</w:t>
      </w:r>
      <w:r w:rsidR="008865BD" w:rsidRPr="0057718E">
        <w:rPr>
          <w:rFonts w:asciiTheme="minorHAnsi" w:eastAsiaTheme="minorEastAsia" w:hAnsiTheme="minorHAnsi" w:cstheme="minorBidi"/>
          <w:sz w:val="22"/>
          <w:szCs w:val="22"/>
          <w:rPrChange w:id="6924"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Fonts w:eastAsia="Times New Roman"/>
          <w:rPrChange w:id="6925" w:author="Microsoft Office User" w:date="2025-01-28T16:29:00Z">
            <w:rPr>
              <w:rStyle w:val="Lienhypertexte"/>
              <w:rFonts w:eastAsia="Times New Roman"/>
              <w:noProof/>
              <w:lang w:val="fr-SN"/>
            </w:rPr>
          </w:rPrChange>
        </w:rPr>
        <w:t>Gestion des risques</w:t>
      </w:r>
      <w:r w:rsidR="008865BD" w:rsidRPr="0057718E">
        <w:rPr>
          <w:webHidden/>
          <w:rPrChange w:id="6926" w:author="Microsoft Office User" w:date="2025-01-28T16:29:00Z">
            <w:rPr>
              <w:noProof/>
              <w:webHidden/>
            </w:rPr>
          </w:rPrChange>
        </w:rPr>
        <w:tab/>
      </w:r>
      <w:r w:rsidR="008865BD" w:rsidRPr="0057718E">
        <w:rPr>
          <w:webHidden/>
          <w:rPrChange w:id="6927" w:author="Microsoft Office User" w:date="2025-01-28T16:29:00Z">
            <w:rPr>
              <w:noProof/>
              <w:webHidden/>
            </w:rPr>
          </w:rPrChange>
        </w:rPr>
        <w:fldChar w:fldCharType="begin"/>
      </w:r>
      <w:r w:rsidR="008865BD" w:rsidRPr="0057718E">
        <w:rPr>
          <w:webHidden/>
          <w:rPrChange w:id="6928" w:author="Microsoft Office User" w:date="2025-01-28T16:29:00Z">
            <w:rPr>
              <w:noProof/>
              <w:webHidden/>
            </w:rPr>
          </w:rPrChange>
        </w:rPr>
        <w:instrText xml:space="preserve"> PAGEREF _Toc188723920 \h </w:instrText>
      </w:r>
      <w:r w:rsidR="008865BD" w:rsidRPr="0057718E">
        <w:rPr>
          <w:webHidden/>
          <w:rPrChange w:id="6929" w:author="Microsoft Office User" w:date="2025-01-28T16:29:00Z">
            <w:rPr>
              <w:noProof/>
              <w:webHidden/>
            </w:rPr>
          </w:rPrChange>
        </w:rPr>
      </w:r>
      <w:r w:rsidR="008865BD" w:rsidRPr="0057718E">
        <w:rPr>
          <w:webHidden/>
          <w:rPrChange w:id="6930" w:author="Microsoft Office User" w:date="2025-01-28T16:29:00Z">
            <w:rPr>
              <w:noProof/>
              <w:webHidden/>
            </w:rPr>
          </w:rPrChange>
        </w:rPr>
        <w:fldChar w:fldCharType="separate"/>
      </w:r>
      <w:r w:rsidR="008865BD" w:rsidRPr="0057718E">
        <w:rPr>
          <w:webHidden/>
          <w:rPrChange w:id="6931" w:author="Microsoft Office User" w:date="2025-01-28T16:29:00Z">
            <w:rPr>
              <w:noProof/>
              <w:webHidden/>
            </w:rPr>
          </w:rPrChange>
        </w:rPr>
        <w:t>31</w:t>
      </w:r>
      <w:r w:rsidR="008865BD" w:rsidRPr="0057718E">
        <w:rPr>
          <w:webHidden/>
          <w:rPrChange w:id="6932" w:author="Microsoft Office User" w:date="2025-01-28T16:29:00Z">
            <w:rPr>
              <w:noProof/>
              <w:webHidden/>
            </w:rPr>
          </w:rPrChange>
        </w:rPr>
        <w:fldChar w:fldCharType="end"/>
      </w:r>
      <w:r w:rsidRPr="0057718E">
        <w:rPr>
          <w:rPrChange w:id="6933" w:author="Microsoft Office User" w:date="2025-01-28T16:29:00Z">
            <w:rPr>
              <w:noProof/>
            </w:rPr>
          </w:rPrChange>
        </w:rPr>
        <w:fldChar w:fldCharType="end"/>
      </w:r>
    </w:p>
    <w:p w14:paraId="72E4B746" w14:textId="09DBA7D6"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6934"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"_Toc188723921"</w:instrText>
      </w:r>
      <w:r w:rsidRPr="0057718E">
        <w:fldChar w:fldCharType="separate"/>
      </w:r>
      <w:r w:rsidR="008865BD" w:rsidRPr="0057718E">
        <w:rPr>
          <w:rStyle w:val="Lienhypertexte"/>
          <w:rFonts w:eastAsia="Times New Roman"/>
          <w:rPrChange w:id="6935" w:author="Microsoft Office User" w:date="2025-01-28T16:29:00Z">
            <w:rPr>
              <w:rStyle w:val="Lienhypertexte"/>
              <w:rFonts w:eastAsia="Times New Roman"/>
              <w:noProof/>
              <w:lang w:val="fr-SN"/>
            </w:rPr>
          </w:rPrChange>
        </w:rPr>
        <w:t>3.</w:t>
      </w:r>
      <w:r w:rsidR="008865BD" w:rsidRPr="0057718E">
        <w:rPr>
          <w:rFonts w:asciiTheme="minorHAnsi" w:eastAsiaTheme="minorEastAsia" w:hAnsiTheme="minorHAnsi" w:cstheme="minorBidi"/>
          <w:sz w:val="22"/>
          <w:szCs w:val="22"/>
          <w:rPrChange w:id="6936"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Fonts w:eastAsia="Times New Roman"/>
          <w:rPrChange w:id="6937" w:author="Microsoft Office User" w:date="2025-01-28T16:29:00Z">
            <w:rPr>
              <w:rStyle w:val="Lienhypertexte"/>
              <w:rFonts w:eastAsia="Times New Roman"/>
              <w:noProof/>
              <w:lang w:val="fr-SN"/>
            </w:rPr>
          </w:rPrChange>
        </w:rPr>
        <w:t>Services clients</w:t>
      </w:r>
      <w:r w:rsidR="008865BD" w:rsidRPr="0057718E">
        <w:rPr>
          <w:webHidden/>
          <w:rPrChange w:id="6938" w:author="Microsoft Office User" w:date="2025-01-28T16:29:00Z">
            <w:rPr>
              <w:noProof/>
              <w:webHidden/>
            </w:rPr>
          </w:rPrChange>
        </w:rPr>
        <w:tab/>
      </w:r>
      <w:r w:rsidR="008865BD" w:rsidRPr="0057718E">
        <w:rPr>
          <w:webHidden/>
          <w:rPrChange w:id="6939" w:author="Microsoft Office User" w:date="2025-01-28T16:29:00Z">
            <w:rPr>
              <w:noProof/>
              <w:webHidden/>
            </w:rPr>
          </w:rPrChange>
        </w:rPr>
        <w:fldChar w:fldCharType="begin"/>
      </w:r>
      <w:r w:rsidR="008865BD" w:rsidRPr="0057718E">
        <w:rPr>
          <w:webHidden/>
          <w:rPrChange w:id="6940" w:author="Microsoft Office User" w:date="2025-01-28T16:29:00Z">
            <w:rPr>
              <w:noProof/>
              <w:webHidden/>
            </w:rPr>
          </w:rPrChange>
        </w:rPr>
        <w:instrText xml:space="preserve"> PAGEREF _Toc188723921 \h </w:instrText>
      </w:r>
      <w:r w:rsidR="008865BD" w:rsidRPr="0057718E">
        <w:rPr>
          <w:webHidden/>
          <w:rPrChange w:id="6941" w:author="Microsoft Office User" w:date="2025-01-28T16:29:00Z">
            <w:rPr>
              <w:noProof/>
              <w:webHidden/>
            </w:rPr>
          </w:rPrChange>
        </w:rPr>
      </w:r>
      <w:r w:rsidR="008865BD" w:rsidRPr="0057718E">
        <w:rPr>
          <w:webHidden/>
          <w:rPrChange w:id="6942" w:author="Microsoft Office User" w:date="2025-01-28T16:29:00Z">
            <w:rPr>
              <w:noProof/>
              <w:webHidden/>
            </w:rPr>
          </w:rPrChange>
        </w:rPr>
        <w:fldChar w:fldCharType="separate"/>
      </w:r>
      <w:r w:rsidR="008865BD" w:rsidRPr="0057718E">
        <w:rPr>
          <w:webHidden/>
          <w:rPrChange w:id="6943" w:author="Microsoft Office User" w:date="2025-01-28T16:29:00Z">
            <w:rPr>
              <w:noProof/>
              <w:webHidden/>
            </w:rPr>
          </w:rPrChange>
        </w:rPr>
        <w:t>31</w:t>
      </w:r>
      <w:r w:rsidR="008865BD" w:rsidRPr="0057718E">
        <w:rPr>
          <w:webHidden/>
          <w:rPrChange w:id="6944" w:author="Microsoft Office User" w:date="2025-01-28T16:29:00Z">
            <w:rPr>
              <w:noProof/>
              <w:webHidden/>
            </w:rPr>
          </w:rPrChange>
        </w:rPr>
        <w:fldChar w:fldCharType="end"/>
      </w:r>
      <w:r w:rsidRPr="0057718E">
        <w:rPr>
          <w:rPrChange w:id="6945" w:author="Microsoft Office User" w:date="2025-01-28T16:29:00Z">
            <w:rPr>
              <w:noProof/>
            </w:rPr>
          </w:rPrChange>
        </w:rPr>
        <w:fldChar w:fldCharType="end"/>
      </w:r>
    </w:p>
    <w:p w14:paraId="4B57FA35" w14:textId="36945F7C"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6946"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"_Toc188723922"</w:instrText>
      </w:r>
      <w:r w:rsidRPr="0057718E">
        <w:fldChar w:fldCharType="separate"/>
      </w:r>
      <w:r w:rsidR="008865BD" w:rsidRPr="0057718E">
        <w:rPr>
          <w:rStyle w:val="Lienhypertexte"/>
          <w:rFonts w:eastAsia="Times New Roman"/>
          <w:rPrChange w:id="6947" w:author="Microsoft Office User" w:date="2025-01-28T16:29:00Z">
            <w:rPr>
              <w:rStyle w:val="Lienhypertexte"/>
              <w:rFonts w:eastAsia="Times New Roman"/>
              <w:noProof/>
              <w:lang w:val="fr-SN"/>
            </w:rPr>
          </w:rPrChange>
        </w:rPr>
        <w:t>4.</w:t>
      </w:r>
      <w:r w:rsidR="008865BD" w:rsidRPr="0057718E">
        <w:rPr>
          <w:rFonts w:asciiTheme="minorHAnsi" w:eastAsiaTheme="minorEastAsia" w:hAnsiTheme="minorHAnsi" w:cstheme="minorBidi"/>
          <w:sz w:val="22"/>
          <w:szCs w:val="22"/>
          <w:rPrChange w:id="6948"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Fonts w:eastAsia="Times New Roman"/>
          <w:rPrChange w:id="6949" w:author="Microsoft Office User" w:date="2025-01-28T16:29:00Z">
            <w:rPr>
              <w:rStyle w:val="Lienhypertexte"/>
              <w:rFonts w:eastAsia="Times New Roman"/>
              <w:noProof/>
              <w:lang w:val="fr-SN"/>
            </w:rPr>
          </w:rPrChange>
        </w:rPr>
        <w:t>Détection de fraudes</w:t>
      </w:r>
      <w:r w:rsidR="008865BD" w:rsidRPr="0057718E">
        <w:rPr>
          <w:webHidden/>
          <w:rPrChange w:id="6950" w:author="Microsoft Office User" w:date="2025-01-28T16:29:00Z">
            <w:rPr>
              <w:noProof/>
              <w:webHidden/>
            </w:rPr>
          </w:rPrChange>
        </w:rPr>
        <w:tab/>
      </w:r>
      <w:r w:rsidR="008865BD" w:rsidRPr="0057718E">
        <w:rPr>
          <w:webHidden/>
          <w:rPrChange w:id="6951" w:author="Microsoft Office User" w:date="2025-01-28T16:29:00Z">
            <w:rPr>
              <w:noProof/>
              <w:webHidden/>
            </w:rPr>
          </w:rPrChange>
        </w:rPr>
        <w:fldChar w:fldCharType="begin"/>
      </w:r>
      <w:r w:rsidR="008865BD" w:rsidRPr="0057718E">
        <w:rPr>
          <w:webHidden/>
          <w:rPrChange w:id="6952" w:author="Microsoft Office User" w:date="2025-01-28T16:29:00Z">
            <w:rPr>
              <w:noProof/>
              <w:webHidden/>
            </w:rPr>
          </w:rPrChange>
        </w:rPr>
        <w:instrText xml:space="preserve"> PAGEREF _Toc188723922 \h </w:instrText>
      </w:r>
      <w:r w:rsidR="008865BD" w:rsidRPr="0057718E">
        <w:rPr>
          <w:webHidden/>
          <w:rPrChange w:id="6953" w:author="Microsoft Office User" w:date="2025-01-28T16:29:00Z">
            <w:rPr>
              <w:noProof/>
              <w:webHidden/>
            </w:rPr>
          </w:rPrChange>
        </w:rPr>
      </w:r>
      <w:r w:rsidR="008865BD" w:rsidRPr="0057718E">
        <w:rPr>
          <w:webHidden/>
          <w:rPrChange w:id="6954" w:author="Microsoft Office User" w:date="2025-01-28T16:29:00Z">
            <w:rPr>
              <w:noProof/>
              <w:webHidden/>
            </w:rPr>
          </w:rPrChange>
        </w:rPr>
        <w:fldChar w:fldCharType="separate"/>
      </w:r>
      <w:r w:rsidR="008865BD" w:rsidRPr="0057718E">
        <w:rPr>
          <w:webHidden/>
          <w:rPrChange w:id="6955" w:author="Microsoft Office User" w:date="2025-01-28T16:29:00Z">
            <w:rPr>
              <w:noProof/>
              <w:webHidden/>
            </w:rPr>
          </w:rPrChange>
        </w:rPr>
        <w:t>32</w:t>
      </w:r>
      <w:r w:rsidR="008865BD" w:rsidRPr="0057718E">
        <w:rPr>
          <w:webHidden/>
          <w:rPrChange w:id="6956" w:author="Microsoft Office User" w:date="2025-01-28T16:29:00Z">
            <w:rPr>
              <w:noProof/>
              <w:webHidden/>
            </w:rPr>
          </w:rPrChange>
        </w:rPr>
        <w:fldChar w:fldCharType="end"/>
      </w:r>
      <w:r w:rsidRPr="0057718E">
        <w:rPr>
          <w:rPrChange w:id="6957" w:author="Microsoft Office User" w:date="2025-01-28T16:29:00Z">
            <w:rPr>
              <w:noProof/>
            </w:rPr>
          </w:rPrChange>
        </w:rPr>
        <w:fldChar w:fldCharType="end"/>
      </w:r>
    </w:p>
    <w:p w14:paraId="09268DD0" w14:textId="184BF962"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695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"_Toc188723923"</w:instrText>
      </w:r>
      <w:r w:rsidRPr="0057718E">
        <w:fldChar w:fldCharType="separate"/>
      </w:r>
      <w:r w:rsidR="008865BD" w:rsidRPr="0057718E">
        <w:rPr>
          <w:rStyle w:val="Lienhypertexte"/>
          <w:rFonts w:eastAsia="Times New Roman"/>
          <w:rPrChange w:id="6959" w:author="Microsoft Office User" w:date="2025-01-28T16:29:00Z">
            <w:rPr>
              <w:rStyle w:val="Lienhypertexte"/>
              <w:rFonts w:eastAsia="Times New Roman"/>
              <w:noProof/>
              <w:lang w:val="fr-SN"/>
            </w:rPr>
          </w:rPrChange>
        </w:rPr>
        <w:t>5.</w:t>
      </w:r>
      <w:r w:rsidR="008865BD" w:rsidRPr="0057718E">
        <w:rPr>
          <w:rFonts w:asciiTheme="minorHAnsi" w:eastAsiaTheme="minorEastAsia" w:hAnsiTheme="minorHAnsi" w:cstheme="minorBidi"/>
          <w:sz w:val="22"/>
          <w:szCs w:val="22"/>
          <w:rPrChange w:id="6960"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Fonts w:eastAsia="Times New Roman"/>
          <w:rPrChange w:id="6961" w:author="Microsoft Office User" w:date="2025-01-28T16:29:00Z">
            <w:rPr>
              <w:rStyle w:val="Lienhypertexte"/>
              <w:rFonts w:eastAsia="Times New Roman"/>
              <w:noProof/>
              <w:lang w:val="fr-SN"/>
            </w:rPr>
          </w:rPrChange>
        </w:rPr>
        <w:t>La bourse et les marchés financiers</w:t>
      </w:r>
      <w:r w:rsidR="008865BD" w:rsidRPr="0057718E">
        <w:rPr>
          <w:webHidden/>
          <w:rPrChange w:id="6962" w:author="Microsoft Office User" w:date="2025-01-28T16:29:00Z">
            <w:rPr>
              <w:noProof/>
              <w:webHidden/>
            </w:rPr>
          </w:rPrChange>
        </w:rPr>
        <w:tab/>
      </w:r>
      <w:r w:rsidR="008865BD" w:rsidRPr="0057718E">
        <w:rPr>
          <w:webHidden/>
          <w:rPrChange w:id="6963" w:author="Microsoft Office User" w:date="2025-01-28T16:29:00Z">
            <w:rPr>
              <w:noProof/>
              <w:webHidden/>
            </w:rPr>
          </w:rPrChange>
        </w:rPr>
        <w:fldChar w:fldCharType="begin"/>
      </w:r>
      <w:r w:rsidR="008865BD" w:rsidRPr="0057718E">
        <w:rPr>
          <w:webHidden/>
          <w:rPrChange w:id="6964" w:author="Microsoft Office User" w:date="2025-01-28T16:29:00Z">
            <w:rPr>
              <w:noProof/>
              <w:webHidden/>
            </w:rPr>
          </w:rPrChange>
        </w:rPr>
        <w:instrText xml:space="preserve"> PAGEREF _Toc188723923 \h </w:instrText>
      </w:r>
      <w:r w:rsidR="008865BD" w:rsidRPr="0057718E">
        <w:rPr>
          <w:webHidden/>
          <w:rPrChange w:id="6965" w:author="Microsoft Office User" w:date="2025-01-28T16:29:00Z">
            <w:rPr>
              <w:noProof/>
              <w:webHidden/>
            </w:rPr>
          </w:rPrChange>
        </w:rPr>
      </w:r>
      <w:r w:rsidR="008865BD" w:rsidRPr="0057718E">
        <w:rPr>
          <w:webHidden/>
          <w:rPrChange w:id="6966" w:author="Microsoft Office User" w:date="2025-01-28T16:29:00Z">
            <w:rPr>
              <w:noProof/>
              <w:webHidden/>
            </w:rPr>
          </w:rPrChange>
        </w:rPr>
        <w:fldChar w:fldCharType="separate"/>
      </w:r>
      <w:r w:rsidR="008865BD" w:rsidRPr="0057718E">
        <w:rPr>
          <w:webHidden/>
          <w:rPrChange w:id="6967" w:author="Microsoft Office User" w:date="2025-01-28T16:29:00Z">
            <w:rPr>
              <w:noProof/>
              <w:webHidden/>
            </w:rPr>
          </w:rPrChange>
        </w:rPr>
        <w:t>33</w:t>
      </w:r>
      <w:r w:rsidR="008865BD" w:rsidRPr="0057718E">
        <w:rPr>
          <w:webHidden/>
          <w:rPrChange w:id="6968" w:author="Microsoft Office User" w:date="2025-01-28T16:29:00Z">
            <w:rPr>
              <w:noProof/>
              <w:webHidden/>
            </w:rPr>
          </w:rPrChange>
        </w:rPr>
        <w:fldChar w:fldCharType="end"/>
      </w:r>
      <w:r w:rsidRPr="0057718E">
        <w:rPr>
          <w:rPrChange w:id="6969" w:author="Microsoft Office User" w:date="2025-01-28T16:29:00Z">
            <w:rPr>
              <w:noProof/>
            </w:rPr>
          </w:rPrChange>
        </w:rPr>
        <w:fldChar w:fldCharType="end"/>
      </w:r>
    </w:p>
    <w:p w14:paraId="271B0DC6" w14:textId="2AE897B4" w:rsidR="008865BD" w:rsidRPr="0057718E" w:rsidRDefault="00000000">
      <w:pPr>
        <w:pStyle w:val="TM3"/>
        <w:tabs>
          <w:tab w:val="right" w:leader="dot" w:pos="9350"/>
        </w:tabs>
        <w:rPr>
          <w:rFonts w:asciiTheme="minorHAnsi" w:eastAsiaTheme="minorEastAsia" w:hAnsiTheme="minorHAnsi" w:cstheme="minorBidi"/>
          <w:sz w:val="22"/>
          <w:szCs w:val="22"/>
          <w:rPrChange w:id="697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"_Toc188723924"</w:instrText>
      </w:r>
      <w:r w:rsidRPr="0057718E">
        <w:fldChar w:fldCharType="separate"/>
      </w:r>
      <w:r w:rsidR="008865BD" w:rsidRPr="0057718E">
        <w:rPr>
          <w:rStyle w:val="Lienhypertexte"/>
          <w:rPrChange w:id="6971" w:author="Microsoft Office User" w:date="2025-01-28T16:29:00Z">
            <w:rPr>
              <w:rStyle w:val="Lienhypertexte"/>
              <w:noProof/>
              <w:lang w:val="fr-SN"/>
            </w:rPr>
          </w:rPrChange>
        </w:rPr>
        <w:t>Section 2 : L’intelligence artificielle dans l’analyse des états financiers</w:t>
      </w:r>
      <w:r w:rsidR="008865BD" w:rsidRPr="0057718E">
        <w:rPr>
          <w:webHidden/>
          <w:rPrChange w:id="6972" w:author="Microsoft Office User" w:date="2025-01-28T16:29:00Z">
            <w:rPr>
              <w:noProof/>
              <w:webHidden/>
            </w:rPr>
          </w:rPrChange>
        </w:rPr>
        <w:tab/>
      </w:r>
      <w:r w:rsidR="008865BD" w:rsidRPr="0057718E">
        <w:rPr>
          <w:webHidden/>
          <w:rPrChange w:id="6973" w:author="Microsoft Office User" w:date="2025-01-28T16:29:00Z">
            <w:rPr>
              <w:noProof/>
              <w:webHidden/>
            </w:rPr>
          </w:rPrChange>
        </w:rPr>
        <w:fldChar w:fldCharType="begin"/>
      </w:r>
      <w:r w:rsidR="008865BD" w:rsidRPr="0057718E">
        <w:rPr>
          <w:webHidden/>
          <w:rPrChange w:id="6974" w:author="Microsoft Office User" w:date="2025-01-28T16:29:00Z">
            <w:rPr>
              <w:noProof/>
              <w:webHidden/>
            </w:rPr>
          </w:rPrChange>
        </w:rPr>
        <w:instrText xml:space="preserve"> PAGEREF _Toc188723924 \h </w:instrText>
      </w:r>
      <w:r w:rsidR="008865BD" w:rsidRPr="0057718E">
        <w:rPr>
          <w:webHidden/>
          <w:rPrChange w:id="6975" w:author="Microsoft Office User" w:date="2025-01-28T16:29:00Z">
            <w:rPr>
              <w:noProof/>
              <w:webHidden/>
            </w:rPr>
          </w:rPrChange>
        </w:rPr>
      </w:r>
      <w:r w:rsidR="008865BD" w:rsidRPr="0057718E">
        <w:rPr>
          <w:webHidden/>
          <w:rPrChange w:id="6976" w:author="Microsoft Office User" w:date="2025-01-28T16:29:00Z">
            <w:rPr>
              <w:noProof/>
              <w:webHidden/>
            </w:rPr>
          </w:rPrChange>
        </w:rPr>
        <w:fldChar w:fldCharType="separate"/>
      </w:r>
      <w:r w:rsidR="008865BD" w:rsidRPr="0057718E">
        <w:rPr>
          <w:webHidden/>
          <w:rPrChange w:id="6977" w:author="Microsoft Office User" w:date="2025-01-28T16:29:00Z">
            <w:rPr>
              <w:noProof/>
              <w:webHidden/>
            </w:rPr>
          </w:rPrChange>
        </w:rPr>
        <w:t>33</w:t>
      </w:r>
      <w:r w:rsidR="008865BD" w:rsidRPr="0057718E">
        <w:rPr>
          <w:webHidden/>
          <w:rPrChange w:id="6978" w:author="Microsoft Office User" w:date="2025-01-28T16:29:00Z">
            <w:rPr>
              <w:noProof/>
              <w:webHidden/>
            </w:rPr>
          </w:rPrChange>
        </w:rPr>
        <w:fldChar w:fldCharType="end"/>
      </w:r>
      <w:r w:rsidRPr="0057718E">
        <w:rPr>
          <w:rPrChange w:id="6979" w:author="Microsoft Office User" w:date="2025-01-28T16:29:00Z">
            <w:rPr>
              <w:noProof/>
            </w:rPr>
          </w:rPrChange>
        </w:rPr>
        <w:fldChar w:fldCharType="end"/>
      </w:r>
    </w:p>
    <w:p w14:paraId="53EC3B05" w14:textId="12AA7D43"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698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"_Toc188723925"</w:instrText>
      </w:r>
      <w:r w:rsidRPr="0057718E">
        <w:fldChar w:fldCharType="separate"/>
      </w:r>
      <w:r w:rsidR="008865BD" w:rsidRPr="0057718E">
        <w:rPr>
          <w:rStyle w:val="Lienhypertexte"/>
          <w:rPrChange w:id="6981" w:author="Microsoft Office User" w:date="2025-01-28T16:29:00Z">
            <w:rPr>
              <w:rStyle w:val="Lienhypertexte"/>
              <w:noProof/>
              <w:lang w:val="fr-SN"/>
            </w:rPr>
          </w:rPrChange>
        </w:rPr>
        <w:t>1.</w:t>
      </w:r>
      <w:r w:rsidR="008865BD" w:rsidRPr="0057718E">
        <w:rPr>
          <w:rFonts w:asciiTheme="minorHAnsi" w:eastAsiaTheme="minorEastAsia" w:hAnsiTheme="minorHAnsi" w:cstheme="minorBidi"/>
          <w:sz w:val="22"/>
          <w:szCs w:val="22"/>
          <w:rPrChange w:id="6982"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6983" w:author="Microsoft Office User" w:date="2025-01-28T16:29:00Z">
            <w:rPr>
              <w:rStyle w:val="Lienhypertexte"/>
              <w:noProof/>
              <w:lang w:val="fr-SN"/>
            </w:rPr>
          </w:rPrChange>
        </w:rPr>
        <w:t>Les travaux de l’intelligence artificielle sur l’analyse financière</w:t>
      </w:r>
      <w:r w:rsidR="008865BD" w:rsidRPr="0057718E">
        <w:rPr>
          <w:webHidden/>
          <w:rPrChange w:id="6984" w:author="Microsoft Office User" w:date="2025-01-28T16:29:00Z">
            <w:rPr>
              <w:noProof/>
              <w:webHidden/>
            </w:rPr>
          </w:rPrChange>
        </w:rPr>
        <w:tab/>
      </w:r>
      <w:r w:rsidR="008865BD" w:rsidRPr="0057718E">
        <w:rPr>
          <w:webHidden/>
          <w:rPrChange w:id="6985" w:author="Microsoft Office User" w:date="2025-01-28T16:29:00Z">
            <w:rPr>
              <w:noProof/>
              <w:webHidden/>
            </w:rPr>
          </w:rPrChange>
        </w:rPr>
        <w:fldChar w:fldCharType="begin"/>
      </w:r>
      <w:r w:rsidR="008865BD" w:rsidRPr="0057718E">
        <w:rPr>
          <w:webHidden/>
          <w:rPrChange w:id="6986" w:author="Microsoft Office User" w:date="2025-01-28T16:29:00Z">
            <w:rPr>
              <w:noProof/>
              <w:webHidden/>
            </w:rPr>
          </w:rPrChange>
        </w:rPr>
        <w:instrText xml:space="preserve"> PAGEREF _Toc188723925 \h </w:instrText>
      </w:r>
      <w:r w:rsidR="008865BD" w:rsidRPr="0057718E">
        <w:rPr>
          <w:webHidden/>
          <w:rPrChange w:id="6987" w:author="Microsoft Office User" w:date="2025-01-28T16:29:00Z">
            <w:rPr>
              <w:noProof/>
              <w:webHidden/>
            </w:rPr>
          </w:rPrChange>
        </w:rPr>
      </w:r>
      <w:r w:rsidR="008865BD" w:rsidRPr="0057718E">
        <w:rPr>
          <w:webHidden/>
          <w:rPrChange w:id="6988" w:author="Microsoft Office User" w:date="2025-01-28T16:29:00Z">
            <w:rPr>
              <w:noProof/>
              <w:webHidden/>
            </w:rPr>
          </w:rPrChange>
        </w:rPr>
        <w:fldChar w:fldCharType="separate"/>
      </w:r>
      <w:r w:rsidR="008865BD" w:rsidRPr="0057718E">
        <w:rPr>
          <w:webHidden/>
          <w:rPrChange w:id="6989" w:author="Microsoft Office User" w:date="2025-01-28T16:29:00Z">
            <w:rPr>
              <w:noProof/>
              <w:webHidden/>
            </w:rPr>
          </w:rPrChange>
        </w:rPr>
        <w:t>34</w:t>
      </w:r>
      <w:r w:rsidR="008865BD" w:rsidRPr="0057718E">
        <w:rPr>
          <w:webHidden/>
          <w:rPrChange w:id="6990" w:author="Microsoft Office User" w:date="2025-01-28T16:29:00Z">
            <w:rPr>
              <w:noProof/>
              <w:webHidden/>
            </w:rPr>
          </w:rPrChange>
        </w:rPr>
        <w:fldChar w:fldCharType="end"/>
      </w:r>
      <w:r w:rsidRPr="0057718E">
        <w:rPr>
          <w:rPrChange w:id="6991" w:author="Microsoft Office User" w:date="2025-01-28T16:29:00Z">
            <w:rPr>
              <w:noProof/>
            </w:rPr>
          </w:rPrChange>
        </w:rPr>
        <w:fldChar w:fldCharType="end"/>
      </w:r>
    </w:p>
    <w:p w14:paraId="28A123B5" w14:textId="05E92C01"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6992"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"_Toc188723926"</w:instrText>
      </w:r>
      <w:r w:rsidRPr="0057718E">
        <w:fldChar w:fldCharType="separate"/>
      </w:r>
      <w:r w:rsidR="008865BD" w:rsidRPr="0057718E">
        <w:rPr>
          <w:rStyle w:val="Lienhypertexte"/>
          <w:rPrChange w:id="6993" w:author="Microsoft Office User" w:date="2025-01-28T16:29:00Z">
            <w:rPr>
              <w:rStyle w:val="Lienhypertexte"/>
              <w:noProof/>
              <w:lang w:val="fr-SN"/>
            </w:rPr>
          </w:rPrChange>
        </w:rPr>
        <w:t>2.</w:t>
      </w:r>
      <w:r w:rsidR="008865BD" w:rsidRPr="0057718E">
        <w:rPr>
          <w:rFonts w:asciiTheme="minorHAnsi" w:eastAsiaTheme="minorEastAsia" w:hAnsiTheme="minorHAnsi" w:cstheme="minorBidi"/>
          <w:sz w:val="22"/>
          <w:szCs w:val="22"/>
          <w:rPrChange w:id="6994"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6995" w:author="Microsoft Office User" w:date="2025-01-28T16:29:00Z">
            <w:rPr>
              <w:rStyle w:val="Lienhypertexte"/>
              <w:noProof/>
              <w:lang w:val="fr-SN"/>
            </w:rPr>
          </w:rPrChange>
        </w:rPr>
        <w:t>Limites des travaux actuels</w:t>
      </w:r>
      <w:r w:rsidR="008865BD" w:rsidRPr="0057718E">
        <w:rPr>
          <w:webHidden/>
          <w:rPrChange w:id="6996" w:author="Microsoft Office User" w:date="2025-01-28T16:29:00Z">
            <w:rPr>
              <w:noProof/>
              <w:webHidden/>
            </w:rPr>
          </w:rPrChange>
        </w:rPr>
        <w:tab/>
      </w:r>
      <w:r w:rsidR="008865BD" w:rsidRPr="0057718E">
        <w:rPr>
          <w:webHidden/>
          <w:rPrChange w:id="6997" w:author="Microsoft Office User" w:date="2025-01-28T16:29:00Z">
            <w:rPr>
              <w:noProof/>
              <w:webHidden/>
            </w:rPr>
          </w:rPrChange>
        </w:rPr>
        <w:fldChar w:fldCharType="begin"/>
      </w:r>
      <w:r w:rsidR="008865BD" w:rsidRPr="0057718E">
        <w:rPr>
          <w:webHidden/>
          <w:rPrChange w:id="6998" w:author="Microsoft Office User" w:date="2025-01-28T16:29:00Z">
            <w:rPr>
              <w:noProof/>
              <w:webHidden/>
            </w:rPr>
          </w:rPrChange>
        </w:rPr>
        <w:instrText xml:space="preserve"> PAGEREF _Toc188723926 \h </w:instrText>
      </w:r>
      <w:r w:rsidR="008865BD" w:rsidRPr="0057718E">
        <w:rPr>
          <w:webHidden/>
          <w:rPrChange w:id="6999" w:author="Microsoft Office User" w:date="2025-01-28T16:29:00Z">
            <w:rPr>
              <w:noProof/>
              <w:webHidden/>
            </w:rPr>
          </w:rPrChange>
        </w:rPr>
      </w:r>
      <w:r w:rsidR="008865BD" w:rsidRPr="0057718E">
        <w:rPr>
          <w:webHidden/>
          <w:rPrChange w:id="7000" w:author="Microsoft Office User" w:date="2025-01-28T16:29:00Z">
            <w:rPr>
              <w:noProof/>
              <w:webHidden/>
            </w:rPr>
          </w:rPrChange>
        </w:rPr>
        <w:fldChar w:fldCharType="separate"/>
      </w:r>
      <w:r w:rsidR="008865BD" w:rsidRPr="0057718E">
        <w:rPr>
          <w:webHidden/>
          <w:rPrChange w:id="7001" w:author="Microsoft Office User" w:date="2025-01-28T16:29:00Z">
            <w:rPr>
              <w:noProof/>
              <w:webHidden/>
            </w:rPr>
          </w:rPrChange>
        </w:rPr>
        <w:t>35</w:t>
      </w:r>
      <w:r w:rsidR="008865BD" w:rsidRPr="0057718E">
        <w:rPr>
          <w:webHidden/>
          <w:rPrChange w:id="7002" w:author="Microsoft Office User" w:date="2025-01-28T16:29:00Z">
            <w:rPr>
              <w:noProof/>
              <w:webHidden/>
            </w:rPr>
          </w:rPrChange>
        </w:rPr>
        <w:fldChar w:fldCharType="end"/>
      </w:r>
      <w:r w:rsidRPr="0057718E">
        <w:rPr>
          <w:rPrChange w:id="7003" w:author="Microsoft Office User" w:date="2025-01-28T16:29:00Z">
            <w:rPr>
              <w:noProof/>
            </w:rPr>
          </w:rPrChange>
        </w:rPr>
        <w:fldChar w:fldCharType="end"/>
      </w:r>
    </w:p>
    <w:p w14:paraId="48E39804" w14:textId="22547D09" w:rsidR="008865BD" w:rsidRPr="0057718E" w:rsidRDefault="00000000">
      <w:pPr>
        <w:pStyle w:val="TM2"/>
        <w:tabs>
          <w:tab w:val="right" w:leader="dot" w:pos="9350"/>
        </w:tabs>
        <w:rPr>
          <w:rFonts w:asciiTheme="minorHAnsi" w:eastAsiaTheme="minorEastAsia" w:hAnsiTheme="minorHAnsi" w:cstheme="minorBidi"/>
          <w:sz w:val="22"/>
          <w:szCs w:val="22"/>
          <w:rPrChange w:id="7004"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"_Toc188723927"</w:instrText>
      </w:r>
      <w:r w:rsidRPr="0057718E">
        <w:fldChar w:fldCharType="separate"/>
      </w:r>
      <w:r w:rsidR="008865BD" w:rsidRPr="0057718E">
        <w:rPr>
          <w:rStyle w:val="Lienhypertexte"/>
          <w:rPrChange w:id="7005" w:author="Microsoft Office User" w:date="2025-01-28T16:29:00Z">
            <w:rPr>
              <w:rStyle w:val="Lienhypertexte"/>
              <w:noProof/>
              <w:lang w:val="fr-SN"/>
            </w:rPr>
          </w:rPrChange>
        </w:rPr>
        <w:t>Conclusion de partie</w:t>
      </w:r>
      <w:r w:rsidR="008865BD" w:rsidRPr="0057718E">
        <w:rPr>
          <w:webHidden/>
          <w:rPrChange w:id="7006" w:author="Microsoft Office User" w:date="2025-01-28T16:29:00Z">
            <w:rPr>
              <w:noProof/>
              <w:webHidden/>
            </w:rPr>
          </w:rPrChange>
        </w:rPr>
        <w:tab/>
      </w:r>
      <w:r w:rsidR="008865BD" w:rsidRPr="0057718E">
        <w:rPr>
          <w:webHidden/>
          <w:rPrChange w:id="7007" w:author="Microsoft Office User" w:date="2025-01-28T16:29:00Z">
            <w:rPr>
              <w:noProof/>
              <w:webHidden/>
            </w:rPr>
          </w:rPrChange>
        </w:rPr>
        <w:fldChar w:fldCharType="begin"/>
      </w:r>
      <w:r w:rsidR="008865BD" w:rsidRPr="0057718E">
        <w:rPr>
          <w:webHidden/>
          <w:rPrChange w:id="7008" w:author="Microsoft Office User" w:date="2025-01-28T16:29:00Z">
            <w:rPr>
              <w:noProof/>
              <w:webHidden/>
            </w:rPr>
          </w:rPrChange>
        </w:rPr>
        <w:instrText xml:space="preserve"> PAGEREF _Toc188723927 \h </w:instrText>
      </w:r>
      <w:r w:rsidR="008865BD" w:rsidRPr="0057718E">
        <w:rPr>
          <w:webHidden/>
          <w:rPrChange w:id="7009" w:author="Microsoft Office User" w:date="2025-01-28T16:29:00Z">
            <w:rPr>
              <w:noProof/>
              <w:webHidden/>
            </w:rPr>
          </w:rPrChange>
        </w:rPr>
      </w:r>
      <w:r w:rsidR="008865BD" w:rsidRPr="0057718E">
        <w:rPr>
          <w:webHidden/>
          <w:rPrChange w:id="7010" w:author="Microsoft Office User" w:date="2025-01-28T16:29:00Z">
            <w:rPr>
              <w:noProof/>
              <w:webHidden/>
            </w:rPr>
          </w:rPrChange>
        </w:rPr>
        <w:fldChar w:fldCharType="separate"/>
      </w:r>
      <w:r w:rsidR="008865BD" w:rsidRPr="0057718E">
        <w:rPr>
          <w:webHidden/>
          <w:rPrChange w:id="7011" w:author="Microsoft Office User" w:date="2025-01-28T16:29:00Z">
            <w:rPr>
              <w:noProof/>
              <w:webHidden/>
            </w:rPr>
          </w:rPrChange>
        </w:rPr>
        <w:t>37</w:t>
      </w:r>
      <w:r w:rsidR="008865BD" w:rsidRPr="0057718E">
        <w:rPr>
          <w:webHidden/>
          <w:rPrChange w:id="7012" w:author="Microsoft Office User" w:date="2025-01-28T16:29:00Z">
            <w:rPr>
              <w:noProof/>
              <w:webHidden/>
            </w:rPr>
          </w:rPrChange>
        </w:rPr>
        <w:fldChar w:fldCharType="end"/>
      </w:r>
      <w:r w:rsidRPr="0057718E">
        <w:rPr>
          <w:rPrChange w:id="7013" w:author="Microsoft Office User" w:date="2025-01-28T16:29:00Z">
            <w:rPr>
              <w:noProof/>
            </w:rPr>
          </w:rPrChange>
        </w:rPr>
        <w:fldChar w:fldCharType="end"/>
      </w:r>
    </w:p>
    <w:p w14:paraId="5E4BB34F" w14:textId="53C0E4E8" w:rsidR="008865BD" w:rsidRPr="0057718E" w:rsidRDefault="00000000">
      <w:pPr>
        <w:pStyle w:val="TM1"/>
        <w:tabs>
          <w:tab w:val="right" w:leader="dot" w:pos="9350"/>
        </w:tabs>
        <w:rPr>
          <w:rFonts w:asciiTheme="minorHAnsi" w:eastAsiaTheme="minorEastAsia" w:hAnsiTheme="minorHAnsi" w:cstheme="minorBidi"/>
          <w:sz w:val="22"/>
          <w:szCs w:val="22"/>
          <w:rPrChange w:id="7014"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"_Toc188723928"</w:instrText>
      </w:r>
      <w:r w:rsidRPr="0057718E">
        <w:fldChar w:fldCharType="separate"/>
      </w:r>
      <w:r w:rsidR="008865BD" w:rsidRPr="0057718E">
        <w:rPr>
          <w:rStyle w:val="Lienhypertexte"/>
          <w:rPrChange w:id="7015" w:author="Microsoft Office User" w:date="2025-01-28T16:29:00Z">
            <w:rPr>
              <w:rStyle w:val="Lienhypertexte"/>
              <w:noProof/>
              <w:lang w:val="fr-SN"/>
            </w:rPr>
          </w:rPrChange>
        </w:rPr>
        <w:t>Partie 2 : Conception et développement des outils d’IA appliquée à l’analyse financières</w:t>
      </w:r>
      <w:r w:rsidR="008865BD" w:rsidRPr="0057718E">
        <w:rPr>
          <w:webHidden/>
          <w:rPrChange w:id="7016" w:author="Microsoft Office User" w:date="2025-01-28T16:29:00Z">
            <w:rPr>
              <w:noProof/>
              <w:webHidden/>
            </w:rPr>
          </w:rPrChange>
        </w:rPr>
        <w:tab/>
      </w:r>
      <w:r w:rsidR="008865BD" w:rsidRPr="0057718E">
        <w:rPr>
          <w:webHidden/>
          <w:rPrChange w:id="7017" w:author="Microsoft Office User" w:date="2025-01-28T16:29:00Z">
            <w:rPr>
              <w:noProof/>
              <w:webHidden/>
            </w:rPr>
          </w:rPrChange>
        </w:rPr>
        <w:fldChar w:fldCharType="begin"/>
      </w:r>
      <w:r w:rsidR="008865BD" w:rsidRPr="0057718E">
        <w:rPr>
          <w:webHidden/>
          <w:rPrChange w:id="7018" w:author="Microsoft Office User" w:date="2025-01-28T16:29:00Z">
            <w:rPr>
              <w:noProof/>
              <w:webHidden/>
            </w:rPr>
          </w:rPrChange>
        </w:rPr>
        <w:instrText xml:space="preserve"> PAGEREF _Toc188723928 \h </w:instrText>
      </w:r>
      <w:r w:rsidR="008865BD" w:rsidRPr="0057718E">
        <w:rPr>
          <w:webHidden/>
          <w:rPrChange w:id="7019" w:author="Microsoft Office User" w:date="2025-01-28T16:29:00Z">
            <w:rPr>
              <w:noProof/>
              <w:webHidden/>
            </w:rPr>
          </w:rPrChange>
        </w:rPr>
      </w:r>
      <w:r w:rsidR="008865BD" w:rsidRPr="0057718E">
        <w:rPr>
          <w:webHidden/>
          <w:rPrChange w:id="7020" w:author="Microsoft Office User" w:date="2025-01-28T16:29:00Z">
            <w:rPr>
              <w:noProof/>
              <w:webHidden/>
            </w:rPr>
          </w:rPrChange>
        </w:rPr>
        <w:fldChar w:fldCharType="separate"/>
      </w:r>
      <w:r w:rsidR="008865BD" w:rsidRPr="0057718E">
        <w:rPr>
          <w:webHidden/>
          <w:rPrChange w:id="7021" w:author="Microsoft Office User" w:date="2025-01-28T16:29:00Z">
            <w:rPr>
              <w:noProof/>
              <w:webHidden/>
            </w:rPr>
          </w:rPrChange>
        </w:rPr>
        <w:t>38</w:t>
      </w:r>
      <w:r w:rsidR="008865BD" w:rsidRPr="0057718E">
        <w:rPr>
          <w:webHidden/>
          <w:rPrChange w:id="7022" w:author="Microsoft Office User" w:date="2025-01-28T16:29:00Z">
            <w:rPr>
              <w:noProof/>
              <w:webHidden/>
            </w:rPr>
          </w:rPrChange>
        </w:rPr>
        <w:fldChar w:fldCharType="end"/>
      </w:r>
      <w:r w:rsidRPr="0057718E">
        <w:rPr>
          <w:rPrChange w:id="7023" w:author="Microsoft Office User" w:date="2025-01-28T16:29:00Z">
            <w:rPr>
              <w:noProof/>
            </w:rPr>
          </w:rPrChange>
        </w:rPr>
        <w:fldChar w:fldCharType="end"/>
      </w:r>
    </w:p>
    <w:p w14:paraId="192AC015" w14:textId="5905E70A" w:rsidR="008865BD" w:rsidRPr="0057718E" w:rsidRDefault="00000000">
      <w:pPr>
        <w:pStyle w:val="TM2"/>
        <w:tabs>
          <w:tab w:val="right" w:leader="dot" w:pos="9350"/>
        </w:tabs>
        <w:rPr>
          <w:rFonts w:asciiTheme="minorHAnsi" w:eastAsiaTheme="minorEastAsia" w:hAnsiTheme="minorHAnsi" w:cstheme="minorBidi"/>
          <w:sz w:val="22"/>
          <w:szCs w:val="22"/>
          <w:rPrChange w:id="7024"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"_Toc188723929"</w:instrText>
      </w:r>
      <w:r w:rsidRPr="0057718E">
        <w:fldChar w:fldCharType="separate"/>
      </w:r>
      <w:r w:rsidR="008865BD" w:rsidRPr="0057718E">
        <w:rPr>
          <w:rStyle w:val="Lienhypertexte"/>
          <w:rPrChange w:id="7025" w:author="Microsoft Office User" w:date="2025-01-28T16:29:00Z">
            <w:rPr>
              <w:rStyle w:val="Lienhypertexte"/>
              <w:noProof/>
              <w:lang w:val="fr-SN"/>
            </w:rPr>
          </w:rPrChange>
        </w:rPr>
        <w:t>Introduction de partie</w:t>
      </w:r>
      <w:r w:rsidR="008865BD" w:rsidRPr="0057718E">
        <w:rPr>
          <w:webHidden/>
          <w:rPrChange w:id="7026" w:author="Microsoft Office User" w:date="2025-01-28T16:29:00Z">
            <w:rPr>
              <w:noProof/>
              <w:webHidden/>
            </w:rPr>
          </w:rPrChange>
        </w:rPr>
        <w:tab/>
      </w:r>
      <w:r w:rsidR="008865BD" w:rsidRPr="0057718E">
        <w:rPr>
          <w:webHidden/>
          <w:rPrChange w:id="7027" w:author="Microsoft Office User" w:date="2025-01-28T16:29:00Z">
            <w:rPr>
              <w:noProof/>
              <w:webHidden/>
            </w:rPr>
          </w:rPrChange>
        </w:rPr>
        <w:fldChar w:fldCharType="begin"/>
      </w:r>
      <w:r w:rsidR="008865BD" w:rsidRPr="0057718E">
        <w:rPr>
          <w:webHidden/>
          <w:rPrChange w:id="7028" w:author="Microsoft Office User" w:date="2025-01-28T16:29:00Z">
            <w:rPr>
              <w:noProof/>
              <w:webHidden/>
            </w:rPr>
          </w:rPrChange>
        </w:rPr>
        <w:instrText xml:space="preserve"> PAGEREF _Toc188723929 \h </w:instrText>
      </w:r>
      <w:r w:rsidR="008865BD" w:rsidRPr="0057718E">
        <w:rPr>
          <w:webHidden/>
          <w:rPrChange w:id="7029" w:author="Microsoft Office User" w:date="2025-01-28T16:29:00Z">
            <w:rPr>
              <w:noProof/>
              <w:webHidden/>
            </w:rPr>
          </w:rPrChange>
        </w:rPr>
      </w:r>
      <w:r w:rsidR="008865BD" w:rsidRPr="0057718E">
        <w:rPr>
          <w:webHidden/>
          <w:rPrChange w:id="7030" w:author="Microsoft Office User" w:date="2025-01-28T16:29:00Z">
            <w:rPr>
              <w:noProof/>
              <w:webHidden/>
            </w:rPr>
          </w:rPrChange>
        </w:rPr>
        <w:fldChar w:fldCharType="separate"/>
      </w:r>
      <w:r w:rsidR="008865BD" w:rsidRPr="0057718E">
        <w:rPr>
          <w:webHidden/>
          <w:rPrChange w:id="7031" w:author="Microsoft Office User" w:date="2025-01-28T16:29:00Z">
            <w:rPr>
              <w:noProof/>
              <w:webHidden/>
            </w:rPr>
          </w:rPrChange>
        </w:rPr>
        <w:t>38</w:t>
      </w:r>
      <w:r w:rsidR="008865BD" w:rsidRPr="0057718E">
        <w:rPr>
          <w:webHidden/>
          <w:rPrChange w:id="7032" w:author="Microsoft Office User" w:date="2025-01-28T16:29:00Z">
            <w:rPr>
              <w:noProof/>
              <w:webHidden/>
            </w:rPr>
          </w:rPrChange>
        </w:rPr>
        <w:fldChar w:fldCharType="end"/>
      </w:r>
      <w:r w:rsidRPr="0057718E">
        <w:rPr>
          <w:rPrChange w:id="7033" w:author="Microsoft Office User" w:date="2025-01-28T16:29:00Z">
            <w:rPr>
              <w:noProof/>
            </w:rPr>
          </w:rPrChange>
        </w:rPr>
        <w:fldChar w:fldCharType="end"/>
      </w:r>
    </w:p>
    <w:p w14:paraId="1817AC10" w14:textId="524FFCE9" w:rsidR="008865BD" w:rsidRPr="0057718E" w:rsidRDefault="00000000">
      <w:pPr>
        <w:pStyle w:val="TM2"/>
        <w:tabs>
          <w:tab w:val="right" w:leader="dot" w:pos="9350"/>
        </w:tabs>
        <w:rPr>
          <w:rFonts w:asciiTheme="minorHAnsi" w:eastAsiaTheme="minorEastAsia" w:hAnsiTheme="minorHAnsi" w:cstheme="minorBidi"/>
          <w:sz w:val="22"/>
          <w:szCs w:val="22"/>
          <w:rPrChange w:id="7034"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"_Toc188723930"</w:instrText>
      </w:r>
      <w:r w:rsidRPr="0057718E">
        <w:fldChar w:fldCharType="separate"/>
      </w:r>
      <w:r w:rsidR="008865BD" w:rsidRPr="0057718E">
        <w:rPr>
          <w:rStyle w:val="Lienhypertexte"/>
          <w:rPrChange w:id="7035" w:author="Microsoft Office User" w:date="2025-01-28T16:29:00Z">
            <w:rPr>
              <w:rStyle w:val="Lienhypertexte"/>
              <w:noProof/>
              <w:lang w:val="fr-SN"/>
            </w:rPr>
          </w:rPrChange>
        </w:rPr>
        <w:t>Chapitre 3 : Analyse et développement de modèles prédictifs</w:t>
      </w:r>
      <w:r w:rsidR="008865BD" w:rsidRPr="0057718E">
        <w:rPr>
          <w:webHidden/>
          <w:rPrChange w:id="7036" w:author="Microsoft Office User" w:date="2025-01-28T16:29:00Z">
            <w:rPr>
              <w:noProof/>
              <w:webHidden/>
            </w:rPr>
          </w:rPrChange>
        </w:rPr>
        <w:tab/>
      </w:r>
      <w:r w:rsidR="008865BD" w:rsidRPr="0057718E">
        <w:rPr>
          <w:webHidden/>
          <w:rPrChange w:id="7037" w:author="Microsoft Office User" w:date="2025-01-28T16:29:00Z">
            <w:rPr>
              <w:noProof/>
              <w:webHidden/>
            </w:rPr>
          </w:rPrChange>
        </w:rPr>
        <w:fldChar w:fldCharType="begin"/>
      </w:r>
      <w:r w:rsidR="008865BD" w:rsidRPr="0057718E">
        <w:rPr>
          <w:webHidden/>
          <w:rPrChange w:id="7038" w:author="Microsoft Office User" w:date="2025-01-28T16:29:00Z">
            <w:rPr>
              <w:noProof/>
              <w:webHidden/>
            </w:rPr>
          </w:rPrChange>
        </w:rPr>
        <w:instrText xml:space="preserve"> PAGEREF _Toc188723930 \h </w:instrText>
      </w:r>
      <w:r w:rsidR="008865BD" w:rsidRPr="0057718E">
        <w:rPr>
          <w:webHidden/>
          <w:rPrChange w:id="7039" w:author="Microsoft Office User" w:date="2025-01-28T16:29:00Z">
            <w:rPr>
              <w:noProof/>
              <w:webHidden/>
            </w:rPr>
          </w:rPrChange>
        </w:rPr>
      </w:r>
      <w:r w:rsidR="008865BD" w:rsidRPr="0057718E">
        <w:rPr>
          <w:webHidden/>
          <w:rPrChange w:id="7040" w:author="Microsoft Office User" w:date="2025-01-28T16:29:00Z">
            <w:rPr>
              <w:noProof/>
              <w:webHidden/>
            </w:rPr>
          </w:rPrChange>
        </w:rPr>
        <w:fldChar w:fldCharType="separate"/>
      </w:r>
      <w:r w:rsidR="008865BD" w:rsidRPr="0057718E">
        <w:rPr>
          <w:webHidden/>
          <w:rPrChange w:id="7041" w:author="Microsoft Office User" w:date="2025-01-28T16:29:00Z">
            <w:rPr>
              <w:noProof/>
              <w:webHidden/>
            </w:rPr>
          </w:rPrChange>
        </w:rPr>
        <w:t>39</w:t>
      </w:r>
      <w:r w:rsidR="008865BD" w:rsidRPr="0057718E">
        <w:rPr>
          <w:webHidden/>
          <w:rPrChange w:id="7042" w:author="Microsoft Office User" w:date="2025-01-28T16:29:00Z">
            <w:rPr>
              <w:noProof/>
              <w:webHidden/>
            </w:rPr>
          </w:rPrChange>
        </w:rPr>
        <w:fldChar w:fldCharType="end"/>
      </w:r>
      <w:r w:rsidRPr="0057718E">
        <w:rPr>
          <w:rPrChange w:id="7043" w:author="Microsoft Office User" w:date="2025-01-28T16:29:00Z">
            <w:rPr>
              <w:noProof/>
            </w:rPr>
          </w:rPrChange>
        </w:rPr>
        <w:fldChar w:fldCharType="end"/>
      </w:r>
    </w:p>
    <w:p w14:paraId="5F30B1C2" w14:textId="41313177" w:rsidR="008865BD" w:rsidRPr="0057718E" w:rsidRDefault="00000000">
      <w:pPr>
        <w:pStyle w:val="TM3"/>
        <w:tabs>
          <w:tab w:val="right" w:leader="dot" w:pos="9350"/>
        </w:tabs>
        <w:rPr>
          <w:rFonts w:asciiTheme="minorHAnsi" w:eastAsiaTheme="minorEastAsia" w:hAnsiTheme="minorHAnsi" w:cstheme="minorBidi"/>
          <w:sz w:val="22"/>
          <w:szCs w:val="22"/>
          <w:rPrChange w:id="7044"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"_Toc188723931"</w:instrText>
      </w:r>
      <w:r w:rsidRPr="0057718E">
        <w:fldChar w:fldCharType="separate"/>
      </w:r>
      <w:r w:rsidR="008865BD" w:rsidRPr="0057718E">
        <w:rPr>
          <w:rStyle w:val="Lienhypertexte"/>
          <w:rPrChange w:id="7045" w:author="Microsoft Office User" w:date="2025-01-28T16:29:00Z">
            <w:rPr>
              <w:rStyle w:val="Lienhypertexte"/>
              <w:noProof/>
              <w:lang w:val="fr-SN"/>
            </w:rPr>
          </w:rPrChange>
        </w:rPr>
        <w:t>Section 1 : Mise en œuvre d’une application d’analyse financière</w:t>
      </w:r>
      <w:r w:rsidR="008865BD" w:rsidRPr="0057718E">
        <w:rPr>
          <w:webHidden/>
          <w:rPrChange w:id="7046" w:author="Microsoft Office User" w:date="2025-01-28T16:29:00Z">
            <w:rPr>
              <w:noProof/>
              <w:webHidden/>
            </w:rPr>
          </w:rPrChange>
        </w:rPr>
        <w:tab/>
      </w:r>
      <w:r w:rsidR="008865BD" w:rsidRPr="0057718E">
        <w:rPr>
          <w:webHidden/>
          <w:rPrChange w:id="7047" w:author="Microsoft Office User" w:date="2025-01-28T16:29:00Z">
            <w:rPr>
              <w:noProof/>
              <w:webHidden/>
            </w:rPr>
          </w:rPrChange>
        </w:rPr>
        <w:fldChar w:fldCharType="begin"/>
      </w:r>
      <w:r w:rsidR="008865BD" w:rsidRPr="0057718E">
        <w:rPr>
          <w:webHidden/>
          <w:rPrChange w:id="7048" w:author="Microsoft Office User" w:date="2025-01-28T16:29:00Z">
            <w:rPr>
              <w:noProof/>
              <w:webHidden/>
            </w:rPr>
          </w:rPrChange>
        </w:rPr>
        <w:instrText xml:space="preserve"> PAGEREF _Toc188723931 \h </w:instrText>
      </w:r>
      <w:r w:rsidR="008865BD" w:rsidRPr="0057718E">
        <w:rPr>
          <w:webHidden/>
          <w:rPrChange w:id="7049" w:author="Microsoft Office User" w:date="2025-01-28T16:29:00Z">
            <w:rPr>
              <w:noProof/>
              <w:webHidden/>
            </w:rPr>
          </w:rPrChange>
        </w:rPr>
      </w:r>
      <w:r w:rsidR="008865BD" w:rsidRPr="0057718E">
        <w:rPr>
          <w:webHidden/>
          <w:rPrChange w:id="7050" w:author="Microsoft Office User" w:date="2025-01-28T16:29:00Z">
            <w:rPr>
              <w:noProof/>
              <w:webHidden/>
            </w:rPr>
          </w:rPrChange>
        </w:rPr>
        <w:fldChar w:fldCharType="separate"/>
      </w:r>
      <w:r w:rsidR="008865BD" w:rsidRPr="0057718E">
        <w:rPr>
          <w:webHidden/>
          <w:rPrChange w:id="7051" w:author="Microsoft Office User" w:date="2025-01-28T16:29:00Z">
            <w:rPr>
              <w:noProof/>
              <w:webHidden/>
            </w:rPr>
          </w:rPrChange>
        </w:rPr>
        <w:t>39</w:t>
      </w:r>
      <w:r w:rsidR="008865BD" w:rsidRPr="0057718E">
        <w:rPr>
          <w:webHidden/>
          <w:rPrChange w:id="7052" w:author="Microsoft Office User" w:date="2025-01-28T16:29:00Z">
            <w:rPr>
              <w:noProof/>
              <w:webHidden/>
            </w:rPr>
          </w:rPrChange>
        </w:rPr>
        <w:fldChar w:fldCharType="end"/>
      </w:r>
      <w:r w:rsidRPr="0057718E">
        <w:rPr>
          <w:rPrChange w:id="7053" w:author="Microsoft Office User" w:date="2025-01-28T16:29:00Z">
            <w:rPr>
              <w:noProof/>
            </w:rPr>
          </w:rPrChange>
        </w:rPr>
        <w:fldChar w:fldCharType="end"/>
      </w:r>
    </w:p>
    <w:p w14:paraId="6A205869" w14:textId="68715449"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7054"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"_Toc188723932"</w:instrText>
      </w:r>
      <w:r w:rsidRPr="0057718E">
        <w:fldChar w:fldCharType="separate"/>
      </w:r>
      <w:r w:rsidR="008865BD" w:rsidRPr="0057718E">
        <w:rPr>
          <w:rStyle w:val="Lienhypertexte"/>
          <w:rPrChange w:id="7055" w:author="Microsoft Office User" w:date="2025-01-28T16:29:00Z">
            <w:rPr>
              <w:rStyle w:val="Lienhypertexte"/>
              <w:noProof/>
              <w:lang w:val="fr-SN"/>
            </w:rPr>
          </w:rPrChange>
        </w:rPr>
        <w:t>1.</w:t>
      </w:r>
      <w:r w:rsidR="008865BD" w:rsidRPr="0057718E">
        <w:rPr>
          <w:rFonts w:asciiTheme="minorHAnsi" w:eastAsiaTheme="minorEastAsia" w:hAnsiTheme="minorHAnsi" w:cstheme="minorBidi"/>
          <w:sz w:val="22"/>
          <w:szCs w:val="22"/>
          <w:rPrChange w:id="7056"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7057" w:author="Microsoft Office User" w:date="2025-01-28T16:29:00Z">
            <w:rPr>
              <w:rStyle w:val="Lienhypertexte"/>
              <w:noProof/>
              <w:lang w:val="fr-SN"/>
            </w:rPr>
          </w:rPrChange>
        </w:rPr>
        <w:t>Démarche d’une analyse financière</w:t>
      </w:r>
      <w:r w:rsidR="008865BD" w:rsidRPr="0057718E">
        <w:rPr>
          <w:webHidden/>
          <w:rPrChange w:id="7058" w:author="Microsoft Office User" w:date="2025-01-28T16:29:00Z">
            <w:rPr>
              <w:noProof/>
              <w:webHidden/>
            </w:rPr>
          </w:rPrChange>
        </w:rPr>
        <w:tab/>
      </w:r>
      <w:r w:rsidR="008865BD" w:rsidRPr="0057718E">
        <w:rPr>
          <w:webHidden/>
          <w:rPrChange w:id="7059" w:author="Microsoft Office User" w:date="2025-01-28T16:29:00Z">
            <w:rPr>
              <w:noProof/>
              <w:webHidden/>
            </w:rPr>
          </w:rPrChange>
        </w:rPr>
        <w:fldChar w:fldCharType="begin"/>
      </w:r>
      <w:r w:rsidR="008865BD" w:rsidRPr="0057718E">
        <w:rPr>
          <w:webHidden/>
          <w:rPrChange w:id="7060" w:author="Microsoft Office User" w:date="2025-01-28T16:29:00Z">
            <w:rPr>
              <w:noProof/>
              <w:webHidden/>
            </w:rPr>
          </w:rPrChange>
        </w:rPr>
        <w:instrText xml:space="preserve"> PAGEREF _Toc188723932 \h </w:instrText>
      </w:r>
      <w:r w:rsidR="008865BD" w:rsidRPr="0057718E">
        <w:rPr>
          <w:webHidden/>
          <w:rPrChange w:id="7061" w:author="Microsoft Office User" w:date="2025-01-28T16:29:00Z">
            <w:rPr>
              <w:noProof/>
              <w:webHidden/>
            </w:rPr>
          </w:rPrChange>
        </w:rPr>
      </w:r>
      <w:r w:rsidR="008865BD" w:rsidRPr="0057718E">
        <w:rPr>
          <w:webHidden/>
          <w:rPrChange w:id="7062" w:author="Microsoft Office User" w:date="2025-01-28T16:29:00Z">
            <w:rPr>
              <w:noProof/>
              <w:webHidden/>
            </w:rPr>
          </w:rPrChange>
        </w:rPr>
        <w:fldChar w:fldCharType="separate"/>
      </w:r>
      <w:r w:rsidR="008865BD" w:rsidRPr="0057718E">
        <w:rPr>
          <w:webHidden/>
          <w:rPrChange w:id="7063" w:author="Microsoft Office User" w:date="2025-01-28T16:29:00Z">
            <w:rPr>
              <w:noProof/>
              <w:webHidden/>
            </w:rPr>
          </w:rPrChange>
        </w:rPr>
        <w:t>39</w:t>
      </w:r>
      <w:r w:rsidR="008865BD" w:rsidRPr="0057718E">
        <w:rPr>
          <w:webHidden/>
          <w:rPrChange w:id="7064" w:author="Microsoft Office User" w:date="2025-01-28T16:29:00Z">
            <w:rPr>
              <w:noProof/>
              <w:webHidden/>
            </w:rPr>
          </w:rPrChange>
        </w:rPr>
        <w:fldChar w:fldCharType="end"/>
      </w:r>
      <w:r w:rsidRPr="0057718E">
        <w:rPr>
          <w:rPrChange w:id="7065" w:author="Microsoft Office User" w:date="2025-01-28T16:29:00Z">
            <w:rPr>
              <w:noProof/>
            </w:rPr>
          </w:rPrChange>
        </w:rPr>
        <w:fldChar w:fldCharType="end"/>
      </w:r>
    </w:p>
    <w:p w14:paraId="75EC946D" w14:textId="1EC1BF34"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7066"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"_Toc188723933"</w:instrText>
      </w:r>
      <w:r w:rsidRPr="0057718E">
        <w:fldChar w:fldCharType="separate"/>
      </w:r>
      <w:r w:rsidR="008865BD" w:rsidRPr="0057718E">
        <w:rPr>
          <w:rStyle w:val="Lienhypertexte"/>
          <w:rPrChange w:id="7067" w:author="Microsoft Office User" w:date="2025-01-28T16:29:00Z">
            <w:rPr>
              <w:rStyle w:val="Lienhypertexte"/>
              <w:noProof/>
              <w:lang w:val="fr-SN"/>
            </w:rPr>
          </w:rPrChange>
        </w:rPr>
        <w:t>2.</w:t>
      </w:r>
      <w:r w:rsidR="008865BD" w:rsidRPr="0057718E">
        <w:rPr>
          <w:rFonts w:asciiTheme="minorHAnsi" w:eastAsiaTheme="minorEastAsia" w:hAnsiTheme="minorHAnsi" w:cstheme="minorBidi"/>
          <w:sz w:val="22"/>
          <w:szCs w:val="22"/>
          <w:rPrChange w:id="7068"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7069" w:author="Microsoft Office User" w:date="2025-01-28T16:29:00Z">
            <w:rPr>
              <w:rStyle w:val="Lienhypertexte"/>
              <w:noProof/>
              <w:lang w:val="fr-SN"/>
            </w:rPr>
          </w:rPrChange>
        </w:rPr>
        <w:t>Le frontend</w:t>
      </w:r>
      <w:r w:rsidR="008865BD" w:rsidRPr="0057718E">
        <w:rPr>
          <w:webHidden/>
          <w:rPrChange w:id="7070" w:author="Microsoft Office User" w:date="2025-01-28T16:29:00Z">
            <w:rPr>
              <w:noProof/>
              <w:webHidden/>
            </w:rPr>
          </w:rPrChange>
        </w:rPr>
        <w:tab/>
      </w:r>
      <w:r w:rsidR="008865BD" w:rsidRPr="0057718E">
        <w:rPr>
          <w:webHidden/>
          <w:rPrChange w:id="7071" w:author="Microsoft Office User" w:date="2025-01-28T16:29:00Z">
            <w:rPr>
              <w:noProof/>
              <w:webHidden/>
            </w:rPr>
          </w:rPrChange>
        </w:rPr>
        <w:fldChar w:fldCharType="begin"/>
      </w:r>
      <w:r w:rsidR="008865BD" w:rsidRPr="0057718E">
        <w:rPr>
          <w:webHidden/>
          <w:rPrChange w:id="7072" w:author="Microsoft Office User" w:date="2025-01-28T16:29:00Z">
            <w:rPr>
              <w:noProof/>
              <w:webHidden/>
            </w:rPr>
          </w:rPrChange>
        </w:rPr>
        <w:instrText xml:space="preserve"> PAGEREF _Toc188723933 \h </w:instrText>
      </w:r>
      <w:r w:rsidR="008865BD" w:rsidRPr="0057718E">
        <w:rPr>
          <w:webHidden/>
          <w:rPrChange w:id="7073" w:author="Microsoft Office User" w:date="2025-01-28T16:29:00Z">
            <w:rPr>
              <w:noProof/>
              <w:webHidden/>
            </w:rPr>
          </w:rPrChange>
        </w:rPr>
      </w:r>
      <w:r w:rsidR="008865BD" w:rsidRPr="0057718E">
        <w:rPr>
          <w:webHidden/>
          <w:rPrChange w:id="7074" w:author="Microsoft Office User" w:date="2025-01-28T16:29:00Z">
            <w:rPr>
              <w:noProof/>
              <w:webHidden/>
            </w:rPr>
          </w:rPrChange>
        </w:rPr>
        <w:fldChar w:fldCharType="separate"/>
      </w:r>
      <w:r w:rsidR="008865BD" w:rsidRPr="0057718E">
        <w:rPr>
          <w:webHidden/>
          <w:rPrChange w:id="7075" w:author="Microsoft Office User" w:date="2025-01-28T16:29:00Z">
            <w:rPr>
              <w:noProof/>
              <w:webHidden/>
            </w:rPr>
          </w:rPrChange>
        </w:rPr>
        <w:t>45</w:t>
      </w:r>
      <w:r w:rsidR="008865BD" w:rsidRPr="0057718E">
        <w:rPr>
          <w:webHidden/>
          <w:rPrChange w:id="7076" w:author="Microsoft Office User" w:date="2025-01-28T16:29:00Z">
            <w:rPr>
              <w:noProof/>
              <w:webHidden/>
            </w:rPr>
          </w:rPrChange>
        </w:rPr>
        <w:fldChar w:fldCharType="end"/>
      </w:r>
      <w:r w:rsidRPr="0057718E">
        <w:rPr>
          <w:rPrChange w:id="7077" w:author="Microsoft Office User" w:date="2025-01-28T16:29:00Z">
            <w:rPr>
              <w:noProof/>
            </w:rPr>
          </w:rPrChange>
        </w:rPr>
        <w:fldChar w:fldCharType="end"/>
      </w:r>
    </w:p>
    <w:p w14:paraId="1007031A" w14:textId="1EA717F2"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707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"_Toc188723934"</w:instrText>
      </w:r>
      <w:r w:rsidRPr="0057718E">
        <w:fldChar w:fldCharType="separate"/>
      </w:r>
      <w:r w:rsidR="008865BD" w:rsidRPr="0057718E">
        <w:rPr>
          <w:rStyle w:val="Lienhypertexte"/>
          <w:rPrChange w:id="7079" w:author="Microsoft Office User" w:date="2025-01-28T16:29:00Z">
            <w:rPr>
              <w:rStyle w:val="Lienhypertexte"/>
              <w:noProof/>
              <w:lang w:val="fr-SN"/>
            </w:rPr>
          </w:rPrChange>
        </w:rPr>
        <w:t>3.</w:t>
      </w:r>
      <w:r w:rsidR="008865BD" w:rsidRPr="0057718E">
        <w:rPr>
          <w:rFonts w:asciiTheme="minorHAnsi" w:eastAsiaTheme="minorEastAsia" w:hAnsiTheme="minorHAnsi" w:cstheme="minorBidi"/>
          <w:sz w:val="22"/>
          <w:szCs w:val="22"/>
          <w:rPrChange w:id="7080"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7081" w:author="Microsoft Office User" w:date="2025-01-28T16:29:00Z">
            <w:rPr>
              <w:rStyle w:val="Lienhypertexte"/>
              <w:noProof/>
              <w:lang w:val="fr-SN"/>
            </w:rPr>
          </w:rPrChange>
        </w:rPr>
        <w:t>Le Backend</w:t>
      </w:r>
      <w:r w:rsidR="008865BD" w:rsidRPr="0057718E">
        <w:rPr>
          <w:webHidden/>
          <w:rPrChange w:id="7082" w:author="Microsoft Office User" w:date="2025-01-28T16:29:00Z">
            <w:rPr>
              <w:noProof/>
              <w:webHidden/>
            </w:rPr>
          </w:rPrChange>
        </w:rPr>
        <w:tab/>
      </w:r>
      <w:r w:rsidR="008865BD" w:rsidRPr="0057718E">
        <w:rPr>
          <w:webHidden/>
          <w:rPrChange w:id="7083" w:author="Microsoft Office User" w:date="2025-01-28T16:29:00Z">
            <w:rPr>
              <w:noProof/>
              <w:webHidden/>
            </w:rPr>
          </w:rPrChange>
        </w:rPr>
        <w:fldChar w:fldCharType="begin"/>
      </w:r>
      <w:r w:rsidR="008865BD" w:rsidRPr="0057718E">
        <w:rPr>
          <w:webHidden/>
          <w:rPrChange w:id="7084" w:author="Microsoft Office User" w:date="2025-01-28T16:29:00Z">
            <w:rPr>
              <w:noProof/>
              <w:webHidden/>
            </w:rPr>
          </w:rPrChange>
        </w:rPr>
        <w:instrText xml:space="preserve"> PAGEREF _Toc188723934 \h </w:instrText>
      </w:r>
      <w:r w:rsidR="008865BD" w:rsidRPr="0057718E">
        <w:rPr>
          <w:webHidden/>
          <w:rPrChange w:id="7085" w:author="Microsoft Office User" w:date="2025-01-28T16:29:00Z">
            <w:rPr>
              <w:noProof/>
              <w:webHidden/>
            </w:rPr>
          </w:rPrChange>
        </w:rPr>
      </w:r>
      <w:r w:rsidR="008865BD" w:rsidRPr="0057718E">
        <w:rPr>
          <w:webHidden/>
          <w:rPrChange w:id="7086" w:author="Microsoft Office User" w:date="2025-01-28T16:29:00Z">
            <w:rPr>
              <w:noProof/>
              <w:webHidden/>
            </w:rPr>
          </w:rPrChange>
        </w:rPr>
        <w:fldChar w:fldCharType="separate"/>
      </w:r>
      <w:r w:rsidR="008865BD" w:rsidRPr="0057718E">
        <w:rPr>
          <w:webHidden/>
          <w:rPrChange w:id="7087" w:author="Microsoft Office User" w:date="2025-01-28T16:29:00Z">
            <w:rPr>
              <w:noProof/>
              <w:webHidden/>
            </w:rPr>
          </w:rPrChange>
        </w:rPr>
        <w:t>47</w:t>
      </w:r>
      <w:r w:rsidR="008865BD" w:rsidRPr="0057718E">
        <w:rPr>
          <w:webHidden/>
          <w:rPrChange w:id="7088" w:author="Microsoft Office User" w:date="2025-01-28T16:29:00Z">
            <w:rPr>
              <w:noProof/>
              <w:webHidden/>
            </w:rPr>
          </w:rPrChange>
        </w:rPr>
        <w:fldChar w:fldCharType="end"/>
      </w:r>
      <w:r w:rsidRPr="0057718E">
        <w:rPr>
          <w:rPrChange w:id="7089" w:author="Microsoft Office User" w:date="2025-01-28T16:29:00Z">
            <w:rPr>
              <w:noProof/>
            </w:rPr>
          </w:rPrChange>
        </w:rPr>
        <w:fldChar w:fldCharType="end"/>
      </w:r>
    </w:p>
    <w:p w14:paraId="780EA654" w14:textId="67A27558"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709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"_Toc188723935"</w:instrText>
      </w:r>
      <w:r w:rsidRPr="0057718E">
        <w:fldChar w:fldCharType="separate"/>
      </w:r>
      <w:r w:rsidR="008865BD" w:rsidRPr="0057718E">
        <w:rPr>
          <w:rStyle w:val="Lienhypertexte"/>
          <w:rPrChange w:id="7091" w:author="Microsoft Office User" w:date="2025-01-28T16:29:00Z">
            <w:rPr>
              <w:rStyle w:val="Lienhypertexte"/>
              <w:noProof/>
              <w:lang w:val="fr-SN"/>
            </w:rPr>
          </w:rPrChange>
        </w:rPr>
        <w:t>4.</w:t>
      </w:r>
      <w:r w:rsidR="008865BD" w:rsidRPr="0057718E">
        <w:rPr>
          <w:rFonts w:asciiTheme="minorHAnsi" w:eastAsiaTheme="minorEastAsia" w:hAnsiTheme="minorHAnsi" w:cstheme="minorBidi"/>
          <w:sz w:val="22"/>
          <w:szCs w:val="22"/>
          <w:rPrChange w:id="7092"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7093" w:author="Microsoft Office User" w:date="2025-01-28T16:29:00Z">
            <w:rPr>
              <w:rStyle w:val="Lienhypertexte"/>
              <w:noProof/>
              <w:lang w:val="fr-SN"/>
            </w:rPr>
          </w:rPrChange>
        </w:rPr>
        <w:t>Le Web server</w:t>
      </w:r>
      <w:r w:rsidR="008865BD" w:rsidRPr="0057718E">
        <w:rPr>
          <w:webHidden/>
          <w:rPrChange w:id="7094" w:author="Microsoft Office User" w:date="2025-01-28T16:29:00Z">
            <w:rPr>
              <w:noProof/>
              <w:webHidden/>
            </w:rPr>
          </w:rPrChange>
        </w:rPr>
        <w:tab/>
      </w:r>
      <w:r w:rsidR="008865BD" w:rsidRPr="0057718E">
        <w:rPr>
          <w:webHidden/>
          <w:rPrChange w:id="7095" w:author="Microsoft Office User" w:date="2025-01-28T16:29:00Z">
            <w:rPr>
              <w:noProof/>
              <w:webHidden/>
            </w:rPr>
          </w:rPrChange>
        </w:rPr>
        <w:fldChar w:fldCharType="begin"/>
      </w:r>
      <w:r w:rsidR="008865BD" w:rsidRPr="0057718E">
        <w:rPr>
          <w:webHidden/>
          <w:rPrChange w:id="7096" w:author="Microsoft Office User" w:date="2025-01-28T16:29:00Z">
            <w:rPr>
              <w:noProof/>
              <w:webHidden/>
            </w:rPr>
          </w:rPrChange>
        </w:rPr>
        <w:instrText xml:space="preserve"> PAGEREF _Toc188723935 \h </w:instrText>
      </w:r>
      <w:r w:rsidR="008865BD" w:rsidRPr="0057718E">
        <w:rPr>
          <w:webHidden/>
          <w:rPrChange w:id="7097" w:author="Microsoft Office User" w:date="2025-01-28T16:29:00Z">
            <w:rPr>
              <w:noProof/>
              <w:webHidden/>
            </w:rPr>
          </w:rPrChange>
        </w:rPr>
      </w:r>
      <w:r w:rsidR="008865BD" w:rsidRPr="0057718E">
        <w:rPr>
          <w:webHidden/>
          <w:rPrChange w:id="7098" w:author="Microsoft Office User" w:date="2025-01-28T16:29:00Z">
            <w:rPr>
              <w:noProof/>
              <w:webHidden/>
            </w:rPr>
          </w:rPrChange>
        </w:rPr>
        <w:fldChar w:fldCharType="separate"/>
      </w:r>
      <w:r w:rsidR="008865BD" w:rsidRPr="0057718E">
        <w:rPr>
          <w:webHidden/>
          <w:rPrChange w:id="7099" w:author="Microsoft Office User" w:date="2025-01-28T16:29:00Z">
            <w:rPr>
              <w:noProof/>
              <w:webHidden/>
            </w:rPr>
          </w:rPrChange>
        </w:rPr>
        <w:t>48</w:t>
      </w:r>
      <w:r w:rsidR="008865BD" w:rsidRPr="0057718E">
        <w:rPr>
          <w:webHidden/>
          <w:rPrChange w:id="7100" w:author="Microsoft Office User" w:date="2025-01-28T16:29:00Z">
            <w:rPr>
              <w:noProof/>
              <w:webHidden/>
            </w:rPr>
          </w:rPrChange>
        </w:rPr>
        <w:fldChar w:fldCharType="end"/>
      </w:r>
      <w:r w:rsidRPr="0057718E">
        <w:rPr>
          <w:rPrChange w:id="7101" w:author="Microsoft Office User" w:date="2025-01-28T16:29:00Z">
            <w:rPr>
              <w:noProof/>
            </w:rPr>
          </w:rPrChange>
        </w:rPr>
        <w:fldChar w:fldCharType="end"/>
      </w:r>
    </w:p>
    <w:p w14:paraId="650FD2F5" w14:textId="3B061458"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7102"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"_Toc188723936"</w:instrText>
      </w:r>
      <w:r w:rsidRPr="0057718E">
        <w:fldChar w:fldCharType="separate"/>
      </w:r>
      <w:r w:rsidR="008865BD" w:rsidRPr="0057718E">
        <w:rPr>
          <w:rStyle w:val="Lienhypertexte"/>
          <w:rPrChange w:id="7103" w:author="Microsoft Office User" w:date="2025-01-28T16:29:00Z">
            <w:rPr>
              <w:rStyle w:val="Lienhypertexte"/>
              <w:noProof/>
              <w:lang w:val="fr-SN"/>
            </w:rPr>
          </w:rPrChange>
        </w:rPr>
        <w:t>5.</w:t>
      </w:r>
      <w:r w:rsidR="008865BD" w:rsidRPr="0057718E">
        <w:rPr>
          <w:rFonts w:asciiTheme="minorHAnsi" w:eastAsiaTheme="minorEastAsia" w:hAnsiTheme="minorHAnsi" w:cstheme="minorBidi"/>
          <w:sz w:val="22"/>
          <w:szCs w:val="22"/>
          <w:rPrChange w:id="7104"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7105" w:author="Microsoft Office User" w:date="2025-01-28T16:29:00Z">
            <w:rPr>
              <w:rStyle w:val="Lienhypertexte"/>
              <w:noProof/>
              <w:lang w:val="fr-SN"/>
            </w:rPr>
          </w:rPrChange>
        </w:rPr>
        <w:t>Présentation de l’application</w:t>
      </w:r>
      <w:r w:rsidR="008865BD" w:rsidRPr="0057718E">
        <w:rPr>
          <w:webHidden/>
          <w:rPrChange w:id="7106" w:author="Microsoft Office User" w:date="2025-01-28T16:29:00Z">
            <w:rPr>
              <w:noProof/>
              <w:webHidden/>
            </w:rPr>
          </w:rPrChange>
        </w:rPr>
        <w:tab/>
      </w:r>
      <w:r w:rsidR="008865BD" w:rsidRPr="0057718E">
        <w:rPr>
          <w:webHidden/>
          <w:rPrChange w:id="7107" w:author="Microsoft Office User" w:date="2025-01-28T16:29:00Z">
            <w:rPr>
              <w:noProof/>
              <w:webHidden/>
            </w:rPr>
          </w:rPrChange>
        </w:rPr>
        <w:fldChar w:fldCharType="begin"/>
      </w:r>
      <w:r w:rsidR="008865BD" w:rsidRPr="0057718E">
        <w:rPr>
          <w:webHidden/>
          <w:rPrChange w:id="7108" w:author="Microsoft Office User" w:date="2025-01-28T16:29:00Z">
            <w:rPr>
              <w:noProof/>
              <w:webHidden/>
            </w:rPr>
          </w:rPrChange>
        </w:rPr>
        <w:instrText xml:space="preserve"> PAGEREF _Toc188723936 \h </w:instrText>
      </w:r>
      <w:r w:rsidR="008865BD" w:rsidRPr="0057718E">
        <w:rPr>
          <w:webHidden/>
          <w:rPrChange w:id="7109" w:author="Microsoft Office User" w:date="2025-01-28T16:29:00Z">
            <w:rPr>
              <w:noProof/>
              <w:webHidden/>
            </w:rPr>
          </w:rPrChange>
        </w:rPr>
      </w:r>
      <w:r w:rsidR="008865BD" w:rsidRPr="0057718E">
        <w:rPr>
          <w:webHidden/>
          <w:rPrChange w:id="7110" w:author="Microsoft Office User" w:date="2025-01-28T16:29:00Z">
            <w:rPr>
              <w:noProof/>
              <w:webHidden/>
            </w:rPr>
          </w:rPrChange>
        </w:rPr>
        <w:fldChar w:fldCharType="separate"/>
      </w:r>
      <w:r w:rsidR="008865BD" w:rsidRPr="0057718E">
        <w:rPr>
          <w:webHidden/>
          <w:rPrChange w:id="7111" w:author="Microsoft Office User" w:date="2025-01-28T16:29:00Z">
            <w:rPr>
              <w:noProof/>
              <w:webHidden/>
            </w:rPr>
          </w:rPrChange>
        </w:rPr>
        <w:t>49</w:t>
      </w:r>
      <w:r w:rsidR="008865BD" w:rsidRPr="0057718E">
        <w:rPr>
          <w:webHidden/>
          <w:rPrChange w:id="7112" w:author="Microsoft Office User" w:date="2025-01-28T16:29:00Z">
            <w:rPr>
              <w:noProof/>
              <w:webHidden/>
            </w:rPr>
          </w:rPrChange>
        </w:rPr>
        <w:fldChar w:fldCharType="end"/>
      </w:r>
      <w:r w:rsidRPr="0057718E">
        <w:rPr>
          <w:rPrChange w:id="7113" w:author="Microsoft Office User" w:date="2025-01-28T16:29:00Z">
            <w:rPr>
              <w:noProof/>
            </w:rPr>
          </w:rPrChange>
        </w:rPr>
        <w:fldChar w:fldCharType="end"/>
      </w:r>
    </w:p>
    <w:p w14:paraId="2B1CF751" w14:textId="18AA28EC" w:rsidR="008865BD" w:rsidRPr="0057718E" w:rsidRDefault="00000000">
      <w:pPr>
        <w:pStyle w:val="TM3"/>
        <w:tabs>
          <w:tab w:val="right" w:leader="dot" w:pos="9350"/>
        </w:tabs>
        <w:rPr>
          <w:rFonts w:asciiTheme="minorHAnsi" w:eastAsiaTheme="minorEastAsia" w:hAnsiTheme="minorHAnsi" w:cstheme="minorBidi"/>
          <w:sz w:val="22"/>
          <w:szCs w:val="22"/>
          <w:rPrChange w:id="7114"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"_Toc188723937"</w:instrText>
      </w:r>
      <w:r w:rsidRPr="0057718E">
        <w:fldChar w:fldCharType="separate"/>
      </w:r>
      <w:r w:rsidR="008865BD" w:rsidRPr="0057718E">
        <w:rPr>
          <w:rStyle w:val="Lienhypertexte"/>
          <w:rPrChange w:id="7115" w:author="Microsoft Office User" w:date="2025-01-28T16:29:00Z">
            <w:rPr>
              <w:rStyle w:val="Lienhypertexte"/>
              <w:noProof/>
              <w:lang w:val="fr-SN"/>
            </w:rPr>
          </w:rPrChange>
        </w:rPr>
        <w:t>Section 2 : Développement de modèles prédictifs et l’analyse des données</w:t>
      </w:r>
      <w:r w:rsidR="008865BD" w:rsidRPr="0057718E">
        <w:rPr>
          <w:webHidden/>
          <w:rPrChange w:id="7116" w:author="Microsoft Office User" w:date="2025-01-28T16:29:00Z">
            <w:rPr>
              <w:noProof/>
              <w:webHidden/>
            </w:rPr>
          </w:rPrChange>
        </w:rPr>
        <w:tab/>
      </w:r>
      <w:r w:rsidR="008865BD" w:rsidRPr="0057718E">
        <w:rPr>
          <w:webHidden/>
          <w:rPrChange w:id="7117" w:author="Microsoft Office User" w:date="2025-01-28T16:29:00Z">
            <w:rPr>
              <w:noProof/>
              <w:webHidden/>
            </w:rPr>
          </w:rPrChange>
        </w:rPr>
        <w:fldChar w:fldCharType="begin"/>
      </w:r>
      <w:r w:rsidR="008865BD" w:rsidRPr="0057718E">
        <w:rPr>
          <w:webHidden/>
          <w:rPrChange w:id="7118" w:author="Microsoft Office User" w:date="2025-01-28T16:29:00Z">
            <w:rPr>
              <w:noProof/>
              <w:webHidden/>
            </w:rPr>
          </w:rPrChange>
        </w:rPr>
        <w:instrText xml:space="preserve"> PAGEREF _Toc188723937 \h </w:instrText>
      </w:r>
      <w:r w:rsidR="008865BD" w:rsidRPr="0057718E">
        <w:rPr>
          <w:webHidden/>
          <w:rPrChange w:id="7119" w:author="Microsoft Office User" w:date="2025-01-28T16:29:00Z">
            <w:rPr>
              <w:noProof/>
              <w:webHidden/>
            </w:rPr>
          </w:rPrChange>
        </w:rPr>
      </w:r>
      <w:r w:rsidR="008865BD" w:rsidRPr="0057718E">
        <w:rPr>
          <w:webHidden/>
          <w:rPrChange w:id="7120" w:author="Microsoft Office User" w:date="2025-01-28T16:29:00Z">
            <w:rPr>
              <w:noProof/>
              <w:webHidden/>
            </w:rPr>
          </w:rPrChange>
        </w:rPr>
        <w:fldChar w:fldCharType="separate"/>
      </w:r>
      <w:r w:rsidR="008865BD" w:rsidRPr="0057718E">
        <w:rPr>
          <w:webHidden/>
          <w:rPrChange w:id="7121" w:author="Microsoft Office User" w:date="2025-01-28T16:29:00Z">
            <w:rPr>
              <w:noProof/>
              <w:webHidden/>
            </w:rPr>
          </w:rPrChange>
        </w:rPr>
        <w:t>51</w:t>
      </w:r>
      <w:r w:rsidR="008865BD" w:rsidRPr="0057718E">
        <w:rPr>
          <w:webHidden/>
          <w:rPrChange w:id="7122" w:author="Microsoft Office User" w:date="2025-01-28T16:29:00Z">
            <w:rPr>
              <w:noProof/>
              <w:webHidden/>
            </w:rPr>
          </w:rPrChange>
        </w:rPr>
        <w:fldChar w:fldCharType="end"/>
      </w:r>
      <w:r w:rsidRPr="0057718E">
        <w:rPr>
          <w:rPrChange w:id="7123" w:author="Microsoft Office User" w:date="2025-01-28T16:29:00Z">
            <w:rPr>
              <w:noProof/>
            </w:rPr>
          </w:rPrChange>
        </w:rPr>
        <w:fldChar w:fldCharType="end"/>
      </w:r>
    </w:p>
    <w:p w14:paraId="1148B100" w14:textId="29B4750A"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7124"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"_Toc188723938"</w:instrText>
      </w:r>
      <w:r w:rsidRPr="0057718E">
        <w:fldChar w:fldCharType="separate"/>
      </w:r>
      <w:r w:rsidR="008865BD" w:rsidRPr="0057718E">
        <w:rPr>
          <w:rStyle w:val="Lienhypertexte"/>
          <w:rPrChange w:id="7125" w:author="Microsoft Office User" w:date="2025-01-28T16:29:00Z">
            <w:rPr>
              <w:rStyle w:val="Lienhypertexte"/>
              <w:noProof/>
              <w:lang w:val="fr-SN"/>
            </w:rPr>
          </w:rPrChange>
        </w:rPr>
        <w:t>1.</w:t>
      </w:r>
      <w:r w:rsidR="008865BD" w:rsidRPr="0057718E">
        <w:rPr>
          <w:rFonts w:asciiTheme="minorHAnsi" w:eastAsiaTheme="minorEastAsia" w:hAnsiTheme="minorHAnsi" w:cstheme="minorBidi"/>
          <w:sz w:val="22"/>
          <w:szCs w:val="22"/>
          <w:rPrChange w:id="7126"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7127" w:author="Microsoft Office User" w:date="2025-01-28T16:29:00Z">
            <w:rPr>
              <w:rStyle w:val="Lienhypertexte"/>
              <w:noProof/>
              <w:lang w:val="fr-SN"/>
            </w:rPr>
          </w:rPrChange>
        </w:rPr>
        <w:t>La collecte des données</w:t>
      </w:r>
      <w:r w:rsidR="008865BD" w:rsidRPr="0057718E">
        <w:rPr>
          <w:webHidden/>
          <w:rPrChange w:id="7128" w:author="Microsoft Office User" w:date="2025-01-28T16:29:00Z">
            <w:rPr>
              <w:noProof/>
              <w:webHidden/>
            </w:rPr>
          </w:rPrChange>
        </w:rPr>
        <w:tab/>
      </w:r>
      <w:r w:rsidR="008865BD" w:rsidRPr="0057718E">
        <w:rPr>
          <w:webHidden/>
          <w:rPrChange w:id="7129" w:author="Microsoft Office User" w:date="2025-01-28T16:29:00Z">
            <w:rPr>
              <w:noProof/>
              <w:webHidden/>
            </w:rPr>
          </w:rPrChange>
        </w:rPr>
        <w:fldChar w:fldCharType="begin"/>
      </w:r>
      <w:r w:rsidR="008865BD" w:rsidRPr="0057718E">
        <w:rPr>
          <w:webHidden/>
          <w:rPrChange w:id="7130" w:author="Microsoft Office User" w:date="2025-01-28T16:29:00Z">
            <w:rPr>
              <w:noProof/>
              <w:webHidden/>
            </w:rPr>
          </w:rPrChange>
        </w:rPr>
        <w:instrText xml:space="preserve"> PAGEREF _Toc188723938 \h </w:instrText>
      </w:r>
      <w:r w:rsidR="008865BD" w:rsidRPr="0057718E">
        <w:rPr>
          <w:webHidden/>
          <w:rPrChange w:id="7131" w:author="Microsoft Office User" w:date="2025-01-28T16:29:00Z">
            <w:rPr>
              <w:noProof/>
              <w:webHidden/>
            </w:rPr>
          </w:rPrChange>
        </w:rPr>
      </w:r>
      <w:r w:rsidR="008865BD" w:rsidRPr="0057718E">
        <w:rPr>
          <w:webHidden/>
          <w:rPrChange w:id="7132" w:author="Microsoft Office User" w:date="2025-01-28T16:29:00Z">
            <w:rPr>
              <w:noProof/>
              <w:webHidden/>
            </w:rPr>
          </w:rPrChange>
        </w:rPr>
        <w:fldChar w:fldCharType="separate"/>
      </w:r>
      <w:r w:rsidR="008865BD" w:rsidRPr="0057718E">
        <w:rPr>
          <w:webHidden/>
          <w:rPrChange w:id="7133" w:author="Microsoft Office User" w:date="2025-01-28T16:29:00Z">
            <w:rPr>
              <w:noProof/>
              <w:webHidden/>
            </w:rPr>
          </w:rPrChange>
        </w:rPr>
        <w:t>51</w:t>
      </w:r>
      <w:r w:rsidR="008865BD" w:rsidRPr="0057718E">
        <w:rPr>
          <w:webHidden/>
          <w:rPrChange w:id="7134" w:author="Microsoft Office User" w:date="2025-01-28T16:29:00Z">
            <w:rPr>
              <w:noProof/>
              <w:webHidden/>
            </w:rPr>
          </w:rPrChange>
        </w:rPr>
        <w:fldChar w:fldCharType="end"/>
      </w:r>
      <w:r w:rsidRPr="0057718E">
        <w:rPr>
          <w:rPrChange w:id="7135" w:author="Microsoft Office User" w:date="2025-01-28T16:29:00Z">
            <w:rPr>
              <w:noProof/>
            </w:rPr>
          </w:rPrChange>
        </w:rPr>
        <w:fldChar w:fldCharType="end"/>
      </w:r>
    </w:p>
    <w:p w14:paraId="2CBB06EC" w14:textId="37C0A783"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7136"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"_Toc188723939"</w:instrText>
      </w:r>
      <w:r w:rsidRPr="0057718E">
        <w:fldChar w:fldCharType="separate"/>
      </w:r>
      <w:r w:rsidR="008865BD" w:rsidRPr="0057718E">
        <w:rPr>
          <w:rStyle w:val="Lienhypertexte"/>
          <w:rPrChange w:id="7137" w:author="Microsoft Office User" w:date="2025-01-28T16:29:00Z">
            <w:rPr>
              <w:rStyle w:val="Lienhypertexte"/>
              <w:noProof/>
              <w:lang w:val="fr-SN"/>
            </w:rPr>
          </w:rPrChange>
        </w:rPr>
        <w:t>2.</w:t>
      </w:r>
      <w:r w:rsidR="008865BD" w:rsidRPr="0057718E">
        <w:rPr>
          <w:rFonts w:asciiTheme="minorHAnsi" w:eastAsiaTheme="minorEastAsia" w:hAnsiTheme="minorHAnsi" w:cstheme="minorBidi"/>
          <w:sz w:val="22"/>
          <w:szCs w:val="22"/>
          <w:rPrChange w:id="7138"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7139" w:author="Microsoft Office User" w:date="2025-01-28T16:29:00Z">
            <w:rPr>
              <w:rStyle w:val="Lienhypertexte"/>
              <w:noProof/>
              <w:lang w:val="fr-SN"/>
            </w:rPr>
          </w:rPrChange>
        </w:rPr>
        <w:t>La prédiction des valeurs</w:t>
      </w:r>
      <w:r w:rsidR="008865BD" w:rsidRPr="0057718E">
        <w:rPr>
          <w:webHidden/>
          <w:rPrChange w:id="7140" w:author="Microsoft Office User" w:date="2025-01-28T16:29:00Z">
            <w:rPr>
              <w:noProof/>
              <w:webHidden/>
            </w:rPr>
          </w:rPrChange>
        </w:rPr>
        <w:tab/>
      </w:r>
      <w:r w:rsidR="008865BD" w:rsidRPr="0057718E">
        <w:rPr>
          <w:webHidden/>
          <w:rPrChange w:id="7141" w:author="Microsoft Office User" w:date="2025-01-28T16:29:00Z">
            <w:rPr>
              <w:noProof/>
              <w:webHidden/>
            </w:rPr>
          </w:rPrChange>
        </w:rPr>
        <w:fldChar w:fldCharType="begin"/>
      </w:r>
      <w:r w:rsidR="008865BD" w:rsidRPr="0057718E">
        <w:rPr>
          <w:webHidden/>
          <w:rPrChange w:id="7142" w:author="Microsoft Office User" w:date="2025-01-28T16:29:00Z">
            <w:rPr>
              <w:noProof/>
              <w:webHidden/>
            </w:rPr>
          </w:rPrChange>
        </w:rPr>
        <w:instrText xml:space="preserve"> PAGEREF _Toc188723939 \h </w:instrText>
      </w:r>
      <w:r w:rsidR="008865BD" w:rsidRPr="0057718E">
        <w:rPr>
          <w:webHidden/>
          <w:rPrChange w:id="7143" w:author="Microsoft Office User" w:date="2025-01-28T16:29:00Z">
            <w:rPr>
              <w:noProof/>
              <w:webHidden/>
            </w:rPr>
          </w:rPrChange>
        </w:rPr>
      </w:r>
      <w:r w:rsidR="008865BD" w:rsidRPr="0057718E">
        <w:rPr>
          <w:webHidden/>
          <w:rPrChange w:id="7144" w:author="Microsoft Office User" w:date="2025-01-28T16:29:00Z">
            <w:rPr>
              <w:noProof/>
              <w:webHidden/>
            </w:rPr>
          </w:rPrChange>
        </w:rPr>
        <w:fldChar w:fldCharType="separate"/>
      </w:r>
      <w:r w:rsidR="008865BD" w:rsidRPr="0057718E">
        <w:rPr>
          <w:webHidden/>
          <w:rPrChange w:id="7145" w:author="Microsoft Office User" w:date="2025-01-28T16:29:00Z">
            <w:rPr>
              <w:noProof/>
              <w:webHidden/>
            </w:rPr>
          </w:rPrChange>
        </w:rPr>
        <w:t>52</w:t>
      </w:r>
      <w:r w:rsidR="008865BD" w:rsidRPr="0057718E">
        <w:rPr>
          <w:webHidden/>
          <w:rPrChange w:id="7146" w:author="Microsoft Office User" w:date="2025-01-28T16:29:00Z">
            <w:rPr>
              <w:noProof/>
              <w:webHidden/>
            </w:rPr>
          </w:rPrChange>
        </w:rPr>
        <w:fldChar w:fldCharType="end"/>
      </w:r>
      <w:r w:rsidRPr="0057718E">
        <w:rPr>
          <w:rPrChange w:id="7147" w:author="Microsoft Office User" w:date="2025-01-28T16:29:00Z">
            <w:rPr>
              <w:noProof/>
            </w:rPr>
          </w:rPrChange>
        </w:rPr>
        <w:fldChar w:fldCharType="end"/>
      </w:r>
    </w:p>
    <w:p w14:paraId="1E054EDF" w14:textId="280D85C8"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714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"_Toc188723940"</w:instrText>
      </w:r>
      <w:r w:rsidRPr="0057718E">
        <w:fldChar w:fldCharType="separate"/>
      </w:r>
      <w:r w:rsidR="008865BD" w:rsidRPr="0057718E">
        <w:rPr>
          <w:rStyle w:val="Lienhypertexte"/>
          <w:rPrChange w:id="7149" w:author="Microsoft Office User" w:date="2025-01-28T16:29:00Z">
            <w:rPr>
              <w:rStyle w:val="Lienhypertexte"/>
              <w:noProof/>
              <w:lang w:val="fr-SN"/>
            </w:rPr>
          </w:rPrChange>
        </w:rPr>
        <w:t>3.</w:t>
      </w:r>
      <w:r w:rsidR="008865BD" w:rsidRPr="0057718E">
        <w:rPr>
          <w:rFonts w:asciiTheme="minorHAnsi" w:eastAsiaTheme="minorEastAsia" w:hAnsiTheme="minorHAnsi" w:cstheme="minorBidi"/>
          <w:sz w:val="22"/>
          <w:szCs w:val="22"/>
          <w:rPrChange w:id="7150"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7151" w:author="Microsoft Office User" w:date="2025-01-28T16:29:00Z">
            <w:rPr>
              <w:rStyle w:val="Lienhypertexte"/>
              <w:noProof/>
              <w:lang w:val="fr-SN"/>
            </w:rPr>
          </w:rPrChange>
        </w:rPr>
        <w:t>Validation des modèles</w:t>
      </w:r>
      <w:r w:rsidR="008865BD" w:rsidRPr="0057718E">
        <w:rPr>
          <w:webHidden/>
          <w:rPrChange w:id="7152" w:author="Microsoft Office User" w:date="2025-01-28T16:29:00Z">
            <w:rPr>
              <w:noProof/>
              <w:webHidden/>
            </w:rPr>
          </w:rPrChange>
        </w:rPr>
        <w:tab/>
      </w:r>
      <w:r w:rsidR="008865BD" w:rsidRPr="0057718E">
        <w:rPr>
          <w:webHidden/>
          <w:rPrChange w:id="7153" w:author="Microsoft Office User" w:date="2025-01-28T16:29:00Z">
            <w:rPr>
              <w:noProof/>
              <w:webHidden/>
            </w:rPr>
          </w:rPrChange>
        </w:rPr>
        <w:fldChar w:fldCharType="begin"/>
      </w:r>
      <w:r w:rsidR="008865BD" w:rsidRPr="0057718E">
        <w:rPr>
          <w:webHidden/>
          <w:rPrChange w:id="7154" w:author="Microsoft Office User" w:date="2025-01-28T16:29:00Z">
            <w:rPr>
              <w:noProof/>
              <w:webHidden/>
            </w:rPr>
          </w:rPrChange>
        </w:rPr>
        <w:instrText xml:space="preserve"> PAGEREF _Toc188723940 \h </w:instrText>
      </w:r>
      <w:r w:rsidR="008865BD" w:rsidRPr="0057718E">
        <w:rPr>
          <w:webHidden/>
          <w:rPrChange w:id="7155" w:author="Microsoft Office User" w:date="2025-01-28T16:29:00Z">
            <w:rPr>
              <w:noProof/>
              <w:webHidden/>
            </w:rPr>
          </w:rPrChange>
        </w:rPr>
      </w:r>
      <w:r w:rsidR="008865BD" w:rsidRPr="0057718E">
        <w:rPr>
          <w:webHidden/>
          <w:rPrChange w:id="7156" w:author="Microsoft Office User" w:date="2025-01-28T16:29:00Z">
            <w:rPr>
              <w:noProof/>
              <w:webHidden/>
            </w:rPr>
          </w:rPrChange>
        </w:rPr>
        <w:fldChar w:fldCharType="separate"/>
      </w:r>
      <w:r w:rsidR="008865BD" w:rsidRPr="0057718E">
        <w:rPr>
          <w:webHidden/>
          <w:rPrChange w:id="7157" w:author="Microsoft Office User" w:date="2025-01-28T16:29:00Z">
            <w:rPr>
              <w:noProof/>
              <w:webHidden/>
            </w:rPr>
          </w:rPrChange>
        </w:rPr>
        <w:t>55</w:t>
      </w:r>
      <w:r w:rsidR="008865BD" w:rsidRPr="0057718E">
        <w:rPr>
          <w:webHidden/>
          <w:rPrChange w:id="7158" w:author="Microsoft Office User" w:date="2025-01-28T16:29:00Z">
            <w:rPr>
              <w:noProof/>
              <w:webHidden/>
            </w:rPr>
          </w:rPrChange>
        </w:rPr>
        <w:fldChar w:fldCharType="end"/>
      </w:r>
      <w:r w:rsidRPr="0057718E">
        <w:rPr>
          <w:rPrChange w:id="7159" w:author="Microsoft Office User" w:date="2025-01-28T16:29:00Z">
            <w:rPr>
              <w:noProof/>
            </w:rPr>
          </w:rPrChange>
        </w:rPr>
        <w:fldChar w:fldCharType="end"/>
      </w:r>
    </w:p>
    <w:p w14:paraId="4CAF9142" w14:textId="577C41CA" w:rsidR="008865BD" w:rsidRPr="0057718E" w:rsidRDefault="00000000">
      <w:pPr>
        <w:pStyle w:val="TM3"/>
        <w:tabs>
          <w:tab w:val="right" w:leader="dot" w:pos="9350"/>
        </w:tabs>
        <w:rPr>
          <w:rFonts w:asciiTheme="minorHAnsi" w:eastAsiaTheme="minorEastAsia" w:hAnsiTheme="minorHAnsi" w:cstheme="minorBidi"/>
          <w:sz w:val="22"/>
          <w:szCs w:val="22"/>
          <w:rPrChange w:id="716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"_Toc188723941"</w:instrText>
      </w:r>
      <w:r w:rsidRPr="0057718E">
        <w:fldChar w:fldCharType="separate"/>
      </w:r>
      <w:r w:rsidR="008865BD" w:rsidRPr="0057718E">
        <w:rPr>
          <w:rStyle w:val="Lienhypertexte"/>
          <w:rPrChange w:id="7161" w:author="Microsoft Office User" w:date="2025-01-28T16:29:00Z">
            <w:rPr>
              <w:rStyle w:val="Lienhypertexte"/>
              <w:noProof/>
              <w:lang w:val="fr-SN"/>
            </w:rPr>
          </w:rPrChange>
        </w:rPr>
        <w:t>Résultats et discussion</w:t>
      </w:r>
      <w:r w:rsidR="008865BD" w:rsidRPr="0057718E">
        <w:rPr>
          <w:webHidden/>
          <w:rPrChange w:id="7162" w:author="Microsoft Office User" w:date="2025-01-28T16:29:00Z">
            <w:rPr>
              <w:noProof/>
              <w:webHidden/>
            </w:rPr>
          </w:rPrChange>
        </w:rPr>
        <w:tab/>
      </w:r>
      <w:r w:rsidR="008865BD" w:rsidRPr="0057718E">
        <w:rPr>
          <w:webHidden/>
          <w:rPrChange w:id="7163" w:author="Microsoft Office User" w:date="2025-01-28T16:29:00Z">
            <w:rPr>
              <w:noProof/>
              <w:webHidden/>
            </w:rPr>
          </w:rPrChange>
        </w:rPr>
        <w:fldChar w:fldCharType="begin"/>
      </w:r>
      <w:r w:rsidR="008865BD" w:rsidRPr="0057718E">
        <w:rPr>
          <w:webHidden/>
          <w:rPrChange w:id="7164" w:author="Microsoft Office User" w:date="2025-01-28T16:29:00Z">
            <w:rPr>
              <w:noProof/>
              <w:webHidden/>
            </w:rPr>
          </w:rPrChange>
        </w:rPr>
        <w:instrText xml:space="preserve"> PAGEREF _Toc188723941 \h </w:instrText>
      </w:r>
      <w:r w:rsidR="008865BD" w:rsidRPr="0057718E">
        <w:rPr>
          <w:webHidden/>
          <w:rPrChange w:id="7165" w:author="Microsoft Office User" w:date="2025-01-28T16:29:00Z">
            <w:rPr>
              <w:noProof/>
              <w:webHidden/>
            </w:rPr>
          </w:rPrChange>
        </w:rPr>
      </w:r>
      <w:r w:rsidR="008865BD" w:rsidRPr="0057718E">
        <w:rPr>
          <w:webHidden/>
          <w:rPrChange w:id="7166" w:author="Microsoft Office User" w:date="2025-01-28T16:29:00Z">
            <w:rPr>
              <w:noProof/>
              <w:webHidden/>
            </w:rPr>
          </w:rPrChange>
        </w:rPr>
        <w:fldChar w:fldCharType="separate"/>
      </w:r>
      <w:r w:rsidR="008865BD" w:rsidRPr="0057718E">
        <w:rPr>
          <w:webHidden/>
          <w:rPrChange w:id="7167" w:author="Microsoft Office User" w:date="2025-01-28T16:29:00Z">
            <w:rPr>
              <w:noProof/>
              <w:webHidden/>
            </w:rPr>
          </w:rPrChange>
        </w:rPr>
        <w:t>57</w:t>
      </w:r>
      <w:r w:rsidR="008865BD" w:rsidRPr="0057718E">
        <w:rPr>
          <w:webHidden/>
          <w:rPrChange w:id="7168" w:author="Microsoft Office User" w:date="2025-01-28T16:29:00Z">
            <w:rPr>
              <w:noProof/>
              <w:webHidden/>
            </w:rPr>
          </w:rPrChange>
        </w:rPr>
        <w:fldChar w:fldCharType="end"/>
      </w:r>
      <w:r w:rsidRPr="0057718E">
        <w:rPr>
          <w:rPrChange w:id="7169" w:author="Microsoft Office User" w:date="2025-01-28T16:29:00Z">
            <w:rPr>
              <w:noProof/>
            </w:rPr>
          </w:rPrChange>
        </w:rPr>
        <w:fldChar w:fldCharType="end"/>
      </w:r>
    </w:p>
    <w:p w14:paraId="06647F6D" w14:textId="2412D7C9" w:rsidR="008865BD" w:rsidRPr="0057718E" w:rsidRDefault="00000000">
      <w:pPr>
        <w:pStyle w:val="TM2"/>
        <w:tabs>
          <w:tab w:val="right" w:leader="dot" w:pos="9350"/>
        </w:tabs>
        <w:rPr>
          <w:rFonts w:asciiTheme="minorHAnsi" w:eastAsiaTheme="minorEastAsia" w:hAnsiTheme="minorHAnsi" w:cstheme="minorBidi"/>
          <w:sz w:val="22"/>
          <w:szCs w:val="22"/>
          <w:rPrChange w:id="717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"_Toc188723942"</w:instrText>
      </w:r>
      <w:r w:rsidRPr="0057718E">
        <w:fldChar w:fldCharType="separate"/>
      </w:r>
      <w:r w:rsidR="008865BD" w:rsidRPr="0057718E">
        <w:rPr>
          <w:rStyle w:val="Lienhypertexte"/>
          <w:rPrChange w:id="7171" w:author="Microsoft Office User" w:date="2025-01-28T16:29:00Z">
            <w:rPr>
              <w:rStyle w:val="Lienhypertexte"/>
              <w:noProof/>
              <w:lang w:val="fr-SN"/>
            </w:rPr>
          </w:rPrChange>
        </w:rPr>
        <w:t>Chapitre 4 : Conception du Chatbot pour l’interrogation des états financiers</w:t>
      </w:r>
      <w:r w:rsidR="008865BD" w:rsidRPr="0057718E">
        <w:rPr>
          <w:webHidden/>
          <w:rPrChange w:id="7172" w:author="Microsoft Office User" w:date="2025-01-28T16:29:00Z">
            <w:rPr>
              <w:noProof/>
              <w:webHidden/>
            </w:rPr>
          </w:rPrChange>
        </w:rPr>
        <w:tab/>
      </w:r>
      <w:r w:rsidR="008865BD" w:rsidRPr="0057718E">
        <w:rPr>
          <w:webHidden/>
          <w:rPrChange w:id="7173" w:author="Microsoft Office User" w:date="2025-01-28T16:29:00Z">
            <w:rPr>
              <w:noProof/>
              <w:webHidden/>
            </w:rPr>
          </w:rPrChange>
        </w:rPr>
        <w:fldChar w:fldCharType="begin"/>
      </w:r>
      <w:r w:rsidR="008865BD" w:rsidRPr="0057718E">
        <w:rPr>
          <w:webHidden/>
          <w:rPrChange w:id="7174" w:author="Microsoft Office User" w:date="2025-01-28T16:29:00Z">
            <w:rPr>
              <w:noProof/>
              <w:webHidden/>
            </w:rPr>
          </w:rPrChange>
        </w:rPr>
        <w:instrText xml:space="preserve"> PAGEREF _Toc188723942 \h </w:instrText>
      </w:r>
      <w:r w:rsidR="008865BD" w:rsidRPr="0057718E">
        <w:rPr>
          <w:webHidden/>
          <w:rPrChange w:id="7175" w:author="Microsoft Office User" w:date="2025-01-28T16:29:00Z">
            <w:rPr>
              <w:noProof/>
              <w:webHidden/>
            </w:rPr>
          </w:rPrChange>
        </w:rPr>
      </w:r>
      <w:r w:rsidR="008865BD" w:rsidRPr="0057718E">
        <w:rPr>
          <w:webHidden/>
          <w:rPrChange w:id="7176" w:author="Microsoft Office User" w:date="2025-01-28T16:29:00Z">
            <w:rPr>
              <w:noProof/>
              <w:webHidden/>
            </w:rPr>
          </w:rPrChange>
        </w:rPr>
        <w:fldChar w:fldCharType="separate"/>
      </w:r>
      <w:r w:rsidR="008865BD" w:rsidRPr="0057718E">
        <w:rPr>
          <w:webHidden/>
          <w:rPrChange w:id="7177" w:author="Microsoft Office User" w:date="2025-01-28T16:29:00Z">
            <w:rPr>
              <w:noProof/>
              <w:webHidden/>
            </w:rPr>
          </w:rPrChange>
        </w:rPr>
        <w:t>60</w:t>
      </w:r>
      <w:r w:rsidR="008865BD" w:rsidRPr="0057718E">
        <w:rPr>
          <w:webHidden/>
          <w:rPrChange w:id="7178" w:author="Microsoft Office User" w:date="2025-01-28T16:29:00Z">
            <w:rPr>
              <w:noProof/>
              <w:webHidden/>
            </w:rPr>
          </w:rPrChange>
        </w:rPr>
        <w:fldChar w:fldCharType="end"/>
      </w:r>
      <w:r w:rsidRPr="0057718E">
        <w:rPr>
          <w:rPrChange w:id="7179" w:author="Microsoft Office User" w:date="2025-01-28T16:29:00Z">
            <w:rPr>
              <w:noProof/>
            </w:rPr>
          </w:rPrChange>
        </w:rPr>
        <w:fldChar w:fldCharType="end"/>
      </w:r>
    </w:p>
    <w:p w14:paraId="58792208" w14:textId="6E1A7CFA" w:rsidR="008865BD" w:rsidRPr="0057718E" w:rsidRDefault="00000000">
      <w:pPr>
        <w:pStyle w:val="TM3"/>
        <w:tabs>
          <w:tab w:val="right" w:leader="dot" w:pos="9350"/>
        </w:tabs>
        <w:rPr>
          <w:rFonts w:asciiTheme="minorHAnsi" w:eastAsiaTheme="minorEastAsia" w:hAnsiTheme="minorHAnsi" w:cstheme="minorBidi"/>
          <w:sz w:val="22"/>
          <w:szCs w:val="22"/>
          <w:rPrChange w:id="718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"_Toc188723943"</w:instrText>
      </w:r>
      <w:r w:rsidRPr="0057718E">
        <w:fldChar w:fldCharType="separate"/>
      </w:r>
      <w:r w:rsidR="008865BD" w:rsidRPr="0057718E">
        <w:rPr>
          <w:rStyle w:val="Lienhypertexte"/>
          <w:rPrChange w:id="7181" w:author="Microsoft Office User" w:date="2025-01-28T16:29:00Z">
            <w:rPr>
              <w:rStyle w:val="Lienhypertexte"/>
              <w:noProof/>
              <w:lang w:val="fr-SN"/>
            </w:rPr>
          </w:rPrChange>
        </w:rPr>
        <w:t>Section 1 : La collecte des données</w:t>
      </w:r>
      <w:r w:rsidR="008865BD" w:rsidRPr="0057718E">
        <w:rPr>
          <w:webHidden/>
          <w:rPrChange w:id="7182" w:author="Microsoft Office User" w:date="2025-01-28T16:29:00Z">
            <w:rPr>
              <w:noProof/>
              <w:webHidden/>
            </w:rPr>
          </w:rPrChange>
        </w:rPr>
        <w:tab/>
      </w:r>
      <w:r w:rsidR="008865BD" w:rsidRPr="0057718E">
        <w:rPr>
          <w:webHidden/>
          <w:rPrChange w:id="7183" w:author="Microsoft Office User" w:date="2025-01-28T16:29:00Z">
            <w:rPr>
              <w:noProof/>
              <w:webHidden/>
            </w:rPr>
          </w:rPrChange>
        </w:rPr>
        <w:fldChar w:fldCharType="begin"/>
      </w:r>
      <w:r w:rsidR="008865BD" w:rsidRPr="0057718E">
        <w:rPr>
          <w:webHidden/>
          <w:rPrChange w:id="7184" w:author="Microsoft Office User" w:date="2025-01-28T16:29:00Z">
            <w:rPr>
              <w:noProof/>
              <w:webHidden/>
            </w:rPr>
          </w:rPrChange>
        </w:rPr>
        <w:instrText xml:space="preserve"> PAGEREF _Toc188723943 \h </w:instrText>
      </w:r>
      <w:r w:rsidR="008865BD" w:rsidRPr="0057718E">
        <w:rPr>
          <w:webHidden/>
          <w:rPrChange w:id="7185" w:author="Microsoft Office User" w:date="2025-01-28T16:29:00Z">
            <w:rPr>
              <w:noProof/>
              <w:webHidden/>
            </w:rPr>
          </w:rPrChange>
        </w:rPr>
      </w:r>
      <w:r w:rsidR="008865BD" w:rsidRPr="0057718E">
        <w:rPr>
          <w:webHidden/>
          <w:rPrChange w:id="7186" w:author="Microsoft Office User" w:date="2025-01-28T16:29:00Z">
            <w:rPr>
              <w:noProof/>
              <w:webHidden/>
            </w:rPr>
          </w:rPrChange>
        </w:rPr>
        <w:fldChar w:fldCharType="separate"/>
      </w:r>
      <w:r w:rsidR="008865BD" w:rsidRPr="0057718E">
        <w:rPr>
          <w:webHidden/>
          <w:rPrChange w:id="7187" w:author="Microsoft Office User" w:date="2025-01-28T16:29:00Z">
            <w:rPr>
              <w:noProof/>
              <w:webHidden/>
            </w:rPr>
          </w:rPrChange>
        </w:rPr>
        <w:t>60</w:t>
      </w:r>
      <w:r w:rsidR="008865BD" w:rsidRPr="0057718E">
        <w:rPr>
          <w:webHidden/>
          <w:rPrChange w:id="7188" w:author="Microsoft Office User" w:date="2025-01-28T16:29:00Z">
            <w:rPr>
              <w:noProof/>
              <w:webHidden/>
            </w:rPr>
          </w:rPrChange>
        </w:rPr>
        <w:fldChar w:fldCharType="end"/>
      </w:r>
      <w:r w:rsidRPr="0057718E">
        <w:rPr>
          <w:rPrChange w:id="7189" w:author="Microsoft Office User" w:date="2025-01-28T16:29:00Z">
            <w:rPr>
              <w:noProof/>
            </w:rPr>
          </w:rPrChange>
        </w:rPr>
        <w:fldChar w:fldCharType="end"/>
      </w:r>
    </w:p>
    <w:p w14:paraId="3A1B77E8" w14:textId="3E0A6205" w:rsidR="008865BD" w:rsidRPr="0057718E" w:rsidRDefault="00000000">
      <w:pPr>
        <w:pStyle w:val="TM3"/>
        <w:tabs>
          <w:tab w:val="right" w:leader="dot" w:pos="9350"/>
        </w:tabs>
        <w:rPr>
          <w:rFonts w:asciiTheme="minorHAnsi" w:eastAsiaTheme="minorEastAsia" w:hAnsiTheme="minorHAnsi" w:cstheme="minorBidi"/>
          <w:sz w:val="22"/>
          <w:szCs w:val="22"/>
          <w:rPrChange w:id="719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"_Toc188723944"</w:instrText>
      </w:r>
      <w:r w:rsidRPr="0057718E">
        <w:fldChar w:fldCharType="separate"/>
      </w:r>
      <w:r w:rsidR="008865BD" w:rsidRPr="0057718E">
        <w:rPr>
          <w:rStyle w:val="Lienhypertexte"/>
          <w:rPrChange w:id="7191" w:author="Microsoft Office User" w:date="2025-01-28T16:29:00Z">
            <w:rPr>
              <w:rStyle w:val="Lienhypertexte"/>
              <w:noProof/>
              <w:lang w:val="fr-SN"/>
            </w:rPr>
          </w:rPrChange>
        </w:rPr>
        <w:t>Section 2 : Le développement du Chatbot</w:t>
      </w:r>
      <w:r w:rsidR="008865BD" w:rsidRPr="0057718E">
        <w:rPr>
          <w:webHidden/>
          <w:rPrChange w:id="7192" w:author="Microsoft Office User" w:date="2025-01-28T16:29:00Z">
            <w:rPr>
              <w:noProof/>
              <w:webHidden/>
            </w:rPr>
          </w:rPrChange>
        </w:rPr>
        <w:tab/>
      </w:r>
      <w:r w:rsidR="008865BD" w:rsidRPr="0057718E">
        <w:rPr>
          <w:webHidden/>
          <w:rPrChange w:id="7193" w:author="Microsoft Office User" w:date="2025-01-28T16:29:00Z">
            <w:rPr>
              <w:noProof/>
              <w:webHidden/>
            </w:rPr>
          </w:rPrChange>
        </w:rPr>
        <w:fldChar w:fldCharType="begin"/>
      </w:r>
      <w:r w:rsidR="008865BD" w:rsidRPr="0057718E">
        <w:rPr>
          <w:webHidden/>
          <w:rPrChange w:id="7194" w:author="Microsoft Office User" w:date="2025-01-28T16:29:00Z">
            <w:rPr>
              <w:noProof/>
              <w:webHidden/>
            </w:rPr>
          </w:rPrChange>
        </w:rPr>
        <w:instrText xml:space="preserve"> PAGEREF _Toc188723944 \h </w:instrText>
      </w:r>
      <w:r w:rsidR="008865BD" w:rsidRPr="0057718E">
        <w:rPr>
          <w:webHidden/>
          <w:rPrChange w:id="7195" w:author="Microsoft Office User" w:date="2025-01-28T16:29:00Z">
            <w:rPr>
              <w:noProof/>
              <w:webHidden/>
            </w:rPr>
          </w:rPrChange>
        </w:rPr>
      </w:r>
      <w:r w:rsidR="008865BD" w:rsidRPr="0057718E">
        <w:rPr>
          <w:webHidden/>
          <w:rPrChange w:id="7196" w:author="Microsoft Office User" w:date="2025-01-28T16:29:00Z">
            <w:rPr>
              <w:noProof/>
              <w:webHidden/>
            </w:rPr>
          </w:rPrChange>
        </w:rPr>
        <w:fldChar w:fldCharType="separate"/>
      </w:r>
      <w:r w:rsidR="008865BD" w:rsidRPr="0057718E">
        <w:rPr>
          <w:webHidden/>
          <w:rPrChange w:id="7197" w:author="Microsoft Office User" w:date="2025-01-28T16:29:00Z">
            <w:rPr>
              <w:noProof/>
              <w:webHidden/>
            </w:rPr>
          </w:rPrChange>
        </w:rPr>
        <w:t>61</w:t>
      </w:r>
      <w:r w:rsidR="008865BD" w:rsidRPr="0057718E">
        <w:rPr>
          <w:webHidden/>
          <w:rPrChange w:id="7198" w:author="Microsoft Office User" w:date="2025-01-28T16:29:00Z">
            <w:rPr>
              <w:noProof/>
              <w:webHidden/>
            </w:rPr>
          </w:rPrChange>
        </w:rPr>
        <w:fldChar w:fldCharType="end"/>
      </w:r>
      <w:r w:rsidRPr="0057718E">
        <w:rPr>
          <w:rPrChange w:id="7199" w:author="Microsoft Office User" w:date="2025-01-28T16:29:00Z">
            <w:rPr>
              <w:noProof/>
            </w:rPr>
          </w:rPrChange>
        </w:rPr>
        <w:fldChar w:fldCharType="end"/>
      </w:r>
    </w:p>
    <w:p w14:paraId="4AD3C171" w14:textId="3C285744"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720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"_Toc188723945"</w:instrText>
      </w:r>
      <w:r w:rsidRPr="0057718E">
        <w:fldChar w:fldCharType="separate"/>
      </w:r>
      <w:r w:rsidR="008865BD" w:rsidRPr="0057718E">
        <w:rPr>
          <w:rStyle w:val="Lienhypertexte"/>
          <w:rPrChange w:id="7201" w:author="Microsoft Office User" w:date="2025-01-28T16:29:00Z">
            <w:rPr>
              <w:rStyle w:val="Lienhypertexte"/>
              <w:noProof/>
              <w:lang w:val="fr-SN"/>
            </w:rPr>
          </w:rPrChange>
        </w:rPr>
        <w:t>1.</w:t>
      </w:r>
      <w:r w:rsidR="008865BD" w:rsidRPr="0057718E">
        <w:rPr>
          <w:rFonts w:asciiTheme="minorHAnsi" w:eastAsiaTheme="minorEastAsia" w:hAnsiTheme="minorHAnsi" w:cstheme="minorBidi"/>
          <w:sz w:val="22"/>
          <w:szCs w:val="22"/>
          <w:rPrChange w:id="7202"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7203" w:author="Microsoft Office User" w:date="2025-01-28T16:29:00Z">
            <w:rPr>
              <w:rStyle w:val="Lienhypertexte"/>
              <w:noProof/>
              <w:lang w:val="fr-SN"/>
            </w:rPr>
          </w:rPrChange>
        </w:rPr>
        <w:t>La modélisation des textes</w:t>
      </w:r>
      <w:r w:rsidR="008865BD" w:rsidRPr="0057718E">
        <w:rPr>
          <w:webHidden/>
          <w:rPrChange w:id="7204" w:author="Microsoft Office User" w:date="2025-01-28T16:29:00Z">
            <w:rPr>
              <w:noProof/>
              <w:webHidden/>
            </w:rPr>
          </w:rPrChange>
        </w:rPr>
        <w:tab/>
      </w:r>
      <w:r w:rsidR="008865BD" w:rsidRPr="0057718E">
        <w:rPr>
          <w:webHidden/>
          <w:rPrChange w:id="7205" w:author="Microsoft Office User" w:date="2025-01-28T16:29:00Z">
            <w:rPr>
              <w:noProof/>
              <w:webHidden/>
            </w:rPr>
          </w:rPrChange>
        </w:rPr>
        <w:fldChar w:fldCharType="begin"/>
      </w:r>
      <w:r w:rsidR="008865BD" w:rsidRPr="0057718E">
        <w:rPr>
          <w:webHidden/>
          <w:rPrChange w:id="7206" w:author="Microsoft Office User" w:date="2025-01-28T16:29:00Z">
            <w:rPr>
              <w:noProof/>
              <w:webHidden/>
            </w:rPr>
          </w:rPrChange>
        </w:rPr>
        <w:instrText xml:space="preserve"> PAGEREF _Toc188723945 \h </w:instrText>
      </w:r>
      <w:r w:rsidR="008865BD" w:rsidRPr="0057718E">
        <w:rPr>
          <w:webHidden/>
          <w:rPrChange w:id="7207" w:author="Microsoft Office User" w:date="2025-01-28T16:29:00Z">
            <w:rPr>
              <w:noProof/>
              <w:webHidden/>
            </w:rPr>
          </w:rPrChange>
        </w:rPr>
      </w:r>
      <w:r w:rsidR="008865BD" w:rsidRPr="0057718E">
        <w:rPr>
          <w:webHidden/>
          <w:rPrChange w:id="7208" w:author="Microsoft Office User" w:date="2025-01-28T16:29:00Z">
            <w:rPr>
              <w:noProof/>
              <w:webHidden/>
            </w:rPr>
          </w:rPrChange>
        </w:rPr>
        <w:fldChar w:fldCharType="separate"/>
      </w:r>
      <w:r w:rsidR="008865BD" w:rsidRPr="0057718E">
        <w:rPr>
          <w:webHidden/>
          <w:rPrChange w:id="7209" w:author="Microsoft Office User" w:date="2025-01-28T16:29:00Z">
            <w:rPr>
              <w:noProof/>
              <w:webHidden/>
            </w:rPr>
          </w:rPrChange>
        </w:rPr>
        <w:t>62</w:t>
      </w:r>
      <w:r w:rsidR="008865BD" w:rsidRPr="0057718E">
        <w:rPr>
          <w:webHidden/>
          <w:rPrChange w:id="7210" w:author="Microsoft Office User" w:date="2025-01-28T16:29:00Z">
            <w:rPr>
              <w:noProof/>
              <w:webHidden/>
            </w:rPr>
          </w:rPrChange>
        </w:rPr>
        <w:fldChar w:fldCharType="end"/>
      </w:r>
      <w:r w:rsidRPr="0057718E">
        <w:rPr>
          <w:rPrChange w:id="7211" w:author="Microsoft Office User" w:date="2025-01-28T16:29:00Z">
            <w:rPr>
              <w:noProof/>
            </w:rPr>
          </w:rPrChange>
        </w:rPr>
        <w:fldChar w:fldCharType="end"/>
      </w:r>
    </w:p>
    <w:p w14:paraId="38B0F4CD" w14:textId="56B14AB1"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7212"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"_Toc188723946"</w:instrText>
      </w:r>
      <w:r w:rsidRPr="0057718E">
        <w:fldChar w:fldCharType="separate"/>
      </w:r>
      <w:r w:rsidR="008865BD" w:rsidRPr="0057718E">
        <w:rPr>
          <w:rStyle w:val="Lienhypertexte"/>
          <w:rPrChange w:id="7213" w:author="Microsoft Office User" w:date="2025-01-28T16:29:00Z">
            <w:rPr>
              <w:rStyle w:val="Lienhypertexte"/>
              <w:noProof/>
              <w:lang w:val="fr-SN"/>
            </w:rPr>
          </w:rPrChange>
        </w:rPr>
        <w:t>2.</w:t>
      </w:r>
      <w:r w:rsidR="008865BD" w:rsidRPr="0057718E">
        <w:rPr>
          <w:rFonts w:asciiTheme="minorHAnsi" w:eastAsiaTheme="minorEastAsia" w:hAnsiTheme="minorHAnsi" w:cstheme="minorBidi"/>
          <w:sz w:val="22"/>
          <w:szCs w:val="22"/>
          <w:rPrChange w:id="7214"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7215" w:author="Microsoft Office User" w:date="2025-01-28T16:29:00Z">
            <w:rPr>
              <w:rStyle w:val="Lienhypertexte"/>
              <w:noProof/>
              <w:lang w:val="fr-SN"/>
            </w:rPr>
          </w:rPrChange>
        </w:rPr>
        <w:t>Les Intents</w:t>
      </w:r>
      <w:r w:rsidR="008865BD" w:rsidRPr="0057718E">
        <w:rPr>
          <w:webHidden/>
          <w:rPrChange w:id="7216" w:author="Microsoft Office User" w:date="2025-01-28T16:29:00Z">
            <w:rPr>
              <w:noProof/>
              <w:webHidden/>
            </w:rPr>
          </w:rPrChange>
        </w:rPr>
        <w:tab/>
      </w:r>
      <w:r w:rsidR="008865BD" w:rsidRPr="0057718E">
        <w:rPr>
          <w:webHidden/>
          <w:rPrChange w:id="7217" w:author="Microsoft Office User" w:date="2025-01-28T16:29:00Z">
            <w:rPr>
              <w:noProof/>
              <w:webHidden/>
            </w:rPr>
          </w:rPrChange>
        </w:rPr>
        <w:fldChar w:fldCharType="begin"/>
      </w:r>
      <w:r w:rsidR="008865BD" w:rsidRPr="0057718E">
        <w:rPr>
          <w:webHidden/>
          <w:rPrChange w:id="7218" w:author="Microsoft Office User" w:date="2025-01-28T16:29:00Z">
            <w:rPr>
              <w:noProof/>
              <w:webHidden/>
            </w:rPr>
          </w:rPrChange>
        </w:rPr>
        <w:instrText xml:space="preserve"> PAGEREF _Toc188723946 \h </w:instrText>
      </w:r>
      <w:r w:rsidR="008865BD" w:rsidRPr="0057718E">
        <w:rPr>
          <w:webHidden/>
          <w:rPrChange w:id="7219" w:author="Microsoft Office User" w:date="2025-01-28T16:29:00Z">
            <w:rPr>
              <w:noProof/>
              <w:webHidden/>
            </w:rPr>
          </w:rPrChange>
        </w:rPr>
      </w:r>
      <w:r w:rsidR="008865BD" w:rsidRPr="0057718E">
        <w:rPr>
          <w:webHidden/>
          <w:rPrChange w:id="7220" w:author="Microsoft Office User" w:date="2025-01-28T16:29:00Z">
            <w:rPr>
              <w:noProof/>
              <w:webHidden/>
            </w:rPr>
          </w:rPrChange>
        </w:rPr>
        <w:fldChar w:fldCharType="separate"/>
      </w:r>
      <w:r w:rsidR="008865BD" w:rsidRPr="0057718E">
        <w:rPr>
          <w:webHidden/>
          <w:rPrChange w:id="7221" w:author="Microsoft Office User" w:date="2025-01-28T16:29:00Z">
            <w:rPr>
              <w:noProof/>
              <w:webHidden/>
            </w:rPr>
          </w:rPrChange>
        </w:rPr>
        <w:t>65</w:t>
      </w:r>
      <w:r w:rsidR="008865BD" w:rsidRPr="0057718E">
        <w:rPr>
          <w:webHidden/>
          <w:rPrChange w:id="7222" w:author="Microsoft Office User" w:date="2025-01-28T16:29:00Z">
            <w:rPr>
              <w:noProof/>
              <w:webHidden/>
            </w:rPr>
          </w:rPrChange>
        </w:rPr>
        <w:fldChar w:fldCharType="end"/>
      </w:r>
      <w:r w:rsidRPr="0057718E">
        <w:rPr>
          <w:rPrChange w:id="7223" w:author="Microsoft Office User" w:date="2025-01-28T16:29:00Z">
            <w:rPr>
              <w:noProof/>
            </w:rPr>
          </w:rPrChange>
        </w:rPr>
        <w:fldChar w:fldCharType="end"/>
      </w:r>
    </w:p>
    <w:p w14:paraId="77AC33C3" w14:textId="3B10791B"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7224"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"_Toc188723947"</w:instrText>
      </w:r>
      <w:r w:rsidRPr="0057718E">
        <w:fldChar w:fldCharType="separate"/>
      </w:r>
      <w:r w:rsidR="008865BD" w:rsidRPr="0057718E">
        <w:rPr>
          <w:rStyle w:val="Lienhypertexte"/>
          <w:rPrChange w:id="7225" w:author="Microsoft Office User" w:date="2025-01-28T16:29:00Z">
            <w:rPr>
              <w:rStyle w:val="Lienhypertexte"/>
              <w:noProof/>
              <w:lang w:val="fr-SN"/>
            </w:rPr>
          </w:rPrChange>
        </w:rPr>
        <w:t>3.</w:t>
      </w:r>
      <w:r w:rsidR="008865BD" w:rsidRPr="0057718E">
        <w:rPr>
          <w:rFonts w:asciiTheme="minorHAnsi" w:eastAsiaTheme="minorEastAsia" w:hAnsiTheme="minorHAnsi" w:cstheme="minorBidi"/>
          <w:sz w:val="22"/>
          <w:szCs w:val="22"/>
          <w:rPrChange w:id="7226"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7227" w:author="Microsoft Office User" w:date="2025-01-28T16:29:00Z">
            <w:rPr>
              <w:rStyle w:val="Lienhypertexte"/>
              <w:noProof/>
              <w:lang w:val="fr-SN"/>
            </w:rPr>
          </w:rPrChange>
        </w:rPr>
        <w:t>L’entity detection</w:t>
      </w:r>
      <w:r w:rsidR="008865BD" w:rsidRPr="0057718E">
        <w:rPr>
          <w:webHidden/>
          <w:rPrChange w:id="7228" w:author="Microsoft Office User" w:date="2025-01-28T16:29:00Z">
            <w:rPr>
              <w:noProof/>
              <w:webHidden/>
            </w:rPr>
          </w:rPrChange>
        </w:rPr>
        <w:tab/>
      </w:r>
      <w:r w:rsidR="008865BD" w:rsidRPr="0057718E">
        <w:rPr>
          <w:webHidden/>
          <w:rPrChange w:id="7229" w:author="Microsoft Office User" w:date="2025-01-28T16:29:00Z">
            <w:rPr>
              <w:noProof/>
              <w:webHidden/>
            </w:rPr>
          </w:rPrChange>
        </w:rPr>
        <w:fldChar w:fldCharType="begin"/>
      </w:r>
      <w:r w:rsidR="008865BD" w:rsidRPr="0057718E">
        <w:rPr>
          <w:webHidden/>
          <w:rPrChange w:id="7230" w:author="Microsoft Office User" w:date="2025-01-28T16:29:00Z">
            <w:rPr>
              <w:noProof/>
              <w:webHidden/>
            </w:rPr>
          </w:rPrChange>
        </w:rPr>
        <w:instrText xml:space="preserve"> PAGEREF _Toc188723947 \h </w:instrText>
      </w:r>
      <w:r w:rsidR="008865BD" w:rsidRPr="0057718E">
        <w:rPr>
          <w:webHidden/>
          <w:rPrChange w:id="7231" w:author="Microsoft Office User" w:date="2025-01-28T16:29:00Z">
            <w:rPr>
              <w:noProof/>
              <w:webHidden/>
            </w:rPr>
          </w:rPrChange>
        </w:rPr>
      </w:r>
      <w:r w:rsidR="008865BD" w:rsidRPr="0057718E">
        <w:rPr>
          <w:webHidden/>
          <w:rPrChange w:id="7232" w:author="Microsoft Office User" w:date="2025-01-28T16:29:00Z">
            <w:rPr>
              <w:noProof/>
              <w:webHidden/>
            </w:rPr>
          </w:rPrChange>
        </w:rPr>
        <w:fldChar w:fldCharType="separate"/>
      </w:r>
      <w:r w:rsidR="008865BD" w:rsidRPr="0057718E">
        <w:rPr>
          <w:webHidden/>
          <w:rPrChange w:id="7233" w:author="Microsoft Office User" w:date="2025-01-28T16:29:00Z">
            <w:rPr>
              <w:noProof/>
              <w:webHidden/>
            </w:rPr>
          </w:rPrChange>
        </w:rPr>
        <w:t>66</w:t>
      </w:r>
      <w:r w:rsidR="008865BD" w:rsidRPr="0057718E">
        <w:rPr>
          <w:webHidden/>
          <w:rPrChange w:id="7234" w:author="Microsoft Office User" w:date="2025-01-28T16:29:00Z">
            <w:rPr>
              <w:noProof/>
              <w:webHidden/>
            </w:rPr>
          </w:rPrChange>
        </w:rPr>
        <w:fldChar w:fldCharType="end"/>
      </w:r>
      <w:r w:rsidRPr="0057718E">
        <w:rPr>
          <w:rPrChange w:id="7235" w:author="Microsoft Office User" w:date="2025-01-28T16:29:00Z">
            <w:rPr>
              <w:noProof/>
            </w:rPr>
          </w:rPrChange>
        </w:rPr>
        <w:fldChar w:fldCharType="end"/>
      </w:r>
    </w:p>
    <w:p w14:paraId="244AB122" w14:textId="6EBD5393"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7236"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"_Toc188723948"</w:instrText>
      </w:r>
      <w:r w:rsidRPr="0057718E">
        <w:fldChar w:fldCharType="separate"/>
      </w:r>
      <w:r w:rsidR="008865BD" w:rsidRPr="0057718E">
        <w:rPr>
          <w:rStyle w:val="Lienhypertexte"/>
          <w:rPrChange w:id="7237" w:author="Microsoft Office User" w:date="2025-01-28T16:29:00Z">
            <w:rPr>
              <w:rStyle w:val="Lienhypertexte"/>
              <w:noProof/>
              <w:lang w:val="fr-SN"/>
            </w:rPr>
          </w:rPrChange>
        </w:rPr>
        <w:t>4.</w:t>
      </w:r>
      <w:r w:rsidR="008865BD" w:rsidRPr="0057718E">
        <w:rPr>
          <w:rFonts w:asciiTheme="minorHAnsi" w:eastAsiaTheme="minorEastAsia" w:hAnsiTheme="minorHAnsi" w:cstheme="minorBidi"/>
          <w:sz w:val="22"/>
          <w:szCs w:val="22"/>
          <w:rPrChange w:id="7238"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7239" w:author="Microsoft Office User" w:date="2025-01-28T16:29:00Z">
            <w:rPr>
              <w:rStyle w:val="Lienhypertexte"/>
              <w:noProof/>
              <w:lang w:val="fr-SN"/>
            </w:rPr>
          </w:rPrChange>
        </w:rPr>
        <w:t>La gestion des réponses</w:t>
      </w:r>
      <w:r w:rsidR="008865BD" w:rsidRPr="0057718E">
        <w:rPr>
          <w:webHidden/>
          <w:rPrChange w:id="7240" w:author="Microsoft Office User" w:date="2025-01-28T16:29:00Z">
            <w:rPr>
              <w:noProof/>
              <w:webHidden/>
            </w:rPr>
          </w:rPrChange>
        </w:rPr>
        <w:tab/>
      </w:r>
      <w:r w:rsidR="008865BD" w:rsidRPr="0057718E">
        <w:rPr>
          <w:webHidden/>
          <w:rPrChange w:id="7241" w:author="Microsoft Office User" w:date="2025-01-28T16:29:00Z">
            <w:rPr>
              <w:noProof/>
              <w:webHidden/>
            </w:rPr>
          </w:rPrChange>
        </w:rPr>
        <w:fldChar w:fldCharType="begin"/>
      </w:r>
      <w:r w:rsidR="008865BD" w:rsidRPr="0057718E">
        <w:rPr>
          <w:webHidden/>
          <w:rPrChange w:id="7242" w:author="Microsoft Office User" w:date="2025-01-28T16:29:00Z">
            <w:rPr>
              <w:noProof/>
              <w:webHidden/>
            </w:rPr>
          </w:rPrChange>
        </w:rPr>
        <w:instrText xml:space="preserve"> PAGEREF _Toc188723948 \h </w:instrText>
      </w:r>
      <w:r w:rsidR="008865BD" w:rsidRPr="0057718E">
        <w:rPr>
          <w:webHidden/>
          <w:rPrChange w:id="7243" w:author="Microsoft Office User" w:date="2025-01-28T16:29:00Z">
            <w:rPr>
              <w:noProof/>
              <w:webHidden/>
            </w:rPr>
          </w:rPrChange>
        </w:rPr>
      </w:r>
      <w:r w:rsidR="008865BD" w:rsidRPr="0057718E">
        <w:rPr>
          <w:webHidden/>
          <w:rPrChange w:id="7244" w:author="Microsoft Office User" w:date="2025-01-28T16:29:00Z">
            <w:rPr>
              <w:noProof/>
              <w:webHidden/>
            </w:rPr>
          </w:rPrChange>
        </w:rPr>
        <w:fldChar w:fldCharType="separate"/>
      </w:r>
      <w:r w:rsidR="008865BD" w:rsidRPr="0057718E">
        <w:rPr>
          <w:webHidden/>
          <w:rPrChange w:id="7245" w:author="Microsoft Office User" w:date="2025-01-28T16:29:00Z">
            <w:rPr>
              <w:noProof/>
              <w:webHidden/>
            </w:rPr>
          </w:rPrChange>
        </w:rPr>
        <w:t>67</w:t>
      </w:r>
      <w:r w:rsidR="008865BD" w:rsidRPr="0057718E">
        <w:rPr>
          <w:webHidden/>
          <w:rPrChange w:id="7246" w:author="Microsoft Office User" w:date="2025-01-28T16:29:00Z">
            <w:rPr>
              <w:noProof/>
              <w:webHidden/>
            </w:rPr>
          </w:rPrChange>
        </w:rPr>
        <w:fldChar w:fldCharType="end"/>
      </w:r>
      <w:r w:rsidRPr="0057718E">
        <w:rPr>
          <w:rPrChange w:id="7247" w:author="Microsoft Office User" w:date="2025-01-28T16:29:00Z">
            <w:rPr>
              <w:noProof/>
            </w:rPr>
          </w:rPrChange>
        </w:rPr>
        <w:fldChar w:fldCharType="end"/>
      </w:r>
    </w:p>
    <w:p w14:paraId="607A3167" w14:textId="45924A6B" w:rsidR="008865BD" w:rsidRPr="0057718E" w:rsidRDefault="00000000">
      <w:pPr>
        <w:pStyle w:val="TM4"/>
        <w:tabs>
          <w:tab w:val="left" w:pos="1320"/>
          <w:tab w:val="right" w:leader="dot" w:pos="9350"/>
        </w:tabs>
        <w:rPr>
          <w:rFonts w:asciiTheme="minorHAnsi" w:eastAsiaTheme="minorEastAsia" w:hAnsiTheme="minorHAnsi" w:cstheme="minorBidi"/>
          <w:sz w:val="22"/>
          <w:szCs w:val="22"/>
          <w:rPrChange w:id="7248"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"_Toc188723949"</w:instrText>
      </w:r>
      <w:r w:rsidRPr="0057718E">
        <w:fldChar w:fldCharType="separate"/>
      </w:r>
      <w:r w:rsidR="008865BD" w:rsidRPr="0057718E">
        <w:rPr>
          <w:rStyle w:val="Lienhypertexte"/>
          <w:rPrChange w:id="7249" w:author="Microsoft Office User" w:date="2025-01-28T16:29:00Z">
            <w:rPr>
              <w:rStyle w:val="Lienhypertexte"/>
              <w:noProof/>
              <w:lang w:val="fr-SN"/>
            </w:rPr>
          </w:rPrChange>
        </w:rPr>
        <w:t>5.</w:t>
      </w:r>
      <w:r w:rsidR="008865BD" w:rsidRPr="0057718E">
        <w:rPr>
          <w:rFonts w:asciiTheme="minorHAnsi" w:eastAsiaTheme="minorEastAsia" w:hAnsiTheme="minorHAnsi" w:cstheme="minorBidi"/>
          <w:sz w:val="22"/>
          <w:szCs w:val="22"/>
          <w:rPrChange w:id="7250" w:author="Microsoft Office User" w:date="2025-01-28T16:29:00Z">
            <w:rPr>
              <w:rFonts w:asciiTheme="minorHAnsi" w:eastAsiaTheme="minorEastAsia" w:hAnsiTheme="minorHAnsi" w:cstheme="minorBidi"/>
              <w:noProof/>
              <w:sz w:val="22"/>
              <w:szCs w:val="22"/>
            </w:rPr>
          </w:rPrChange>
        </w:rPr>
        <w:tab/>
      </w:r>
      <w:r w:rsidR="008865BD" w:rsidRPr="0057718E">
        <w:rPr>
          <w:rStyle w:val="Lienhypertexte"/>
          <w:rPrChange w:id="7251" w:author="Microsoft Office User" w:date="2025-01-28T16:29:00Z">
            <w:rPr>
              <w:rStyle w:val="Lienhypertexte"/>
              <w:noProof/>
              <w:lang w:val="fr-SN"/>
            </w:rPr>
          </w:rPrChange>
        </w:rPr>
        <w:t>Test de fonctionnement du Chatbot</w:t>
      </w:r>
      <w:r w:rsidR="008865BD" w:rsidRPr="0057718E">
        <w:rPr>
          <w:webHidden/>
          <w:rPrChange w:id="7252" w:author="Microsoft Office User" w:date="2025-01-28T16:29:00Z">
            <w:rPr>
              <w:noProof/>
              <w:webHidden/>
            </w:rPr>
          </w:rPrChange>
        </w:rPr>
        <w:tab/>
      </w:r>
      <w:r w:rsidR="008865BD" w:rsidRPr="0057718E">
        <w:rPr>
          <w:webHidden/>
          <w:rPrChange w:id="7253" w:author="Microsoft Office User" w:date="2025-01-28T16:29:00Z">
            <w:rPr>
              <w:noProof/>
              <w:webHidden/>
            </w:rPr>
          </w:rPrChange>
        </w:rPr>
        <w:fldChar w:fldCharType="begin"/>
      </w:r>
      <w:r w:rsidR="008865BD" w:rsidRPr="0057718E">
        <w:rPr>
          <w:webHidden/>
          <w:rPrChange w:id="7254" w:author="Microsoft Office User" w:date="2025-01-28T16:29:00Z">
            <w:rPr>
              <w:noProof/>
              <w:webHidden/>
            </w:rPr>
          </w:rPrChange>
        </w:rPr>
        <w:instrText xml:space="preserve"> PAGEREF _Toc188723949 \h </w:instrText>
      </w:r>
      <w:r w:rsidR="008865BD" w:rsidRPr="0057718E">
        <w:rPr>
          <w:webHidden/>
          <w:rPrChange w:id="7255" w:author="Microsoft Office User" w:date="2025-01-28T16:29:00Z">
            <w:rPr>
              <w:noProof/>
              <w:webHidden/>
            </w:rPr>
          </w:rPrChange>
        </w:rPr>
      </w:r>
      <w:r w:rsidR="008865BD" w:rsidRPr="0057718E">
        <w:rPr>
          <w:webHidden/>
          <w:rPrChange w:id="7256" w:author="Microsoft Office User" w:date="2025-01-28T16:29:00Z">
            <w:rPr>
              <w:noProof/>
              <w:webHidden/>
            </w:rPr>
          </w:rPrChange>
        </w:rPr>
        <w:fldChar w:fldCharType="separate"/>
      </w:r>
      <w:r w:rsidR="008865BD" w:rsidRPr="0057718E">
        <w:rPr>
          <w:webHidden/>
          <w:rPrChange w:id="7257" w:author="Microsoft Office User" w:date="2025-01-28T16:29:00Z">
            <w:rPr>
              <w:noProof/>
              <w:webHidden/>
            </w:rPr>
          </w:rPrChange>
        </w:rPr>
        <w:t>68</w:t>
      </w:r>
      <w:r w:rsidR="008865BD" w:rsidRPr="0057718E">
        <w:rPr>
          <w:webHidden/>
          <w:rPrChange w:id="7258" w:author="Microsoft Office User" w:date="2025-01-28T16:29:00Z">
            <w:rPr>
              <w:noProof/>
              <w:webHidden/>
            </w:rPr>
          </w:rPrChange>
        </w:rPr>
        <w:fldChar w:fldCharType="end"/>
      </w:r>
      <w:r w:rsidRPr="0057718E">
        <w:rPr>
          <w:rPrChange w:id="7259" w:author="Microsoft Office User" w:date="2025-01-28T16:29:00Z">
            <w:rPr>
              <w:noProof/>
            </w:rPr>
          </w:rPrChange>
        </w:rPr>
        <w:fldChar w:fldCharType="end"/>
      </w:r>
    </w:p>
    <w:p w14:paraId="4AC62445" w14:textId="40E7E0B8" w:rsidR="008865BD" w:rsidRPr="0057718E" w:rsidRDefault="00000000">
      <w:pPr>
        <w:pStyle w:val="TM3"/>
        <w:tabs>
          <w:tab w:val="right" w:leader="dot" w:pos="9350"/>
        </w:tabs>
        <w:rPr>
          <w:rFonts w:asciiTheme="minorHAnsi" w:eastAsiaTheme="minorEastAsia" w:hAnsiTheme="minorHAnsi" w:cstheme="minorBidi"/>
          <w:sz w:val="22"/>
          <w:szCs w:val="22"/>
          <w:rPrChange w:id="726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"_Toc188723950"</w:instrText>
      </w:r>
      <w:r w:rsidRPr="0057718E">
        <w:fldChar w:fldCharType="separate"/>
      </w:r>
      <w:r w:rsidR="008865BD" w:rsidRPr="0057718E">
        <w:rPr>
          <w:rStyle w:val="Lienhypertexte"/>
          <w:rPrChange w:id="7261" w:author="Microsoft Office User" w:date="2025-01-28T16:29:00Z">
            <w:rPr>
              <w:rStyle w:val="Lienhypertexte"/>
              <w:noProof/>
              <w:lang w:val="fr-SN"/>
            </w:rPr>
          </w:rPrChange>
        </w:rPr>
        <w:t>Résultats et discussion</w:t>
      </w:r>
      <w:r w:rsidR="008865BD" w:rsidRPr="0057718E">
        <w:rPr>
          <w:webHidden/>
          <w:rPrChange w:id="7262" w:author="Microsoft Office User" w:date="2025-01-28T16:29:00Z">
            <w:rPr>
              <w:noProof/>
              <w:webHidden/>
            </w:rPr>
          </w:rPrChange>
        </w:rPr>
        <w:tab/>
      </w:r>
      <w:r w:rsidR="008865BD" w:rsidRPr="0057718E">
        <w:rPr>
          <w:webHidden/>
          <w:rPrChange w:id="7263" w:author="Microsoft Office User" w:date="2025-01-28T16:29:00Z">
            <w:rPr>
              <w:noProof/>
              <w:webHidden/>
            </w:rPr>
          </w:rPrChange>
        </w:rPr>
        <w:fldChar w:fldCharType="begin"/>
      </w:r>
      <w:r w:rsidR="008865BD" w:rsidRPr="0057718E">
        <w:rPr>
          <w:webHidden/>
          <w:rPrChange w:id="7264" w:author="Microsoft Office User" w:date="2025-01-28T16:29:00Z">
            <w:rPr>
              <w:noProof/>
              <w:webHidden/>
            </w:rPr>
          </w:rPrChange>
        </w:rPr>
        <w:instrText xml:space="preserve"> PAGEREF _Toc188723950 \h </w:instrText>
      </w:r>
      <w:r w:rsidR="008865BD" w:rsidRPr="0057718E">
        <w:rPr>
          <w:webHidden/>
          <w:rPrChange w:id="7265" w:author="Microsoft Office User" w:date="2025-01-28T16:29:00Z">
            <w:rPr>
              <w:noProof/>
              <w:webHidden/>
            </w:rPr>
          </w:rPrChange>
        </w:rPr>
      </w:r>
      <w:r w:rsidR="008865BD" w:rsidRPr="0057718E">
        <w:rPr>
          <w:webHidden/>
          <w:rPrChange w:id="7266" w:author="Microsoft Office User" w:date="2025-01-28T16:29:00Z">
            <w:rPr>
              <w:noProof/>
              <w:webHidden/>
            </w:rPr>
          </w:rPrChange>
        </w:rPr>
        <w:fldChar w:fldCharType="separate"/>
      </w:r>
      <w:r w:rsidR="008865BD" w:rsidRPr="0057718E">
        <w:rPr>
          <w:webHidden/>
          <w:rPrChange w:id="7267" w:author="Microsoft Office User" w:date="2025-01-28T16:29:00Z">
            <w:rPr>
              <w:noProof/>
              <w:webHidden/>
            </w:rPr>
          </w:rPrChange>
        </w:rPr>
        <w:t>71</w:t>
      </w:r>
      <w:r w:rsidR="008865BD" w:rsidRPr="0057718E">
        <w:rPr>
          <w:webHidden/>
          <w:rPrChange w:id="7268" w:author="Microsoft Office User" w:date="2025-01-28T16:29:00Z">
            <w:rPr>
              <w:noProof/>
              <w:webHidden/>
            </w:rPr>
          </w:rPrChange>
        </w:rPr>
        <w:fldChar w:fldCharType="end"/>
      </w:r>
      <w:r w:rsidRPr="0057718E">
        <w:rPr>
          <w:rPrChange w:id="7269" w:author="Microsoft Office User" w:date="2025-01-28T16:29:00Z">
            <w:rPr>
              <w:noProof/>
            </w:rPr>
          </w:rPrChange>
        </w:rPr>
        <w:fldChar w:fldCharType="end"/>
      </w:r>
    </w:p>
    <w:p w14:paraId="2E6A3B77" w14:textId="4F224C37" w:rsidR="008865BD" w:rsidRPr="0057718E" w:rsidRDefault="00000000">
      <w:pPr>
        <w:pStyle w:val="TM2"/>
        <w:tabs>
          <w:tab w:val="right" w:leader="dot" w:pos="9350"/>
        </w:tabs>
        <w:rPr>
          <w:rFonts w:asciiTheme="minorHAnsi" w:eastAsiaTheme="minorEastAsia" w:hAnsiTheme="minorHAnsi" w:cstheme="minorBidi"/>
          <w:sz w:val="22"/>
          <w:szCs w:val="22"/>
          <w:rPrChange w:id="727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"_Toc188723951"</w:instrText>
      </w:r>
      <w:r w:rsidRPr="0057718E">
        <w:fldChar w:fldCharType="separate"/>
      </w:r>
      <w:r w:rsidR="008865BD" w:rsidRPr="0057718E">
        <w:rPr>
          <w:rStyle w:val="Lienhypertexte"/>
          <w:rPrChange w:id="7271" w:author="Microsoft Office User" w:date="2025-01-28T16:29:00Z">
            <w:rPr>
              <w:rStyle w:val="Lienhypertexte"/>
              <w:noProof/>
              <w:lang w:val="fr-SN"/>
            </w:rPr>
          </w:rPrChange>
        </w:rPr>
        <w:t>Conclusion de partie</w:t>
      </w:r>
      <w:r w:rsidR="008865BD" w:rsidRPr="0057718E">
        <w:rPr>
          <w:webHidden/>
          <w:rPrChange w:id="7272" w:author="Microsoft Office User" w:date="2025-01-28T16:29:00Z">
            <w:rPr>
              <w:noProof/>
              <w:webHidden/>
            </w:rPr>
          </w:rPrChange>
        </w:rPr>
        <w:tab/>
      </w:r>
      <w:r w:rsidR="008865BD" w:rsidRPr="0057718E">
        <w:rPr>
          <w:webHidden/>
          <w:rPrChange w:id="7273" w:author="Microsoft Office User" w:date="2025-01-28T16:29:00Z">
            <w:rPr>
              <w:noProof/>
              <w:webHidden/>
            </w:rPr>
          </w:rPrChange>
        </w:rPr>
        <w:fldChar w:fldCharType="begin"/>
      </w:r>
      <w:r w:rsidR="008865BD" w:rsidRPr="0057718E">
        <w:rPr>
          <w:webHidden/>
          <w:rPrChange w:id="7274" w:author="Microsoft Office User" w:date="2025-01-28T16:29:00Z">
            <w:rPr>
              <w:noProof/>
              <w:webHidden/>
            </w:rPr>
          </w:rPrChange>
        </w:rPr>
        <w:instrText xml:space="preserve"> PAGEREF _Toc188723951 \h </w:instrText>
      </w:r>
      <w:r w:rsidR="008865BD" w:rsidRPr="0057718E">
        <w:rPr>
          <w:webHidden/>
          <w:rPrChange w:id="7275" w:author="Microsoft Office User" w:date="2025-01-28T16:29:00Z">
            <w:rPr>
              <w:noProof/>
              <w:webHidden/>
            </w:rPr>
          </w:rPrChange>
        </w:rPr>
      </w:r>
      <w:r w:rsidR="008865BD" w:rsidRPr="0057718E">
        <w:rPr>
          <w:webHidden/>
          <w:rPrChange w:id="7276" w:author="Microsoft Office User" w:date="2025-01-28T16:29:00Z">
            <w:rPr>
              <w:noProof/>
              <w:webHidden/>
            </w:rPr>
          </w:rPrChange>
        </w:rPr>
        <w:fldChar w:fldCharType="separate"/>
      </w:r>
      <w:r w:rsidR="008865BD" w:rsidRPr="0057718E">
        <w:rPr>
          <w:webHidden/>
          <w:rPrChange w:id="7277" w:author="Microsoft Office User" w:date="2025-01-28T16:29:00Z">
            <w:rPr>
              <w:noProof/>
              <w:webHidden/>
            </w:rPr>
          </w:rPrChange>
        </w:rPr>
        <w:t>75</w:t>
      </w:r>
      <w:r w:rsidR="008865BD" w:rsidRPr="0057718E">
        <w:rPr>
          <w:webHidden/>
          <w:rPrChange w:id="7278" w:author="Microsoft Office User" w:date="2025-01-28T16:29:00Z">
            <w:rPr>
              <w:noProof/>
              <w:webHidden/>
            </w:rPr>
          </w:rPrChange>
        </w:rPr>
        <w:fldChar w:fldCharType="end"/>
      </w:r>
      <w:r w:rsidRPr="0057718E">
        <w:rPr>
          <w:rPrChange w:id="7279" w:author="Microsoft Office User" w:date="2025-01-28T16:29:00Z">
            <w:rPr>
              <w:noProof/>
            </w:rPr>
          </w:rPrChange>
        </w:rPr>
        <w:fldChar w:fldCharType="end"/>
      </w:r>
    </w:p>
    <w:p w14:paraId="3C781A40" w14:textId="7F7EE0A3" w:rsidR="008865BD" w:rsidRPr="0057718E" w:rsidRDefault="00000000">
      <w:pPr>
        <w:pStyle w:val="TM1"/>
        <w:tabs>
          <w:tab w:val="right" w:leader="dot" w:pos="9350"/>
        </w:tabs>
        <w:rPr>
          <w:rFonts w:asciiTheme="minorHAnsi" w:eastAsiaTheme="minorEastAsia" w:hAnsiTheme="minorHAnsi" w:cstheme="minorBidi"/>
          <w:sz w:val="22"/>
          <w:szCs w:val="22"/>
          <w:rPrChange w:id="728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"_Toc188723952"</w:instrText>
      </w:r>
      <w:r w:rsidRPr="0057718E">
        <w:fldChar w:fldCharType="separate"/>
      </w:r>
      <w:r w:rsidR="008865BD" w:rsidRPr="0057718E">
        <w:rPr>
          <w:rStyle w:val="Lienhypertexte"/>
          <w:rPrChange w:id="7281" w:author="Microsoft Office User" w:date="2025-01-28T16:29:00Z">
            <w:rPr>
              <w:rStyle w:val="Lienhypertexte"/>
              <w:noProof/>
              <w:lang w:val="fr-SN"/>
            </w:rPr>
          </w:rPrChange>
        </w:rPr>
        <w:t>Conclusion générale et perspectives</w:t>
      </w:r>
      <w:r w:rsidR="008865BD" w:rsidRPr="0057718E">
        <w:rPr>
          <w:webHidden/>
          <w:rPrChange w:id="7282" w:author="Microsoft Office User" w:date="2025-01-28T16:29:00Z">
            <w:rPr>
              <w:noProof/>
              <w:webHidden/>
            </w:rPr>
          </w:rPrChange>
        </w:rPr>
        <w:tab/>
      </w:r>
      <w:r w:rsidR="008865BD" w:rsidRPr="0057718E">
        <w:rPr>
          <w:webHidden/>
          <w:rPrChange w:id="7283" w:author="Microsoft Office User" w:date="2025-01-28T16:29:00Z">
            <w:rPr>
              <w:noProof/>
              <w:webHidden/>
            </w:rPr>
          </w:rPrChange>
        </w:rPr>
        <w:fldChar w:fldCharType="begin"/>
      </w:r>
      <w:r w:rsidR="008865BD" w:rsidRPr="0057718E">
        <w:rPr>
          <w:webHidden/>
          <w:rPrChange w:id="7284" w:author="Microsoft Office User" w:date="2025-01-28T16:29:00Z">
            <w:rPr>
              <w:noProof/>
              <w:webHidden/>
            </w:rPr>
          </w:rPrChange>
        </w:rPr>
        <w:instrText xml:space="preserve"> PAGEREF _Toc188723952 \h </w:instrText>
      </w:r>
      <w:r w:rsidR="008865BD" w:rsidRPr="0057718E">
        <w:rPr>
          <w:webHidden/>
          <w:rPrChange w:id="7285" w:author="Microsoft Office User" w:date="2025-01-28T16:29:00Z">
            <w:rPr>
              <w:noProof/>
              <w:webHidden/>
            </w:rPr>
          </w:rPrChange>
        </w:rPr>
      </w:r>
      <w:r w:rsidR="008865BD" w:rsidRPr="0057718E">
        <w:rPr>
          <w:webHidden/>
          <w:rPrChange w:id="7286" w:author="Microsoft Office User" w:date="2025-01-28T16:29:00Z">
            <w:rPr>
              <w:noProof/>
              <w:webHidden/>
            </w:rPr>
          </w:rPrChange>
        </w:rPr>
        <w:fldChar w:fldCharType="separate"/>
      </w:r>
      <w:r w:rsidR="008865BD" w:rsidRPr="0057718E">
        <w:rPr>
          <w:webHidden/>
          <w:rPrChange w:id="7287" w:author="Microsoft Office User" w:date="2025-01-28T16:29:00Z">
            <w:rPr>
              <w:noProof/>
              <w:webHidden/>
            </w:rPr>
          </w:rPrChange>
        </w:rPr>
        <w:t>76</w:t>
      </w:r>
      <w:r w:rsidR="008865BD" w:rsidRPr="0057718E">
        <w:rPr>
          <w:webHidden/>
          <w:rPrChange w:id="7288" w:author="Microsoft Office User" w:date="2025-01-28T16:29:00Z">
            <w:rPr>
              <w:noProof/>
              <w:webHidden/>
            </w:rPr>
          </w:rPrChange>
        </w:rPr>
        <w:fldChar w:fldCharType="end"/>
      </w:r>
      <w:r w:rsidRPr="0057718E">
        <w:rPr>
          <w:rPrChange w:id="7289" w:author="Microsoft Office User" w:date="2025-01-28T16:29:00Z">
            <w:rPr>
              <w:noProof/>
            </w:rPr>
          </w:rPrChange>
        </w:rPr>
        <w:fldChar w:fldCharType="end"/>
      </w:r>
    </w:p>
    <w:p w14:paraId="6693D0CE" w14:textId="4EFD7088" w:rsidR="008865BD" w:rsidRPr="0057718E" w:rsidRDefault="00000000">
      <w:pPr>
        <w:pStyle w:val="TM1"/>
        <w:tabs>
          <w:tab w:val="right" w:leader="dot" w:pos="9350"/>
        </w:tabs>
        <w:rPr>
          <w:rFonts w:asciiTheme="minorHAnsi" w:eastAsiaTheme="minorEastAsia" w:hAnsiTheme="minorHAnsi" w:cstheme="minorBidi"/>
          <w:sz w:val="22"/>
          <w:szCs w:val="22"/>
          <w:rPrChange w:id="729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"_Toc188723953"</w:instrText>
      </w:r>
      <w:r w:rsidRPr="0057718E">
        <w:fldChar w:fldCharType="separate"/>
      </w:r>
      <w:r w:rsidR="008865BD" w:rsidRPr="0057718E">
        <w:rPr>
          <w:rStyle w:val="Lienhypertexte"/>
          <w:rPrChange w:id="7291" w:author="Microsoft Office User" w:date="2025-01-28T16:29:00Z">
            <w:rPr>
              <w:rStyle w:val="Lienhypertexte"/>
              <w:noProof/>
            </w:rPr>
          </w:rPrChange>
        </w:rPr>
        <w:t>Bibliographies</w:t>
      </w:r>
      <w:r w:rsidR="008865BD" w:rsidRPr="0057718E">
        <w:rPr>
          <w:webHidden/>
          <w:rPrChange w:id="7292" w:author="Microsoft Office User" w:date="2025-01-28T16:29:00Z">
            <w:rPr>
              <w:noProof/>
              <w:webHidden/>
            </w:rPr>
          </w:rPrChange>
        </w:rPr>
        <w:tab/>
      </w:r>
      <w:r w:rsidR="008865BD" w:rsidRPr="0057718E">
        <w:rPr>
          <w:webHidden/>
          <w:rPrChange w:id="7293" w:author="Microsoft Office User" w:date="2025-01-28T16:29:00Z">
            <w:rPr>
              <w:noProof/>
              <w:webHidden/>
            </w:rPr>
          </w:rPrChange>
        </w:rPr>
        <w:fldChar w:fldCharType="begin"/>
      </w:r>
      <w:r w:rsidR="008865BD" w:rsidRPr="0057718E">
        <w:rPr>
          <w:webHidden/>
          <w:rPrChange w:id="7294" w:author="Microsoft Office User" w:date="2025-01-28T16:29:00Z">
            <w:rPr>
              <w:noProof/>
              <w:webHidden/>
            </w:rPr>
          </w:rPrChange>
        </w:rPr>
        <w:instrText xml:space="preserve"> PAGEREF _Toc188723953 \h </w:instrText>
      </w:r>
      <w:r w:rsidR="008865BD" w:rsidRPr="0057718E">
        <w:rPr>
          <w:webHidden/>
          <w:rPrChange w:id="7295" w:author="Microsoft Office User" w:date="2025-01-28T16:29:00Z">
            <w:rPr>
              <w:noProof/>
              <w:webHidden/>
            </w:rPr>
          </w:rPrChange>
        </w:rPr>
      </w:r>
      <w:r w:rsidR="008865BD" w:rsidRPr="0057718E">
        <w:rPr>
          <w:webHidden/>
          <w:rPrChange w:id="7296" w:author="Microsoft Office User" w:date="2025-01-28T16:29:00Z">
            <w:rPr>
              <w:noProof/>
              <w:webHidden/>
            </w:rPr>
          </w:rPrChange>
        </w:rPr>
        <w:fldChar w:fldCharType="separate"/>
      </w:r>
      <w:r w:rsidR="008865BD" w:rsidRPr="0057718E">
        <w:rPr>
          <w:webHidden/>
          <w:rPrChange w:id="7297" w:author="Microsoft Office User" w:date="2025-01-28T16:29:00Z">
            <w:rPr>
              <w:noProof/>
              <w:webHidden/>
            </w:rPr>
          </w:rPrChange>
        </w:rPr>
        <w:t>A</w:t>
      </w:r>
      <w:r w:rsidR="008865BD" w:rsidRPr="0057718E">
        <w:rPr>
          <w:webHidden/>
          <w:rPrChange w:id="7298" w:author="Microsoft Office User" w:date="2025-01-28T16:29:00Z">
            <w:rPr>
              <w:noProof/>
              <w:webHidden/>
            </w:rPr>
          </w:rPrChange>
        </w:rPr>
        <w:fldChar w:fldCharType="end"/>
      </w:r>
      <w:r w:rsidRPr="0057718E">
        <w:rPr>
          <w:rPrChange w:id="7299" w:author="Microsoft Office User" w:date="2025-01-28T16:29:00Z">
            <w:rPr>
              <w:noProof/>
            </w:rPr>
          </w:rPrChange>
        </w:rPr>
        <w:fldChar w:fldCharType="end"/>
      </w:r>
    </w:p>
    <w:p w14:paraId="4FBE5A95" w14:textId="79833FE6" w:rsidR="008865BD" w:rsidRPr="0057718E" w:rsidRDefault="00000000">
      <w:pPr>
        <w:pStyle w:val="TM1"/>
        <w:tabs>
          <w:tab w:val="right" w:leader="dot" w:pos="9350"/>
        </w:tabs>
        <w:rPr>
          <w:rFonts w:asciiTheme="minorHAnsi" w:eastAsiaTheme="minorEastAsia" w:hAnsiTheme="minorHAnsi" w:cstheme="minorBidi"/>
          <w:sz w:val="22"/>
          <w:szCs w:val="22"/>
          <w:rPrChange w:id="730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"_Toc188723954"</w:instrText>
      </w:r>
      <w:r w:rsidRPr="0057718E">
        <w:fldChar w:fldCharType="separate"/>
      </w:r>
      <w:r w:rsidR="008865BD" w:rsidRPr="0057718E">
        <w:rPr>
          <w:rStyle w:val="Lienhypertexte"/>
          <w:rPrChange w:id="7301" w:author="Microsoft Office User" w:date="2025-01-28T16:29:00Z">
            <w:rPr>
              <w:rStyle w:val="Lienhypertexte"/>
              <w:noProof/>
            </w:rPr>
          </w:rPrChange>
        </w:rPr>
        <w:t>Webographies</w:t>
      </w:r>
      <w:r w:rsidR="008865BD" w:rsidRPr="0057718E">
        <w:rPr>
          <w:webHidden/>
          <w:rPrChange w:id="7302" w:author="Microsoft Office User" w:date="2025-01-28T16:29:00Z">
            <w:rPr>
              <w:noProof/>
              <w:webHidden/>
            </w:rPr>
          </w:rPrChange>
        </w:rPr>
        <w:tab/>
      </w:r>
      <w:r w:rsidR="008865BD" w:rsidRPr="0057718E">
        <w:rPr>
          <w:webHidden/>
          <w:rPrChange w:id="7303" w:author="Microsoft Office User" w:date="2025-01-28T16:29:00Z">
            <w:rPr>
              <w:noProof/>
              <w:webHidden/>
            </w:rPr>
          </w:rPrChange>
        </w:rPr>
        <w:fldChar w:fldCharType="begin"/>
      </w:r>
      <w:r w:rsidR="008865BD" w:rsidRPr="0057718E">
        <w:rPr>
          <w:webHidden/>
          <w:rPrChange w:id="7304" w:author="Microsoft Office User" w:date="2025-01-28T16:29:00Z">
            <w:rPr>
              <w:noProof/>
              <w:webHidden/>
            </w:rPr>
          </w:rPrChange>
        </w:rPr>
        <w:instrText xml:space="preserve"> PAGEREF _Toc188723954 \h </w:instrText>
      </w:r>
      <w:r w:rsidR="008865BD" w:rsidRPr="0057718E">
        <w:rPr>
          <w:webHidden/>
          <w:rPrChange w:id="7305" w:author="Microsoft Office User" w:date="2025-01-28T16:29:00Z">
            <w:rPr>
              <w:noProof/>
              <w:webHidden/>
            </w:rPr>
          </w:rPrChange>
        </w:rPr>
      </w:r>
      <w:r w:rsidR="008865BD" w:rsidRPr="0057718E">
        <w:rPr>
          <w:webHidden/>
          <w:rPrChange w:id="7306" w:author="Microsoft Office User" w:date="2025-01-28T16:29:00Z">
            <w:rPr>
              <w:noProof/>
              <w:webHidden/>
            </w:rPr>
          </w:rPrChange>
        </w:rPr>
        <w:fldChar w:fldCharType="separate"/>
      </w:r>
      <w:r w:rsidR="008865BD" w:rsidRPr="0057718E">
        <w:rPr>
          <w:webHidden/>
          <w:rPrChange w:id="7307" w:author="Microsoft Office User" w:date="2025-01-28T16:29:00Z">
            <w:rPr>
              <w:noProof/>
              <w:webHidden/>
            </w:rPr>
          </w:rPrChange>
        </w:rPr>
        <w:t>D</w:t>
      </w:r>
      <w:r w:rsidR="008865BD" w:rsidRPr="0057718E">
        <w:rPr>
          <w:webHidden/>
          <w:rPrChange w:id="7308" w:author="Microsoft Office User" w:date="2025-01-28T16:29:00Z">
            <w:rPr>
              <w:noProof/>
              <w:webHidden/>
            </w:rPr>
          </w:rPrChange>
        </w:rPr>
        <w:fldChar w:fldCharType="end"/>
      </w:r>
      <w:r w:rsidRPr="0057718E">
        <w:rPr>
          <w:rPrChange w:id="7309" w:author="Microsoft Office User" w:date="2025-01-28T16:29:00Z">
            <w:rPr>
              <w:noProof/>
            </w:rPr>
          </w:rPrChange>
        </w:rPr>
        <w:fldChar w:fldCharType="end"/>
      </w:r>
    </w:p>
    <w:p w14:paraId="54A5E79C" w14:textId="58EDC9D6" w:rsidR="008865BD" w:rsidRPr="0057718E" w:rsidRDefault="00000000">
      <w:pPr>
        <w:pStyle w:val="TM1"/>
        <w:tabs>
          <w:tab w:val="right" w:leader="dot" w:pos="9350"/>
        </w:tabs>
        <w:rPr>
          <w:rFonts w:asciiTheme="minorHAnsi" w:eastAsiaTheme="minorEastAsia" w:hAnsiTheme="minorHAnsi" w:cstheme="minorBidi"/>
          <w:sz w:val="22"/>
          <w:szCs w:val="22"/>
          <w:rPrChange w:id="731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"_Toc188723955"</w:instrText>
      </w:r>
      <w:r w:rsidRPr="0057718E">
        <w:fldChar w:fldCharType="separate"/>
      </w:r>
      <w:r w:rsidR="008865BD" w:rsidRPr="0057718E">
        <w:rPr>
          <w:rStyle w:val="Lienhypertexte"/>
          <w:rPrChange w:id="7311" w:author="Microsoft Office User" w:date="2025-01-28T16:29:00Z">
            <w:rPr>
              <w:rStyle w:val="Lienhypertexte"/>
              <w:noProof/>
              <w:lang w:val="fr-SN"/>
            </w:rPr>
          </w:rPrChange>
        </w:rPr>
        <w:t>Annexes</w:t>
      </w:r>
      <w:r w:rsidR="008865BD" w:rsidRPr="0057718E">
        <w:rPr>
          <w:webHidden/>
          <w:rPrChange w:id="7312" w:author="Microsoft Office User" w:date="2025-01-28T16:29:00Z">
            <w:rPr>
              <w:noProof/>
              <w:webHidden/>
            </w:rPr>
          </w:rPrChange>
        </w:rPr>
        <w:tab/>
      </w:r>
      <w:r w:rsidR="008865BD" w:rsidRPr="0057718E">
        <w:rPr>
          <w:webHidden/>
          <w:rPrChange w:id="7313" w:author="Microsoft Office User" w:date="2025-01-28T16:29:00Z">
            <w:rPr>
              <w:noProof/>
              <w:webHidden/>
            </w:rPr>
          </w:rPrChange>
        </w:rPr>
        <w:fldChar w:fldCharType="begin"/>
      </w:r>
      <w:r w:rsidR="008865BD" w:rsidRPr="0057718E">
        <w:rPr>
          <w:webHidden/>
          <w:rPrChange w:id="7314" w:author="Microsoft Office User" w:date="2025-01-28T16:29:00Z">
            <w:rPr>
              <w:noProof/>
              <w:webHidden/>
            </w:rPr>
          </w:rPrChange>
        </w:rPr>
        <w:instrText xml:space="preserve"> PAGEREF _Toc188723955 \h </w:instrText>
      </w:r>
      <w:r w:rsidR="008865BD" w:rsidRPr="0057718E">
        <w:rPr>
          <w:webHidden/>
          <w:rPrChange w:id="7315" w:author="Microsoft Office User" w:date="2025-01-28T16:29:00Z">
            <w:rPr>
              <w:noProof/>
              <w:webHidden/>
            </w:rPr>
          </w:rPrChange>
        </w:rPr>
      </w:r>
      <w:r w:rsidR="008865BD" w:rsidRPr="0057718E">
        <w:rPr>
          <w:webHidden/>
          <w:rPrChange w:id="7316" w:author="Microsoft Office User" w:date="2025-01-28T16:29:00Z">
            <w:rPr>
              <w:noProof/>
              <w:webHidden/>
            </w:rPr>
          </w:rPrChange>
        </w:rPr>
        <w:fldChar w:fldCharType="separate"/>
      </w:r>
      <w:r w:rsidR="008865BD" w:rsidRPr="0057718E">
        <w:rPr>
          <w:webHidden/>
          <w:rPrChange w:id="7317" w:author="Microsoft Office User" w:date="2025-01-28T16:29:00Z">
            <w:rPr>
              <w:noProof/>
              <w:webHidden/>
            </w:rPr>
          </w:rPrChange>
        </w:rPr>
        <w:t>E</w:t>
      </w:r>
      <w:r w:rsidR="008865BD" w:rsidRPr="0057718E">
        <w:rPr>
          <w:webHidden/>
          <w:rPrChange w:id="7318" w:author="Microsoft Office User" w:date="2025-01-28T16:29:00Z">
            <w:rPr>
              <w:noProof/>
              <w:webHidden/>
            </w:rPr>
          </w:rPrChange>
        </w:rPr>
        <w:fldChar w:fldCharType="end"/>
      </w:r>
      <w:r w:rsidRPr="0057718E">
        <w:rPr>
          <w:rPrChange w:id="7319" w:author="Microsoft Office User" w:date="2025-01-28T16:29:00Z">
            <w:rPr>
              <w:noProof/>
            </w:rPr>
          </w:rPrChange>
        </w:rPr>
        <w:fldChar w:fldCharType="end"/>
      </w:r>
    </w:p>
    <w:p w14:paraId="7BB33192" w14:textId="08AB4B64" w:rsidR="008865BD" w:rsidRPr="0057718E" w:rsidRDefault="00000000">
      <w:pPr>
        <w:pStyle w:val="TM1"/>
        <w:tabs>
          <w:tab w:val="right" w:leader="dot" w:pos="9350"/>
        </w:tabs>
        <w:rPr>
          <w:rFonts w:asciiTheme="minorHAnsi" w:eastAsiaTheme="minorEastAsia" w:hAnsiTheme="minorHAnsi" w:cstheme="minorBidi"/>
          <w:sz w:val="22"/>
          <w:szCs w:val="22"/>
          <w:rPrChange w:id="7320" w:author="Microsoft Office User" w:date="2025-01-28T16:29:00Z">
            <w:rPr>
              <w:rFonts w:asciiTheme="minorHAnsi" w:eastAsiaTheme="minorEastAsia" w:hAnsiTheme="minorHAnsi" w:cstheme="minorBidi"/>
              <w:noProof/>
              <w:sz w:val="22"/>
              <w:szCs w:val="22"/>
            </w:rPr>
          </w:rPrChange>
        </w:rPr>
      </w:pPr>
      <w:r w:rsidRPr="0057718E">
        <w:fldChar w:fldCharType="begin"/>
      </w:r>
      <w:r w:rsidRPr="0057718E">
        <w:instrText>HYPERLINK \l "_Toc188723956"</w:instrText>
      </w:r>
      <w:r w:rsidRPr="0057718E">
        <w:fldChar w:fldCharType="separate"/>
      </w:r>
      <w:r w:rsidR="008865BD" w:rsidRPr="0057718E">
        <w:rPr>
          <w:rStyle w:val="Lienhypertexte"/>
          <w:rPrChange w:id="7321" w:author="Microsoft Office User" w:date="2025-01-28T16:29:00Z">
            <w:rPr>
              <w:rStyle w:val="Lienhypertexte"/>
              <w:noProof/>
              <w:lang w:val="fr-SN"/>
            </w:rPr>
          </w:rPrChange>
        </w:rPr>
        <w:t>Table des matières</w:t>
      </w:r>
      <w:r w:rsidR="008865BD" w:rsidRPr="0057718E">
        <w:rPr>
          <w:webHidden/>
          <w:rPrChange w:id="7322" w:author="Microsoft Office User" w:date="2025-01-28T16:29:00Z">
            <w:rPr>
              <w:noProof/>
              <w:webHidden/>
            </w:rPr>
          </w:rPrChange>
        </w:rPr>
        <w:tab/>
      </w:r>
      <w:r w:rsidR="008865BD" w:rsidRPr="0057718E">
        <w:rPr>
          <w:webHidden/>
          <w:rPrChange w:id="7323" w:author="Microsoft Office User" w:date="2025-01-28T16:29:00Z">
            <w:rPr>
              <w:noProof/>
              <w:webHidden/>
            </w:rPr>
          </w:rPrChange>
        </w:rPr>
        <w:fldChar w:fldCharType="begin"/>
      </w:r>
      <w:r w:rsidR="008865BD" w:rsidRPr="0057718E">
        <w:rPr>
          <w:webHidden/>
          <w:rPrChange w:id="7324" w:author="Microsoft Office User" w:date="2025-01-28T16:29:00Z">
            <w:rPr>
              <w:noProof/>
              <w:webHidden/>
            </w:rPr>
          </w:rPrChange>
        </w:rPr>
        <w:instrText xml:space="preserve"> PAGEREF _Toc188723956 \h </w:instrText>
      </w:r>
      <w:r w:rsidR="008865BD" w:rsidRPr="0057718E">
        <w:rPr>
          <w:webHidden/>
          <w:rPrChange w:id="7325" w:author="Microsoft Office User" w:date="2025-01-28T16:29:00Z">
            <w:rPr>
              <w:noProof/>
              <w:webHidden/>
            </w:rPr>
          </w:rPrChange>
        </w:rPr>
      </w:r>
      <w:r w:rsidR="008865BD" w:rsidRPr="0057718E">
        <w:rPr>
          <w:webHidden/>
          <w:rPrChange w:id="7326" w:author="Microsoft Office User" w:date="2025-01-28T16:29:00Z">
            <w:rPr>
              <w:noProof/>
              <w:webHidden/>
            </w:rPr>
          </w:rPrChange>
        </w:rPr>
        <w:fldChar w:fldCharType="separate"/>
      </w:r>
      <w:r w:rsidR="008865BD" w:rsidRPr="0057718E">
        <w:rPr>
          <w:webHidden/>
          <w:rPrChange w:id="7327" w:author="Microsoft Office User" w:date="2025-01-28T16:29:00Z">
            <w:rPr>
              <w:noProof/>
              <w:webHidden/>
            </w:rPr>
          </w:rPrChange>
        </w:rPr>
        <w:t>CC</w:t>
      </w:r>
      <w:r w:rsidR="008865BD" w:rsidRPr="0057718E">
        <w:rPr>
          <w:webHidden/>
          <w:rPrChange w:id="7328" w:author="Microsoft Office User" w:date="2025-01-28T16:29:00Z">
            <w:rPr>
              <w:noProof/>
              <w:webHidden/>
            </w:rPr>
          </w:rPrChange>
        </w:rPr>
        <w:fldChar w:fldCharType="end"/>
      </w:r>
      <w:r w:rsidRPr="0057718E">
        <w:rPr>
          <w:rPrChange w:id="7329" w:author="Microsoft Office User" w:date="2025-01-28T16:29:00Z">
            <w:rPr>
              <w:noProof/>
            </w:rPr>
          </w:rPrChange>
        </w:rPr>
        <w:fldChar w:fldCharType="end"/>
      </w:r>
    </w:p>
    <w:p w14:paraId="149A4CAD" w14:textId="2481AF71" w:rsidR="001738E9" w:rsidRPr="0057718E" w:rsidRDefault="001738E9" w:rsidP="001738E9">
      <w:pPr>
        <w:rPr>
          <w:rPrChange w:id="7330" w:author="Microsoft Office User" w:date="2025-01-28T16:29:00Z">
            <w:rPr>
              <w:lang w:val="fr-SN"/>
            </w:rPr>
          </w:rPrChange>
        </w:rPr>
      </w:pPr>
      <w:r w:rsidRPr="0057718E">
        <w:rPr>
          <w:rPrChange w:id="7331" w:author="Microsoft Office User" w:date="2025-01-28T16:29:00Z">
            <w:rPr>
              <w:lang w:val="fr-SN"/>
            </w:rPr>
          </w:rPrChange>
        </w:rPr>
        <w:fldChar w:fldCharType="end"/>
      </w:r>
      <w:bookmarkEnd w:id="1"/>
    </w:p>
    <w:sectPr w:rsidR="001738E9" w:rsidRPr="0057718E" w:rsidSect="001143E0">
      <w:footerReference w:type="first" r:id="rId82"/>
      <w:pgSz w:w="12240" w:h="15840"/>
      <w:pgMar w:top="1440" w:right="1440" w:bottom="1440" w:left="1440" w:header="720" w:footer="720" w:gutter="0"/>
      <w:pgNumType w:fmt="upperLetter"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01" w:author="Microsoft Office User" w:date="2025-01-28T16:37:00Z" w:initials="MOU">
    <w:p w14:paraId="5FF6B5C2" w14:textId="4B166007" w:rsidR="0057718E" w:rsidRDefault="0057718E">
      <w:pPr>
        <w:pStyle w:val="Commentaire"/>
      </w:pPr>
      <w:r>
        <w:rPr>
          <w:rStyle w:val="Marquedecommentaire"/>
        </w:rPr>
        <w:annotationRef/>
      </w:r>
      <w:r>
        <w:t xml:space="preserve">Peut </w:t>
      </w:r>
      <w:proofErr w:type="spellStart"/>
      <w:r>
        <w:t>etre</w:t>
      </w:r>
      <w:proofErr w:type="spellEnd"/>
      <w:r>
        <w:t xml:space="preserve"> mettre en annexe </w:t>
      </w:r>
    </w:p>
  </w:comment>
  <w:comment w:id="1589" w:author="Microsoft Office User" w:date="2025-01-28T16:38:00Z" w:initials="MOU">
    <w:p w14:paraId="7B2A2B78" w14:textId="77777777" w:rsidR="0057718E" w:rsidRDefault="0057718E">
      <w:pPr>
        <w:pStyle w:val="Commentaire"/>
      </w:pPr>
      <w:r>
        <w:rPr>
          <w:rStyle w:val="Marquedecommentaire"/>
        </w:rPr>
        <w:annotationRef/>
      </w:r>
      <w:r>
        <w:t xml:space="preserve">Mettre en </w:t>
      </w:r>
      <w:r w:rsidR="00C5513F">
        <w:t>annexe aussi…………</w:t>
      </w:r>
    </w:p>
    <w:p w14:paraId="025D4110" w14:textId="677CFEF5" w:rsidR="00C5513F" w:rsidRDefault="00C5513F">
      <w:pPr>
        <w:pStyle w:val="Commentaire"/>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F6B5C2" w15:done="0"/>
  <w15:commentEx w15:paraId="025D41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CB9B4B3" w16cex:dateUtc="2025-01-28T16:37:00Z"/>
  <w16cex:commentExtensible w16cex:durableId="42A47051" w16cex:dateUtc="2025-01-2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F6B5C2" w16cid:durableId="0CB9B4B3"/>
  <w16cid:commentId w16cid:paraId="025D4110" w16cid:durableId="42A470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E1C06" w14:textId="77777777" w:rsidR="0055624B" w:rsidRDefault="0055624B" w:rsidP="00AA4233">
      <w:pPr>
        <w:spacing w:after="0" w:line="240" w:lineRule="auto"/>
      </w:pPr>
      <w:r>
        <w:separator/>
      </w:r>
    </w:p>
  </w:endnote>
  <w:endnote w:type="continuationSeparator" w:id="0">
    <w:p w14:paraId="4957D31F" w14:textId="77777777" w:rsidR="0055624B" w:rsidRDefault="0055624B" w:rsidP="00AA4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1383606"/>
      <w:docPartObj>
        <w:docPartGallery w:val="Page Numbers (Bottom of Page)"/>
        <w:docPartUnique/>
      </w:docPartObj>
    </w:sdtPr>
    <w:sdtEndPr>
      <w:rPr>
        <w:noProof/>
      </w:rPr>
    </w:sdtEndPr>
    <w:sdtContent>
      <w:p w14:paraId="0599CAF9" w14:textId="77777777" w:rsidR="001143E0" w:rsidRPr="00616449" w:rsidRDefault="001143E0" w:rsidP="001143E0">
        <w:pPr>
          <w:pStyle w:val="Pieddepage"/>
          <w:tabs>
            <w:tab w:val="clear" w:pos="4680"/>
            <w:tab w:val="clear" w:pos="9360"/>
            <w:tab w:val="left" w:pos="948"/>
          </w:tabs>
          <w:rPr>
            <w:i/>
            <w:iCs/>
          </w:rPr>
        </w:pPr>
        <w:r w:rsidRPr="00CA2220">
          <w:rPr>
            <w:i/>
            <w:iCs/>
            <w:color w:val="808080" w:themeColor="background1" w:themeShade="80"/>
          </w:rPr>
          <w:t xml:space="preserve">Omar </w:t>
        </w:r>
        <w:proofErr w:type="spellStart"/>
        <w:r w:rsidRPr="00CA2220">
          <w:rPr>
            <w:i/>
            <w:iCs/>
            <w:color w:val="808080" w:themeColor="background1" w:themeShade="80"/>
          </w:rPr>
          <w:t>Abd</w:t>
        </w:r>
        <w:proofErr w:type="spellEnd"/>
        <w:r w:rsidRPr="00CA2220">
          <w:rPr>
            <w:i/>
            <w:iCs/>
            <w:color w:val="808080" w:themeColor="background1" w:themeShade="80"/>
          </w:rPr>
          <w:t xml:space="preserve"> Al Wahab DIASSE – M</w:t>
        </w:r>
        <w:r w:rsidRPr="00CA2220">
          <w:rPr>
            <w:i/>
            <w:iCs/>
            <w:color w:val="808080" w:themeColor="background1" w:themeShade="80"/>
            <w:lang w:val="af-ZA"/>
          </w:rPr>
          <w:t>é</w:t>
        </w:r>
        <w:r w:rsidRPr="00CA2220">
          <w:rPr>
            <w:i/>
            <w:iCs/>
            <w:color w:val="808080" w:themeColor="background1" w:themeShade="80"/>
          </w:rPr>
          <w:t>moire Master II – 2022/2023</w:t>
        </w:r>
        <w:r w:rsidRPr="00616449">
          <w:rPr>
            <w:i/>
            <w:iCs/>
          </w:rPr>
          <w:tab/>
        </w:r>
      </w:p>
      <w:p w14:paraId="69B4A098" w14:textId="58DCFFF8" w:rsidR="001143E0" w:rsidRDefault="001143E0" w:rsidP="001143E0">
        <w:pPr>
          <w:pStyle w:val="Pieddepage"/>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511377"/>
      <w:docPartObj>
        <w:docPartGallery w:val="Page Numbers (Bottom of Page)"/>
        <w:docPartUnique/>
      </w:docPartObj>
    </w:sdtPr>
    <w:sdtEndPr>
      <w:rPr>
        <w:noProof/>
      </w:rPr>
    </w:sdtEndPr>
    <w:sdtContent>
      <w:p w14:paraId="6326EE4A" w14:textId="2DDAC9AD" w:rsidR="001143E0" w:rsidRPr="00824D2E" w:rsidRDefault="001143E0">
        <w:pPr>
          <w:pStyle w:val="Pieddepage"/>
          <w:jc w:val="right"/>
        </w:pPr>
        <w:r>
          <w:fldChar w:fldCharType="begin"/>
        </w:r>
        <w:r w:rsidRPr="001B5A29">
          <w:instrText xml:space="preserve"> PAGE   \* MERGEFORMAT </w:instrText>
        </w:r>
        <w:r>
          <w:fldChar w:fldCharType="separate"/>
        </w:r>
        <w:r w:rsidRPr="00824D2E">
          <w:rPr>
            <w:noProof/>
          </w:rPr>
          <w:t>2</w:t>
        </w:r>
        <w:r>
          <w:rPr>
            <w:noProof/>
          </w:rPr>
          <w:fldChar w:fldCharType="end"/>
        </w:r>
      </w:p>
    </w:sdtContent>
  </w:sdt>
  <w:p w14:paraId="256DEFA7" w14:textId="242FA1D1" w:rsidR="001143E0" w:rsidRPr="00824D2E" w:rsidRDefault="00824D2E" w:rsidP="00824D2E">
    <w:pPr>
      <w:pStyle w:val="Pieddepage"/>
    </w:pPr>
    <w:r w:rsidRPr="00CA2220">
      <w:rPr>
        <w:i/>
        <w:iCs/>
        <w:color w:val="808080" w:themeColor="background1" w:themeShade="80"/>
      </w:rPr>
      <w:t xml:space="preserve">Omar </w:t>
    </w:r>
    <w:proofErr w:type="spellStart"/>
    <w:r w:rsidRPr="00CA2220">
      <w:rPr>
        <w:i/>
        <w:iCs/>
        <w:color w:val="808080" w:themeColor="background1" w:themeShade="80"/>
      </w:rPr>
      <w:t>Abd</w:t>
    </w:r>
    <w:proofErr w:type="spellEnd"/>
    <w:r w:rsidRPr="00CA2220">
      <w:rPr>
        <w:i/>
        <w:iCs/>
        <w:color w:val="808080" w:themeColor="background1" w:themeShade="80"/>
      </w:rPr>
      <w:t xml:space="preserve"> Al Wahab DIASSE – M</w:t>
    </w:r>
    <w:r w:rsidRPr="00CA2220">
      <w:rPr>
        <w:i/>
        <w:iCs/>
        <w:color w:val="808080" w:themeColor="background1" w:themeShade="80"/>
        <w:lang w:val="af-ZA"/>
      </w:rPr>
      <w:t>é</w:t>
    </w:r>
    <w:r w:rsidRPr="00CA2220">
      <w:rPr>
        <w:i/>
        <w:iCs/>
        <w:color w:val="808080" w:themeColor="background1" w:themeShade="80"/>
      </w:rPr>
      <w:t>moire Master II – 2022/2023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35025"/>
      <w:docPartObj>
        <w:docPartGallery w:val="Page Numbers (Bottom of Page)"/>
        <w:docPartUnique/>
      </w:docPartObj>
    </w:sdtPr>
    <w:sdtEndPr>
      <w:rPr>
        <w:noProof/>
      </w:rPr>
    </w:sdtEndPr>
    <w:sdtContent>
      <w:p w14:paraId="14525FF8" w14:textId="77777777" w:rsidR="001143E0" w:rsidRDefault="001143E0">
        <w:pPr>
          <w:pStyle w:val="Pieddepage"/>
          <w:jc w:val="right"/>
        </w:pPr>
        <w:r>
          <w:fldChar w:fldCharType="begin"/>
        </w:r>
        <w:r>
          <w:instrText xml:space="preserve"> PAGE   \* MERGEFORMAT </w:instrText>
        </w:r>
        <w:r>
          <w:fldChar w:fldCharType="separate"/>
        </w:r>
        <w:r>
          <w:rPr>
            <w:noProof/>
          </w:rPr>
          <w:t>2</w:t>
        </w:r>
        <w:r>
          <w:rPr>
            <w:noProof/>
          </w:rPr>
          <w:fldChar w:fldCharType="end"/>
        </w:r>
      </w:p>
    </w:sdtContent>
  </w:sdt>
  <w:p w14:paraId="37385FE5" w14:textId="77777777" w:rsidR="001143E0" w:rsidRDefault="001143E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AE014" w14:textId="77777777" w:rsidR="0055624B" w:rsidRDefault="0055624B" w:rsidP="00AA4233">
      <w:pPr>
        <w:spacing w:after="0" w:line="240" w:lineRule="auto"/>
      </w:pPr>
      <w:r>
        <w:separator/>
      </w:r>
    </w:p>
  </w:footnote>
  <w:footnote w:type="continuationSeparator" w:id="0">
    <w:p w14:paraId="2C748A26" w14:textId="77777777" w:rsidR="0055624B" w:rsidRDefault="0055624B" w:rsidP="00AA42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1702623"/>
      <w:docPartObj>
        <w:docPartGallery w:val="Page Numbers (Top of Page)"/>
        <w:docPartUnique/>
      </w:docPartObj>
    </w:sdtPr>
    <w:sdtEndPr>
      <w:rPr>
        <w:noProof/>
      </w:rPr>
    </w:sdtEndPr>
    <w:sdtContent>
      <w:p w14:paraId="02EF28F1" w14:textId="70607BC0" w:rsidR="001143E0" w:rsidRDefault="001143E0">
        <w:pPr>
          <w:pStyle w:val="En-tte"/>
          <w:jc w:val="right"/>
        </w:pPr>
        <w:r>
          <w:fldChar w:fldCharType="begin"/>
        </w:r>
        <w:r>
          <w:instrText xml:space="preserve"> PAGE   \* MERGEFORMAT </w:instrText>
        </w:r>
        <w:r>
          <w:fldChar w:fldCharType="separate"/>
        </w:r>
        <w:r>
          <w:rPr>
            <w:noProof/>
          </w:rPr>
          <w:t>2</w:t>
        </w:r>
        <w:r>
          <w:rPr>
            <w:noProof/>
          </w:rPr>
          <w:fldChar w:fldCharType="end"/>
        </w:r>
      </w:p>
    </w:sdtContent>
  </w:sdt>
  <w:p w14:paraId="208706ED" w14:textId="77777777" w:rsidR="001143E0" w:rsidRDefault="001143E0">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AFD49" w14:textId="0BC12EF1" w:rsidR="001143E0" w:rsidRDefault="001143E0">
    <w:pPr>
      <w:pStyle w:val="En-tte"/>
      <w:jc w:val="right"/>
    </w:pPr>
  </w:p>
  <w:p w14:paraId="21D3D8FA" w14:textId="77777777" w:rsidR="001143E0" w:rsidRDefault="001143E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2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61548D"/>
    <w:multiLevelType w:val="hybridMultilevel"/>
    <w:tmpl w:val="850C851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177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6A05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713A5"/>
    <w:multiLevelType w:val="hybridMultilevel"/>
    <w:tmpl w:val="7F1236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183B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3D2A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877DC5"/>
    <w:multiLevelType w:val="hybridMultilevel"/>
    <w:tmpl w:val="BBA67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7C1E34"/>
    <w:multiLevelType w:val="hybridMultilevel"/>
    <w:tmpl w:val="B6CA01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B2687F"/>
    <w:multiLevelType w:val="hybridMultilevel"/>
    <w:tmpl w:val="59547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5271E7"/>
    <w:multiLevelType w:val="hybridMultilevel"/>
    <w:tmpl w:val="08EED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6F75F1"/>
    <w:multiLevelType w:val="hybridMultilevel"/>
    <w:tmpl w:val="F7367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7B2681"/>
    <w:multiLevelType w:val="hybridMultilevel"/>
    <w:tmpl w:val="C3F06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EF5E83"/>
    <w:multiLevelType w:val="hybridMultilevel"/>
    <w:tmpl w:val="E83C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2E4407"/>
    <w:multiLevelType w:val="hybridMultilevel"/>
    <w:tmpl w:val="07E413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FB245E"/>
    <w:multiLevelType w:val="hybridMultilevel"/>
    <w:tmpl w:val="E0FE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B25AC1"/>
    <w:multiLevelType w:val="hybridMultilevel"/>
    <w:tmpl w:val="E5442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A93353"/>
    <w:multiLevelType w:val="hybridMultilevel"/>
    <w:tmpl w:val="857413C0"/>
    <w:lvl w:ilvl="0" w:tplc="04090001">
      <w:start w:val="1"/>
      <w:numFmt w:val="bullet"/>
      <w:lvlText w:val=""/>
      <w:lvlJc w:val="left"/>
      <w:pPr>
        <w:ind w:left="1080" w:hanging="360"/>
      </w:pPr>
      <w:rPr>
        <w:rFonts w:ascii="Symbol" w:hAnsi="Symbol" w:hint="default"/>
      </w:rPr>
    </w:lvl>
    <w:lvl w:ilvl="1" w:tplc="99A85260">
      <w:start w:val="2"/>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5427022"/>
    <w:multiLevelType w:val="hybridMultilevel"/>
    <w:tmpl w:val="045E038E"/>
    <w:lvl w:ilvl="0" w:tplc="0409000B">
      <w:start w:val="1"/>
      <w:numFmt w:val="bullet"/>
      <w:lvlText w:val=""/>
      <w:lvlJc w:val="left"/>
      <w:pPr>
        <w:ind w:left="1080" w:hanging="360"/>
      </w:pPr>
      <w:rPr>
        <w:rFonts w:ascii="Wingdings" w:hAnsi="Wingdings" w:hint="default"/>
      </w:rPr>
    </w:lvl>
    <w:lvl w:ilvl="1" w:tplc="99A85260">
      <w:start w:val="2"/>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A7502F"/>
    <w:multiLevelType w:val="hybridMultilevel"/>
    <w:tmpl w:val="AACA8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1C237D"/>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6"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2A0B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086B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34666181">
    <w:abstractNumId w:val="25"/>
  </w:num>
  <w:num w:numId="2" w16cid:durableId="1636912317">
    <w:abstractNumId w:val="2"/>
  </w:num>
  <w:num w:numId="3" w16cid:durableId="1681421915">
    <w:abstractNumId w:val="27"/>
  </w:num>
  <w:num w:numId="4" w16cid:durableId="1668366191">
    <w:abstractNumId w:val="7"/>
  </w:num>
  <w:num w:numId="5" w16cid:durableId="1102147874">
    <w:abstractNumId w:val="0"/>
  </w:num>
  <w:num w:numId="6" w16cid:durableId="519969658">
    <w:abstractNumId w:val="3"/>
  </w:num>
  <w:num w:numId="7" w16cid:durableId="1286425875">
    <w:abstractNumId w:val="29"/>
  </w:num>
  <w:num w:numId="8" w16cid:durableId="1106122059">
    <w:abstractNumId w:val="6"/>
  </w:num>
  <w:num w:numId="9" w16cid:durableId="1816295630">
    <w:abstractNumId w:val="11"/>
  </w:num>
  <w:num w:numId="10" w16cid:durableId="1194003713">
    <w:abstractNumId w:val="21"/>
  </w:num>
  <w:num w:numId="11" w16cid:durableId="1589923331">
    <w:abstractNumId w:val="8"/>
  </w:num>
  <w:num w:numId="12" w16cid:durableId="1169060586">
    <w:abstractNumId w:val="9"/>
  </w:num>
  <w:num w:numId="13" w16cid:durableId="1129250834">
    <w:abstractNumId w:val="10"/>
  </w:num>
  <w:num w:numId="14" w16cid:durableId="984890498">
    <w:abstractNumId w:val="18"/>
  </w:num>
  <w:num w:numId="15" w16cid:durableId="346713230">
    <w:abstractNumId w:val="1"/>
  </w:num>
  <w:num w:numId="16" w16cid:durableId="444932365">
    <w:abstractNumId w:val="14"/>
  </w:num>
  <w:num w:numId="17" w16cid:durableId="598417138">
    <w:abstractNumId w:val="16"/>
  </w:num>
  <w:num w:numId="18" w16cid:durableId="930577915">
    <w:abstractNumId w:val="26"/>
  </w:num>
  <w:num w:numId="19" w16cid:durableId="1393314746">
    <w:abstractNumId w:val="15"/>
  </w:num>
  <w:num w:numId="20" w16cid:durableId="1206138930">
    <w:abstractNumId w:val="12"/>
  </w:num>
  <w:num w:numId="21" w16cid:durableId="1907105498">
    <w:abstractNumId w:val="5"/>
  </w:num>
  <w:num w:numId="22" w16cid:durableId="843134474">
    <w:abstractNumId w:val="22"/>
  </w:num>
  <w:num w:numId="23" w16cid:durableId="666135168">
    <w:abstractNumId w:val="23"/>
  </w:num>
  <w:num w:numId="24" w16cid:durableId="1841040452">
    <w:abstractNumId w:val="28"/>
  </w:num>
  <w:num w:numId="25" w16cid:durableId="1473134428">
    <w:abstractNumId w:val="4"/>
  </w:num>
  <w:num w:numId="26" w16cid:durableId="1831366225">
    <w:abstractNumId w:val="20"/>
  </w:num>
  <w:num w:numId="27" w16cid:durableId="568421363">
    <w:abstractNumId w:val="24"/>
  </w:num>
  <w:num w:numId="28" w16cid:durableId="925385258">
    <w:abstractNumId w:val="19"/>
  </w:num>
  <w:num w:numId="29" w16cid:durableId="1172910906">
    <w:abstractNumId w:val="13"/>
  </w:num>
  <w:num w:numId="30" w16cid:durableId="1828663752">
    <w:abstractNumId w:val="17"/>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trackRevisions/>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897"/>
    <w:rsid w:val="0000059C"/>
    <w:rsid w:val="00001C33"/>
    <w:rsid w:val="000027E0"/>
    <w:rsid w:val="00006429"/>
    <w:rsid w:val="000069C5"/>
    <w:rsid w:val="00006A12"/>
    <w:rsid w:val="000070CE"/>
    <w:rsid w:val="00010547"/>
    <w:rsid w:val="00010C74"/>
    <w:rsid w:val="00013024"/>
    <w:rsid w:val="000163C8"/>
    <w:rsid w:val="00017DB7"/>
    <w:rsid w:val="000237FD"/>
    <w:rsid w:val="00025A6C"/>
    <w:rsid w:val="00026043"/>
    <w:rsid w:val="000305E8"/>
    <w:rsid w:val="000323CB"/>
    <w:rsid w:val="00034587"/>
    <w:rsid w:val="0003636D"/>
    <w:rsid w:val="00037D38"/>
    <w:rsid w:val="0004259A"/>
    <w:rsid w:val="000506F5"/>
    <w:rsid w:val="00060CC4"/>
    <w:rsid w:val="00061A61"/>
    <w:rsid w:val="00062B54"/>
    <w:rsid w:val="000631B8"/>
    <w:rsid w:val="00067BFE"/>
    <w:rsid w:val="00072157"/>
    <w:rsid w:val="0007448E"/>
    <w:rsid w:val="00077B56"/>
    <w:rsid w:val="00081BB6"/>
    <w:rsid w:val="00081D05"/>
    <w:rsid w:val="000847F5"/>
    <w:rsid w:val="00085C49"/>
    <w:rsid w:val="00086263"/>
    <w:rsid w:val="000863A1"/>
    <w:rsid w:val="00086FDC"/>
    <w:rsid w:val="00090F8D"/>
    <w:rsid w:val="00094650"/>
    <w:rsid w:val="000A0749"/>
    <w:rsid w:val="000A124C"/>
    <w:rsid w:val="000A1D9F"/>
    <w:rsid w:val="000A3798"/>
    <w:rsid w:val="000A6BDE"/>
    <w:rsid w:val="000A79CA"/>
    <w:rsid w:val="000B2FD8"/>
    <w:rsid w:val="000B3566"/>
    <w:rsid w:val="000B3878"/>
    <w:rsid w:val="000B4518"/>
    <w:rsid w:val="000B4FB0"/>
    <w:rsid w:val="000B5081"/>
    <w:rsid w:val="000B5CB7"/>
    <w:rsid w:val="000C439D"/>
    <w:rsid w:val="000C7DFF"/>
    <w:rsid w:val="000D0CD6"/>
    <w:rsid w:val="000D3D0A"/>
    <w:rsid w:val="000D49ED"/>
    <w:rsid w:val="000D7F15"/>
    <w:rsid w:val="000E07DB"/>
    <w:rsid w:val="000E22F5"/>
    <w:rsid w:val="000E2BC7"/>
    <w:rsid w:val="000E34CC"/>
    <w:rsid w:val="000E625D"/>
    <w:rsid w:val="000E6BAC"/>
    <w:rsid w:val="000F277F"/>
    <w:rsid w:val="000F2795"/>
    <w:rsid w:val="000F452B"/>
    <w:rsid w:val="000F4585"/>
    <w:rsid w:val="000F4F0D"/>
    <w:rsid w:val="000F5459"/>
    <w:rsid w:val="000F6AEF"/>
    <w:rsid w:val="000F6F72"/>
    <w:rsid w:val="000F79B5"/>
    <w:rsid w:val="000F7E74"/>
    <w:rsid w:val="0010420C"/>
    <w:rsid w:val="00104CD7"/>
    <w:rsid w:val="001079D0"/>
    <w:rsid w:val="00107D97"/>
    <w:rsid w:val="0011045E"/>
    <w:rsid w:val="001143E0"/>
    <w:rsid w:val="00115BB5"/>
    <w:rsid w:val="0012018E"/>
    <w:rsid w:val="00125498"/>
    <w:rsid w:val="00125CA3"/>
    <w:rsid w:val="00127632"/>
    <w:rsid w:val="00127FE0"/>
    <w:rsid w:val="001317E4"/>
    <w:rsid w:val="00133611"/>
    <w:rsid w:val="0013460E"/>
    <w:rsid w:val="00134A00"/>
    <w:rsid w:val="00134B75"/>
    <w:rsid w:val="00135779"/>
    <w:rsid w:val="001437DE"/>
    <w:rsid w:val="00144517"/>
    <w:rsid w:val="00145B0E"/>
    <w:rsid w:val="001464C2"/>
    <w:rsid w:val="00150ACA"/>
    <w:rsid w:val="00151E49"/>
    <w:rsid w:val="0015240D"/>
    <w:rsid w:val="001538A4"/>
    <w:rsid w:val="001547EC"/>
    <w:rsid w:val="00155293"/>
    <w:rsid w:val="001565FD"/>
    <w:rsid w:val="00156CA6"/>
    <w:rsid w:val="001609B8"/>
    <w:rsid w:val="00162C2A"/>
    <w:rsid w:val="00163373"/>
    <w:rsid w:val="0016411D"/>
    <w:rsid w:val="001649A9"/>
    <w:rsid w:val="00167CB8"/>
    <w:rsid w:val="00171E64"/>
    <w:rsid w:val="001738E9"/>
    <w:rsid w:val="00176F1D"/>
    <w:rsid w:val="00177FA4"/>
    <w:rsid w:val="0018089A"/>
    <w:rsid w:val="001817C6"/>
    <w:rsid w:val="00184DF7"/>
    <w:rsid w:val="00186719"/>
    <w:rsid w:val="001869D8"/>
    <w:rsid w:val="0019088A"/>
    <w:rsid w:val="001910FE"/>
    <w:rsid w:val="00191355"/>
    <w:rsid w:val="00192BCC"/>
    <w:rsid w:val="00193023"/>
    <w:rsid w:val="001A21BA"/>
    <w:rsid w:val="001A227C"/>
    <w:rsid w:val="001A32C3"/>
    <w:rsid w:val="001A3364"/>
    <w:rsid w:val="001A51F3"/>
    <w:rsid w:val="001A71FD"/>
    <w:rsid w:val="001A7EEA"/>
    <w:rsid w:val="001B158C"/>
    <w:rsid w:val="001B389A"/>
    <w:rsid w:val="001B5A29"/>
    <w:rsid w:val="001B6878"/>
    <w:rsid w:val="001B6FA4"/>
    <w:rsid w:val="001B7132"/>
    <w:rsid w:val="001B735F"/>
    <w:rsid w:val="001C225C"/>
    <w:rsid w:val="001C389E"/>
    <w:rsid w:val="001C5C2E"/>
    <w:rsid w:val="001C6EF1"/>
    <w:rsid w:val="001C7727"/>
    <w:rsid w:val="001D38E5"/>
    <w:rsid w:val="001D3A7D"/>
    <w:rsid w:val="001D4487"/>
    <w:rsid w:val="001D5414"/>
    <w:rsid w:val="001D71BD"/>
    <w:rsid w:val="001D7AD8"/>
    <w:rsid w:val="001D7F58"/>
    <w:rsid w:val="001E0440"/>
    <w:rsid w:val="001E1C07"/>
    <w:rsid w:val="001E2174"/>
    <w:rsid w:val="001E2999"/>
    <w:rsid w:val="001E4601"/>
    <w:rsid w:val="001E4744"/>
    <w:rsid w:val="001E4AA1"/>
    <w:rsid w:val="001E4F32"/>
    <w:rsid w:val="001E5DF7"/>
    <w:rsid w:val="00202DE5"/>
    <w:rsid w:val="00205D8E"/>
    <w:rsid w:val="0021048C"/>
    <w:rsid w:val="0021172D"/>
    <w:rsid w:val="00214796"/>
    <w:rsid w:val="002200DB"/>
    <w:rsid w:val="00220E34"/>
    <w:rsid w:val="00221328"/>
    <w:rsid w:val="0022347B"/>
    <w:rsid w:val="00223771"/>
    <w:rsid w:val="00225C56"/>
    <w:rsid w:val="00225C8D"/>
    <w:rsid w:val="002272A6"/>
    <w:rsid w:val="00227C9B"/>
    <w:rsid w:val="0023030C"/>
    <w:rsid w:val="00231013"/>
    <w:rsid w:val="002318CB"/>
    <w:rsid w:val="00232249"/>
    <w:rsid w:val="00233259"/>
    <w:rsid w:val="00233FE4"/>
    <w:rsid w:val="00234C7D"/>
    <w:rsid w:val="00235366"/>
    <w:rsid w:val="00237D1F"/>
    <w:rsid w:val="00241C1C"/>
    <w:rsid w:val="00241E64"/>
    <w:rsid w:val="00246071"/>
    <w:rsid w:val="00247F0C"/>
    <w:rsid w:val="002508B1"/>
    <w:rsid w:val="00255767"/>
    <w:rsid w:val="002576B6"/>
    <w:rsid w:val="00260A37"/>
    <w:rsid w:val="00263147"/>
    <w:rsid w:val="00266C6C"/>
    <w:rsid w:val="00267EA3"/>
    <w:rsid w:val="00271101"/>
    <w:rsid w:val="002720F7"/>
    <w:rsid w:val="002728AF"/>
    <w:rsid w:val="00276480"/>
    <w:rsid w:val="00283656"/>
    <w:rsid w:val="002838FB"/>
    <w:rsid w:val="00285AE1"/>
    <w:rsid w:val="002861E3"/>
    <w:rsid w:val="00290A9A"/>
    <w:rsid w:val="00291F82"/>
    <w:rsid w:val="0029542E"/>
    <w:rsid w:val="002974CF"/>
    <w:rsid w:val="00297648"/>
    <w:rsid w:val="002A1FF2"/>
    <w:rsid w:val="002A246F"/>
    <w:rsid w:val="002A7F63"/>
    <w:rsid w:val="002B1692"/>
    <w:rsid w:val="002B2F3C"/>
    <w:rsid w:val="002B73B6"/>
    <w:rsid w:val="002C3F02"/>
    <w:rsid w:val="002C49BA"/>
    <w:rsid w:val="002C5EF4"/>
    <w:rsid w:val="002D362A"/>
    <w:rsid w:val="002D4BEF"/>
    <w:rsid w:val="002D7241"/>
    <w:rsid w:val="002D7E5E"/>
    <w:rsid w:val="002E0726"/>
    <w:rsid w:val="002E0A40"/>
    <w:rsid w:val="002E5CD4"/>
    <w:rsid w:val="002E6CC8"/>
    <w:rsid w:val="002E6F34"/>
    <w:rsid w:val="002F0E9F"/>
    <w:rsid w:val="002F0FD9"/>
    <w:rsid w:val="002F225E"/>
    <w:rsid w:val="002F258F"/>
    <w:rsid w:val="002F336C"/>
    <w:rsid w:val="002F3837"/>
    <w:rsid w:val="002F542D"/>
    <w:rsid w:val="002F6A64"/>
    <w:rsid w:val="002F766B"/>
    <w:rsid w:val="002F7C75"/>
    <w:rsid w:val="00300B39"/>
    <w:rsid w:val="0030265C"/>
    <w:rsid w:val="00303BD9"/>
    <w:rsid w:val="003056B8"/>
    <w:rsid w:val="00310A72"/>
    <w:rsid w:val="0031346A"/>
    <w:rsid w:val="003152FC"/>
    <w:rsid w:val="00322A05"/>
    <w:rsid w:val="00324E44"/>
    <w:rsid w:val="00327936"/>
    <w:rsid w:val="00331F38"/>
    <w:rsid w:val="003334ED"/>
    <w:rsid w:val="00334EAB"/>
    <w:rsid w:val="00336771"/>
    <w:rsid w:val="00336B65"/>
    <w:rsid w:val="00337541"/>
    <w:rsid w:val="003379B9"/>
    <w:rsid w:val="00344F4B"/>
    <w:rsid w:val="00345124"/>
    <w:rsid w:val="00347324"/>
    <w:rsid w:val="00351765"/>
    <w:rsid w:val="00351B9F"/>
    <w:rsid w:val="003528B5"/>
    <w:rsid w:val="00352D33"/>
    <w:rsid w:val="00353051"/>
    <w:rsid w:val="0035689D"/>
    <w:rsid w:val="00357B02"/>
    <w:rsid w:val="00361550"/>
    <w:rsid w:val="0036627D"/>
    <w:rsid w:val="003726D7"/>
    <w:rsid w:val="00372B8D"/>
    <w:rsid w:val="00373F2A"/>
    <w:rsid w:val="003745B7"/>
    <w:rsid w:val="00375105"/>
    <w:rsid w:val="003758DC"/>
    <w:rsid w:val="00375C9F"/>
    <w:rsid w:val="0037774C"/>
    <w:rsid w:val="0038035F"/>
    <w:rsid w:val="0038091D"/>
    <w:rsid w:val="003813C9"/>
    <w:rsid w:val="003826AE"/>
    <w:rsid w:val="003827AF"/>
    <w:rsid w:val="00386485"/>
    <w:rsid w:val="00390473"/>
    <w:rsid w:val="00391600"/>
    <w:rsid w:val="00392601"/>
    <w:rsid w:val="0039275F"/>
    <w:rsid w:val="00392CB5"/>
    <w:rsid w:val="00395900"/>
    <w:rsid w:val="003959E2"/>
    <w:rsid w:val="00395A0C"/>
    <w:rsid w:val="003A1A94"/>
    <w:rsid w:val="003A290B"/>
    <w:rsid w:val="003A74C6"/>
    <w:rsid w:val="003B14CB"/>
    <w:rsid w:val="003B1709"/>
    <w:rsid w:val="003B309B"/>
    <w:rsid w:val="003B4381"/>
    <w:rsid w:val="003B4885"/>
    <w:rsid w:val="003C18ED"/>
    <w:rsid w:val="003C4DD0"/>
    <w:rsid w:val="003C6A4B"/>
    <w:rsid w:val="003C7581"/>
    <w:rsid w:val="003D0866"/>
    <w:rsid w:val="003D2068"/>
    <w:rsid w:val="003D2872"/>
    <w:rsid w:val="003D2E1F"/>
    <w:rsid w:val="003D5DC1"/>
    <w:rsid w:val="003D6BE8"/>
    <w:rsid w:val="003E1F28"/>
    <w:rsid w:val="003E2B40"/>
    <w:rsid w:val="003E4041"/>
    <w:rsid w:val="003E4E4C"/>
    <w:rsid w:val="003F3607"/>
    <w:rsid w:val="003F74CA"/>
    <w:rsid w:val="00401F2B"/>
    <w:rsid w:val="00405B74"/>
    <w:rsid w:val="00410AB7"/>
    <w:rsid w:val="00411D4C"/>
    <w:rsid w:val="004122E8"/>
    <w:rsid w:val="00414359"/>
    <w:rsid w:val="00422B53"/>
    <w:rsid w:val="004235A6"/>
    <w:rsid w:val="00441990"/>
    <w:rsid w:val="00444945"/>
    <w:rsid w:val="00446ED6"/>
    <w:rsid w:val="00451244"/>
    <w:rsid w:val="00452A5D"/>
    <w:rsid w:val="0045427D"/>
    <w:rsid w:val="00455350"/>
    <w:rsid w:val="004572EC"/>
    <w:rsid w:val="00462311"/>
    <w:rsid w:val="004626DE"/>
    <w:rsid w:val="00462B66"/>
    <w:rsid w:val="00462B83"/>
    <w:rsid w:val="004635EA"/>
    <w:rsid w:val="00465C2B"/>
    <w:rsid w:val="00467B33"/>
    <w:rsid w:val="00467CB4"/>
    <w:rsid w:val="00470F2D"/>
    <w:rsid w:val="004713E5"/>
    <w:rsid w:val="004726D6"/>
    <w:rsid w:val="00480609"/>
    <w:rsid w:val="00481944"/>
    <w:rsid w:val="00482651"/>
    <w:rsid w:val="00483180"/>
    <w:rsid w:val="004845D1"/>
    <w:rsid w:val="00485CA1"/>
    <w:rsid w:val="00485D78"/>
    <w:rsid w:val="004875A6"/>
    <w:rsid w:val="00487616"/>
    <w:rsid w:val="004907AD"/>
    <w:rsid w:val="004930B8"/>
    <w:rsid w:val="00494C3A"/>
    <w:rsid w:val="00495492"/>
    <w:rsid w:val="00497D3F"/>
    <w:rsid w:val="004A1314"/>
    <w:rsid w:val="004A13E8"/>
    <w:rsid w:val="004A1D6D"/>
    <w:rsid w:val="004A1F3F"/>
    <w:rsid w:val="004A3B37"/>
    <w:rsid w:val="004B3470"/>
    <w:rsid w:val="004B5142"/>
    <w:rsid w:val="004B6797"/>
    <w:rsid w:val="004B6EEE"/>
    <w:rsid w:val="004B7D25"/>
    <w:rsid w:val="004C2499"/>
    <w:rsid w:val="004C2BC1"/>
    <w:rsid w:val="004C424C"/>
    <w:rsid w:val="004C6267"/>
    <w:rsid w:val="004C65C0"/>
    <w:rsid w:val="004D641E"/>
    <w:rsid w:val="004E0197"/>
    <w:rsid w:val="004E25E2"/>
    <w:rsid w:val="004E344A"/>
    <w:rsid w:val="004E441C"/>
    <w:rsid w:val="004E7BA1"/>
    <w:rsid w:val="004E7D2C"/>
    <w:rsid w:val="004F02D6"/>
    <w:rsid w:val="004F0B8C"/>
    <w:rsid w:val="004F3336"/>
    <w:rsid w:val="00502DC5"/>
    <w:rsid w:val="00507468"/>
    <w:rsid w:val="00510048"/>
    <w:rsid w:val="005104BC"/>
    <w:rsid w:val="0051140D"/>
    <w:rsid w:val="005120F5"/>
    <w:rsid w:val="00513B05"/>
    <w:rsid w:val="00516DF1"/>
    <w:rsid w:val="005170BC"/>
    <w:rsid w:val="005175FA"/>
    <w:rsid w:val="00517FE2"/>
    <w:rsid w:val="005220F2"/>
    <w:rsid w:val="005265DC"/>
    <w:rsid w:val="00526A78"/>
    <w:rsid w:val="00526B42"/>
    <w:rsid w:val="00527EAD"/>
    <w:rsid w:val="005311CE"/>
    <w:rsid w:val="00533ADA"/>
    <w:rsid w:val="00534CE3"/>
    <w:rsid w:val="00536B1C"/>
    <w:rsid w:val="00541308"/>
    <w:rsid w:val="00541C6B"/>
    <w:rsid w:val="00542929"/>
    <w:rsid w:val="00542F35"/>
    <w:rsid w:val="00543576"/>
    <w:rsid w:val="00543748"/>
    <w:rsid w:val="005443DF"/>
    <w:rsid w:val="00550FBA"/>
    <w:rsid w:val="00550FD0"/>
    <w:rsid w:val="00555356"/>
    <w:rsid w:val="0055624B"/>
    <w:rsid w:val="00557897"/>
    <w:rsid w:val="00560116"/>
    <w:rsid w:val="0056073F"/>
    <w:rsid w:val="00561915"/>
    <w:rsid w:val="005625A1"/>
    <w:rsid w:val="00566931"/>
    <w:rsid w:val="0056713A"/>
    <w:rsid w:val="0057315A"/>
    <w:rsid w:val="005734ED"/>
    <w:rsid w:val="00574F6D"/>
    <w:rsid w:val="0057597C"/>
    <w:rsid w:val="005759F5"/>
    <w:rsid w:val="0057718E"/>
    <w:rsid w:val="00582916"/>
    <w:rsid w:val="0058526E"/>
    <w:rsid w:val="00585B50"/>
    <w:rsid w:val="00590DA8"/>
    <w:rsid w:val="005918B6"/>
    <w:rsid w:val="00596F44"/>
    <w:rsid w:val="00597109"/>
    <w:rsid w:val="005A2DA8"/>
    <w:rsid w:val="005A5387"/>
    <w:rsid w:val="005A698F"/>
    <w:rsid w:val="005A6AE7"/>
    <w:rsid w:val="005A7887"/>
    <w:rsid w:val="005B2543"/>
    <w:rsid w:val="005B263B"/>
    <w:rsid w:val="005B2778"/>
    <w:rsid w:val="005B3F8C"/>
    <w:rsid w:val="005B469D"/>
    <w:rsid w:val="005C1555"/>
    <w:rsid w:val="005C7647"/>
    <w:rsid w:val="005D0468"/>
    <w:rsid w:val="005D06FA"/>
    <w:rsid w:val="005D0E52"/>
    <w:rsid w:val="005D114C"/>
    <w:rsid w:val="005D1A10"/>
    <w:rsid w:val="005D2536"/>
    <w:rsid w:val="005D3165"/>
    <w:rsid w:val="005D39EC"/>
    <w:rsid w:val="005D45BF"/>
    <w:rsid w:val="005D6484"/>
    <w:rsid w:val="005D6BA4"/>
    <w:rsid w:val="005E02AA"/>
    <w:rsid w:val="005E0632"/>
    <w:rsid w:val="005E08B2"/>
    <w:rsid w:val="005E1825"/>
    <w:rsid w:val="005E2D2A"/>
    <w:rsid w:val="005F0DCA"/>
    <w:rsid w:val="005F18C7"/>
    <w:rsid w:val="005F21C8"/>
    <w:rsid w:val="005F4316"/>
    <w:rsid w:val="00600AB7"/>
    <w:rsid w:val="00602B16"/>
    <w:rsid w:val="00602E65"/>
    <w:rsid w:val="006031F9"/>
    <w:rsid w:val="00606079"/>
    <w:rsid w:val="0060607C"/>
    <w:rsid w:val="006062AB"/>
    <w:rsid w:val="0060785B"/>
    <w:rsid w:val="00610D51"/>
    <w:rsid w:val="00611C63"/>
    <w:rsid w:val="00614179"/>
    <w:rsid w:val="006159D6"/>
    <w:rsid w:val="006159D9"/>
    <w:rsid w:val="00617E0A"/>
    <w:rsid w:val="0062334C"/>
    <w:rsid w:val="00624BE1"/>
    <w:rsid w:val="00624E0D"/>
    <w:rsid w:val="006256D8"/>
    <w:rsid w:val="00627791"/>
    <w:rsid w:val="006327DE"/>
    <w:rsid w:val="00633A17"/>
    <w:rsid w:val="006347C1"/>
    <w:rsid w:val="00643B82"/>
    <w:rsid w:val="00645B60"/>
    <w:rsid w:val="00647322"/>
    <w:rsid w:val="006477DA"/>
    <w:rsid w:val="00647F3B"/>
    <w:rsid w:val="006501F0"/>
    <w:rsid w:val="00650FF1"/>
    <w:rsid w:val="00651095"/>
    <w:rsid w:val="00651EBB"/>
    <w:rsid w:val="00652DCE"/>
    <w:rsid w:val="00654053"/>
    <w:rsid w:val="006545BE"/>
    <w:rsid w:val="00656719"/>
    <w:rsid w:val="006615CA"/>
    <w:rsid w:val="00661E02"/>
    <w:rsid w:val="00664B71"/>
    <w:rsid w:val="006668AD"/>
    <w:rsid w:val="0066733F"/>
    <w:rsid w:val="00670E57"/>
    <w:rsid w:val="006734D1"/>
    <w:rsid w:val="006754E9"/>
    <w:rsid w:val="0067632E"/>
    <w:rsid w:val="0068073B"/>
    <w:rsid w:val="00681752"/>
    <w:rsid w:val="0068433F"/>
    <w:rsid w:val="00687EC7"/>
    <w:rsid w:val="006916AB"/>
    <w:rsid w:val="006927A9"/>
    <w:rsid w:val="00695067"/>
    <w:rsid w:val="006A29B9"/>
    <w:rsid w:val="006A3317"/>
    <w:rsid w:val="006A49C4"/>
    <w:rsid w:val="006A607E"/>
    <w:rsid w:val="006A72AA"/>
    <w:rsid w:val="006A74BF"/>
    <w:rsid w:val="006B1243"/>
    <w:rsid w:val="006B2FEF"/>
    <w:rsid w:val="006B3807"/>
    <w:rsid w:val="006B3D45"/>
    <w:rsid w:val="006B40E3"/>
    <w:rsid w:val="006B664C"/>
    <w:rsid w:val="006C1938"/>
    <w:rsid w:val="006C2342"/>
    <w:rsid w:val="006C24A6"/>
    <w:rsid w:val="006C7F15"/>
    <w:rsid w:val="006D22C6"/>
    <w:rsid w:val="006D3615"/>
    <w:rsid w:val="006D47EA"/>
    <w:rsid w:val="006D4DE7"/>
    <w:rsid w:val="006D53BE"/>
    <w:rsid w:val="006D5540"/>
    <w:rsid w:val="006D7541"/>
    <w:rsid w:val="006F0369"/>
    <w:rsid w:val="006F1505"/>
    <w:rsid w:val="006F3F6B"/>
    <w:rsid w:val="006F7544"/>
    <w:rsid w:val="0070094E"/>
    <w:rsid w:val="007012A9"/>
    <w:rsid w:val="00701C0C"/>
    <w:rsid w:val="007029B0"/>
    <w:rsid w:val="00702D29"/>
    <w:rsid w:val="00702FEA"/>
    <w:rsid w:val="00703313"/>
    <w:rsid w:val="00705AE5"/>
    <w:rsid w:val="0070722E"/>
    <w:rsid w:val="007122E2"/>
    <w:rsid w:val="007128FA"/>
    <w:rsid w:val="00712E01"/>
    <w:rsid w:val="00713463"/>
    <w:rsid w:val="007142C1"/>
    <w:rsid w:val="00715809"/>
    <w:rsid w:val="00715840"/>
    <w:rsid w:val="007167FA"/>
    <w:rsid w:val="00723CC0"/>
    <w:rsid w:val="00723E53"/>
    <w:rsid w:val="00724D71"/>
    <w:rsid w:val="00725364"/>
    <w:rsid w:val="00731FC6"/>
    <w:rsid w:val="0073232B"/>
    <w:rsid w:val="00732712"/>
    <w:rsid w:val="00734B69"/>
    <w:rsid w:val="00734DFA"/>
    <w:rsid w:val="00735B62"/>
    <w:rsid w:val="00737871"/>
    <w:rsid w:val="00737D37"/>
    <w:rsid w:val="0074152E"/>
    <w:rsid w:val="0074660F"/>
    <w:rsid w:val="0075069D"/>
    <w:rsid w:val="00751115"/>
    <w:rsid w:val="00752EA0"/>
    <w:rsid w:val="0075403A"/>
    <w:rsid w:val="00755681"/>
    <w:rsid w:val="007561B6"/>
    <w:rsid w:val="00756AA1"/>
    <w:rsid w:val="00756DE6"/>
    <w:rsid w:val="00762906"/>
    <w:rsid w:val="00762D8D"/>
    <w:rsid w:val="00762FE9"/>
    <w:rsid w:val="0076378C"/>
    <w:rsid w:val="00765AC9"/>
    <w:rsid w:val="00770101"/>
    <w:rsid w:val="007724EA"/>
    <w:rsid w:val="0077420A"/>
    <w:rsid w:val="0077549E"/>
    <w:rsid w:val="007771AD"/>
    <w:rsid w:val="007808E0"/>
    <w:rsid w:val="00784B43"/>
    <w:rsid w:val="007857E7"/>
    <w:rsid w:val="00787816"/>
    <w:rsid w:val="00792832"/>
    <w:rsid w:val="00792AD9"/>
    <w:rsid w:val="007A064F"/>
    <w:rsid w:val="007A2C15"/>
    <w:rsid w:val="007A312A"/>
    <w:rsid w:val="007A6208"/>
    <w:rsid w:val="007B1ECF"/>
    <w:rsid w:val="007B2D13"/>
    <w:rsid w:val="007B3629"/>
    <w:rsid w:val="007B4770"/>
    <w:rsid w:val="007B6510"/>
    <w:rsid w:val="007B68AE"/>
    <w:rsid w:val="007B7127"/>
    <w:rsid w:val="007B783D"/>
    <w:rsid w:val="007C0F07"/>
    <w:rsid w:val="007C2E37"/>
    <w:rsid w:val="007C63A3"/>
    <w:rsid w:val="007D0772"/>
    <w:rsid w:val="007D3E85"/>
    <w:rsid w:val="007E6304"/>
    <w:rsid w:val="007E7019"/>
    <w:rsid w:val="007F0F58"/>
    <w:rsid w:val="007F1A20"/>
    <w:rsid w:val="007F490F"/>
    <w:rsid w:val="007F6E52"/>
    <w:rsid w:val="007F7100"/>
    <w:rsid w:val="007F7406"/>
    <w:rsid w:val="008006D0"/>
    <w:rsid w:val="008023B0"/>
    <w:rsid w:val="0080246D"/>
    <w:rsid w:val="00802D5C"/>
    <w:rsid w:val="0080386F"/>
    <w:rsid w:val="00805EFC"/>
    <w:rsid w:val="00806D2D"/>
    <w:rsid w:val="0081035E"/>
    <w:rsid w:val="00814B13"/>
    <w:rsid w:val="00816390"/>
    <w:rsid w:val="00820D82"/>
    <w:rsid w:val="00821976"/>
    <w:rsid w:val="008234C0"/>
    <w:rsid w:val="008246B6"/>
    <w:rsid w:val="00824A8C"/>
    <w:rsid w:val="00824D2E"/>
    <w:rsid w:val="00824FB0"/>
    <w:rsid w:val="0082519A"/>
    <w:rsid w:val="00831730"/>
    <w:rsid w:val="00831750"/>
    <w:rsid w:val="00834D88"/>
    <w:rsid w:val="008363C3"/>
    <w:rsid w:val="008370AF"/>
    <w:rsid w:val="0084071C"/>
    <w:rsid w:val="00842926"/>
    <w:rsid w:val="0084440D"/>
    <w:rsid w:val="008444F6"/>
    <w:rsid w:val="008449C4"/>
    <w:rsid w:val="00844B30"/>
    <w:rsid w:val="00844E10"/>
    <w:rsid w:val="008508A2"/>
    <w:rsid w:val="00850C38"/>
    <w:rsid w:val="0085392F"/>
    <w:rsid w:val="00856A55"/>
    <w:rsid w:val="0086009A"/>
    <w:rsid w:val="0086253E"/>
    <w:rsid w:val="00862972"/>
    <w:rsid w:val="008648C6"/>
    <w:rsid w:val="00865C98"/>
    <w:rsid w:val="00866064"/>
    <w:rsid w:val="00866A51"/>
    <w:rsid w:val="008722D2"/>
    <w:rsid w:val="008765C9"/>
    <w:rsid w:val="00877C42"/>
    <w:rsid w:val="008823EC"/>
    <w:rsid w:val="008853B8"/>
    <w:rsid w:val="008865BD"/>
    <w:rsid w:val="008904DE"/>
    <w:rsid w:val="00890703"/>
    <w:rsid w:val="00891FBF"/>
    <w:rsid w:val="0089535E"/>
    <w:rsid w:val="00897DE4"/>
    <w:rsid w:val="008A1FA0"/>
    <w:rsid w:val="008A252C"/>
    <w:rsid w:val="008A448C"/>
    <w:rsid w:val="008A45E1"/>
    <w:rsid w:val="008A4F68"/>
    <w:rsid w:val="008A5132"/>
    <w:rsid w:val="008B18C8"/>
    <w:rsid w:val="008B43C6"/>
    <w:rsid w:val="008B5222"/>
    <w:rsid w:val="008B5E38"/>
    <w:rsid w:val="008B78FF"/>
    <w:rsid w:val="008C30F8"/>
    <w:rsid w:val="008C3DCF"/>
    <w:rsid w:val="008C586A"/>
    <w:rsid w:val="008C6434"/>
    <w:rsid w:val="008D0991"/>
    <w:rsid w:val="008D2662"/>
    <w:rsid w:val="008D3145"/>
    <w:rsid w:val="008D3E83"/>
    <w:rsid w:val="008D4139"/>
    <w:rsid w:val="008D5273"/>
    <w:rsid w:val="008D528E"/>
    <w:rsid w:val="008D54D2"/>
    <w:rsid w:val="008D7C94"/>
    <w:rsid w:val="008E02E7"/>
    <w:rsid w:val="008E06D5"/>
    <w:rsid w:val="008E3C04"/>
    <w:rsid w:val="008E3CC6"/>
    <w:rsid w:val="008E4C06"/>
    <w:rsid w:val="008E5315"/>
    <w:rsid w:val="008E7BE5"/>
    <w:rsid w:val="008F013D"/>
    <w:rsid w:val="008F5A6D"/>
    <w:rsid w:val="009011D6"/>
    <w:rsid w:val="0090134A"/>
    <w:rsid w:val="00902765"/>
    <w:rsid w:val="00902E32"/>
    <w:rsid w:val="00905EC4"/>
    <w:rsid w:val="009070C5"/>
    <w:rsid w:val="00910215"/>
    <w:rsid w:val="0091343D"/>
    <w:rsid w:val="009155A3"/>
    <w:rsid w:val="00915972"/>
    <w:rsid w:val="00921CE3"/>
    <w:rsid w:val="0092258F"/>
    <w:rsid w:val="009253B2"/>
    <w:rsid w:val="009331D8"/>
    <w:rsid w:val="00936B1B"/>
    <w:rsid w:val="00940107"/>
    <w:rsid w:val="00942F3E"/>
    <w:rsid w:val="0094538D"/>
    <w:rsid w:val="00945446"/>
    <w:rsid w:val="00946FE3"/>
    <w:rsid w:val="009510B5"/>
    <w:rsid w:val="00951523"/>
    <w:rsid w:val="009521E7"/>
    <w:rsid w:val="009540BB"/>
    <w:rsid w:val="00954C9A"/>
    <w:rsid w:val="00955A44"/>
    <w:rsid w:val="00960829"/>
    <w:rsid w:val="00966E03"/>
    <w:rsid w:val="00967EE2"/>
    <w:rsid w:val="00972373"/>
    <w:rsid w:val="00972769"/>
    <w:rsid w:val="00973B5E"/>
    <w:rsid w:val="00973F4F"/>
    <w:rsid w:val="00975323"/>
    <w:rsid w:val="009761AD"/>
    <w:rsid w:val="00976493"/>
    <w:rsid w:val="009850E1"/>
    <w:rsid w:val="00986D86"/>
    <w:rsid w:val="00987ED4"/>
    <w:rsid w:val="009904EE"/>
    <w:rsid w:val="00992C25"/>
    <w:rsid w:val="00995F95"/>
    <w:rsid w:val="009A09D6"/>
    <w:rsid w:val="009A139C"/>
    <w:rsid w:val="009A1438"/>
    <w:rsid w:val="009A1D61"/>
    <w:rsid w:val="009A7439"/>
    <w:rsid w:val="009B128A"/>
    <w:rsid w:val="009B4C96"/>
    <w:rsid w:val="009B53F9"/>
    <w:rsid w:val="009B6F49"/>
    <w:rsid w:val="009C02B1"/>
    <w:rsid w:val="009C0ED1"/>
    <w:rsid w:val="009C1150"/>
    <w:rsid w:val="009C30E4"/>
    <w:rsid w:val="009C3454"/>
    <w:rsid w:val="009C5C02"/>
    <w:rsid w:val="009C676D"/>
    <w:rsid w:val="009C7E8E"/>
    <w:rsid w:val="009D01A7"/>
    <w:rsid w:val="009D5118"/>
    <w:rsid w:val="009D5F8A"/>
    <w:rsid w:val="009D67EC"/>
    <w:rsid w:val="009D7429"/>
    <w:rsid w:val="009D7EF8"/>
    <w:rsid w:val="009E6012"/>
    <w:rsid w:val="009E7208"/>
    <w:rsid w:val="009E7639"/>
    <w:rsid w:val="009F249A"/>
    <w:rsid w:val="009F398D"/>
    <w:rsid w:val="009F3CEC"/>
    <w:rsid w:val="009F75AC"/>
    <w:rsid w:val="009F7AF8"/>
    <w:rsid w:val="00A00B99"/>
    <w:rsid w:val="00A0204E"/>
    <w:rsid w:val="00A0248E"/>
    <w:rsid w:val="00A0313D"/>
    <w:rsid w:val="00A0793C"/>
    <w:rsid w:val="00A10543"/>
    <w:rsid w:val="00A1114F"/>
    <w:rsid w:val="00A13C92"/>
    <w:rsid w:val="00A13DE1"/>
    <w:rsid w:val="00A145CB"/>
    <w:rsid w:val="00A14DBE"/>
    <w:rsid w:val="00A16414"/>
    <w:rsid w:val="00A22E96"/>
    <w:rsid w:val="00A24CB6"/>
    <w:rsid w:val="00A270DA"/>
    <w:rsid w:val="00A337E6"/>
    <w:rsid w:val="00A33E91"/>
    <w:rsid w:val="00A3695F"/>
    <w:rsid w:val="00A37482"/>
    <w:rsid w:val="00A40A96"/>
    <w:rsid w:val="00A41A62"/>
    <w:rsid w:val="00A44ADC"/>
    <w:rsid w:val="00A45AED"/>
    <w:rsid w:val="00A46BE1"/>
    <w:rsid w:val="00A51310"/>
    <w:rsid w:val="00A54E50"/>
    <w:rsid w:val="00A574F5"/>
    <w:rsid w:val="00A57D78"/>
    <w:rsid w:val="00A67542"/>
    <w:rsid w:val="00A7585A"/>
    <w:rsid w:val="00A75AA4"/>
    <w:rsid w:val="00A75DD3"/>
    <w:rsid w:val="00A8028B"/>
    <w:rsid w:val="00A803E9"/>
    <w:rsid w:val="00A8292C"/>
    <w:rsid w:val="00A83052"/>
    <w:rsid w:val="00A83A7E"/>
    <w:rsid w:val="00A84CAA"/>
    <w:rsid w:val="00A85F63"/>
    <w:rsid w:val="00A87898"/>
    <w:rsid w:val="00A87D3D"/>
    <w:rsid w:val="00A924D7"/>
    <w:rsid w:val="00A926DA"/>
    <w:rsid w:val="00A92E0D"/>
    <w:rsid w:val="00AA0D1B"/>
    <w:rsid w:val="00AA112D"/>
    <w:rsid w:val="00AA1C37"/>
    <w:rsid w:val="00AA4233"/>
    <w:rsid w:val="00AA4C11"/>
    <w:rsid w:val="00AA5B1B"/>
    <w:rsid w:val="00AA6886"/>
    <w:rsid w:val="00AA7F49"/>
    <w:rsid w:val="00AB1171"/>
    <w:rsid w:val="00AB1E4A"/>
    <w:rsid w:val="00AB1F12"/>
    <w:rsid w:val="00AB2C0B"/>
    <w:rsid w:val="00AB310C"/>
    <w:rsid w:val="00AB3639"/>
    <w:rsid w:val="00AB45AF"/>
    <w:rsid w:val="00AC30C1"/>
    <w:rsid w:val="00AC5F90"/>
    <w:rsid w:val="00AD149C"/>
    <w:rsid w:val="00AD219E"/>
    <w:rsid w:val="00AD3D53"/>
    <w:rsid w:val="00AD3DDC"/>
    <w:rsid w:val="00AD3E10"/>
    <w:rsid w:val="00AD6661"/>
    <w:rsid w:val="00AD6BB5"/>
    <w:rsid w:val="00AE0CDC"/>
    <w:rsid w:val="00AE15C3"/>
    <w:rsid w:val="00AE25FC"/>
    <w:rsid w:val="00AE2A88"/>
    <w:rsid w:val="00AE2ABE"/>
    <w:rsid w:val="00AE3AA4"/>
    <w:rsid w:val="00AE4F6A"/>
    <w:rsid w:val="00AF055F"/>
    <w:rsid w:val="00AF0F1A"/>
    <w:rsid w:val="00AF147E"/>
    <w:rsid w:val="00AF678F"/>
    <w:rsid w:val="00AF74F2"/>
    <w:rsid w:val="00AF7B78"/>
    <w:rsid w:val="00B0259A"/>
    <w:rsid w:val="00B0359A"/>
    <w:rsid w:val="00B0461D"/>
    <w:rsid w:val="00B0523C"/>
    <w:rsid w:val="00B07DB4"/>
    <w:rsid w:val="00B131C7"/>
    <w:rsid w:val="00B13C8E"/>
    <w:rsid w:val="00B15873"/>
    <w:rsid w:val="00B162C3"/>
    <w:rsid w:val="00B201DE"/>
    <w:rsid w:val="00B2127A"/>
    <w:rsid w:val="00B21A09"/>
    <w:rsid w:val="00B22ACC"/>
    <w:rsid w:val="00B31A6F"/>
    <w:rsid w:val="00B33F06"/>
    <w:rsid w:val="00B34064"/>
    <w:rsid w:val="00B34465"/>
    <w:rsid w:val="00B3475E"/>
    <w:rsid w:val="00B3520E"/>
    <w:rsid w:val="00B35B5C"/>
    <w:rsid w:val="00B36596"/>
    <w:rsid w:val="00B368C5"/>
    <w:rsid w:val="00B40442"/>
    <w:rsid w:val="00B41036"/>
    <w:rsid w:val="00B461B7"/>
    <w:rsid w:val="00B47718"/>
    <w:rsid w:val="00B51BF7"/>
    <w:rsid w:val="00B53EC6"/>
    <w:rsid w:val="00B5658F"/>
    <w:rsid w:val="00B60369"/>
    <w:rsid w:val="00B611C7"/>
    <w:rsid w:val="00B62800"/>
    <w:rsid w:val="00B631DA"/>
    <w:rsid w:val="00B63C81"/>
    <w:rsid w:val="00B640B2"/>
    <w:rsid w:val="00B6581C"/>
    <w:rsid w:val="00B67186"/>
    <w:rsid w:val="00B67D19"/>
    <w:rsid w:val="00B70338"/>
    <w:rsid w:val="00B704C0"/>
    <w:rsid w:val="00B71871"/>
    <w:rsid w:val="00B71A81"/>
    <w:rsid w:val="00B71B52"/>
    <w:rsid w:val="00B72A7F"/>
    <w:rsid w:val="00B73031"/>
    <w:rsid w:val="00B73CD3"/>
    <w:rsid w:val="00B7441E"/>
    <w:rsid w:val="00B75D38"/>
    <w:rsid w:val="00B761B8"/>
    <w:rsid w:val="00B77485"/>
    <w:rsid w:val="00B775B2"/>
    <w:rsid w:val="00B804F0"/>
    <w:rsid w:val="00B85827"/>
    <w:rsid w:val="00B86D01"/>
    <w:rsid w:val="00B93167"/>
    <w:rsid w:val="00B93BBA"/>
    <w:rsid w:val="00B93FEB"/>
    <w:rsid w:val="00B945B4"/>
    <w:rsid w:val="00B9476C"/>
    <w:rsid w:val="00B95502"/>
    <w:rsid w:val="00B97D3A"/>
    <w:rsid w:val="00BA6638"/>
    <w:rsid w:val="00BA7897"/>
    <w:rsid w:val="00BA7D10"/>
    <w:rsid w:val="00BB066F"/>
    <w:rsid w:val="00BB28B3"/>
    <w:rsid w:val="00BB6EE2"/>
    <w:rsid w:val="00BB7129"/>
    <w:rsid w:val="00BC0545"/>
    <w:rsid w:val="00BC06DD"/>
    <w:rsid w:val="00BC11A8"/>
    <w:rsid w:val="00BD2B6A"/>
    <w:rsid w:val="00BD38A4"/>
    <w:rsid w:val="00BD3D9E"/>
    <w:rsid w:val="00BD4D28"/>
    <w:rsid w:val="00BD5E9E"/>
    <w:rsid w:val="00BE384E"/>
    <w:rsid w:val="00BE4F39"/>
    <w:rsid w:val="00BE71D8"/>
    <w:rsid w:val="00BF1664"/>
    <w:rsid w:val="00BF4622"/>
    <w:rsid w:val="00BF5A3A"/>
    <w:rsid w:val="00C0309B"/>
    <w:rsid w:val="00C10AFF"/>
    <w:rsid w:val="00C14A6D"/>
    <w:rsid w:val="00C16309"/>
    <w:rsid w:val="00C20659"/>
    <w:rsid w:val="00C20ED4"/>
    <w:rsid w:val="00C212BE"/>
    <w:rsid w:val="00C237E5"/>
    <w:rsid w:val="00C23EFB"/>
    <w:rsid w:val="00C24CAB"/>
    <w:rsid w:val="00C25633"/>
    <w:rsid w:val="00C25AD7"/>
    <w:rsid w:val="00C26B1D"/>
    <w:rsid w:val="00C32D76"/>
    <w:rsid w:val="00C3314F"/>
    <w:rsid w:val="00C33B21"/>
    <w:rsid w:val="00C347BF"/>
    <w:rsid w:val="00C34EDF"/>
    <w:rsid w:val="00C3790E"/>
    <w:rsid w:val="00C37A76"/>
    <w:rsid w:val="00C40C1C"/>
    <w:rsid w:val="00C40C86"/>
    <w:rsid w:val="00C40EBA"/>
    <w:rsid w:val="00C471FD"/>
    <w:rsid w:val="00C509A5"/>
    <w:rsid w:val="00C51F15"/>
    <w:rsid w:val="00C535E0"/>
    <w:rsid w:val="00C5471D"/>
    <w:rsid w:val="00C5513F"/>
    <w:rsid w:val="00C5600A"/>
    <w:rsid w:val="00C572A3"/>
    <w:rsid w:val="00C57D11"/>
    <w:rsid w:val="00C61AA6"/>
    <w:rsid w:val="00C623A2"/>
    <w:rsid w:val="00C62CDA"/>
    <w:rsid w:val="00C70554"/>
    <w:rsid w:val="00C71A54"/>
    <w:rsid w:val="00C72C76"/>
    <w:rsid w:val="00C83663"/>
    <w:rsid w:val="00C83E95"/>
    <w:rsid w:val="00C84713"/>
    <w:rsid w:val="00C86C8C"/>
    <w:rsid w:val="00C93BA9"/>
    <w:rsid w:val="00C9777E"/>
    <w:rsid w:val="00CA182B"/>
    <w:rsid w:val="00CA410C"/>
    <w:rsid w:val="00CB009F"/>
    <w:rsid w:val="00CB11B4"/>
    <w:rsid w:val="00CB2DAF"/>
    <w:rsid w:val="00CB54E4"/>
    <w:rsid w:val="00CB55DA"/>
    <w:rsid w:val="00CB5A19"/>
    <w:rsid w:val="00CB6A77"/>
    <w:rsid w:val="00CB7F97"/>
    <w:rsid w:val="00CC0199"/>
    <w:rsid w:val="00CC19E0"/>
    <w:rsid w:val="00CC2EB2"/>
    <w:rsid w:val="00CC2ED2"/>
    <w:rsid w:val="00CC2F69"/>
    <w:rsid w:val="00CC3073"/>
    <w:rsid w:val="00CD0BE5"/>
    <w:rsid w:val="00CD0FA9"/>
    <w:rsid w:val="00CD2667"/>
    <w:rsid w:val="00CD2BB5"/>
    <w:rsid w:val="00CD46CA"/>
    <w:rsid w:val="00CD62A4"/>
    <w:rsid w:val="00CD6744"/>
    <w:rsid w:val="00CE0432"/>
    <w:rsid w:val="00CE304C"/>
    <w:rsid w:val="00CF30DD"/>
    <w:rsid w:val="00CF4187"/>
    <w:rsid w:val="00CF6232"/>
    <w:rsid w:val="00D00EAC"/>
    <w:rsid w:val="00D0489A"/>
    <w:rsid w:val="00D04BD8"/>
    <w:rsid w:val="00D05E41"/>
    <w:rsid w:val="00D06B98"/>
    <w:rsid w:val="00D06CCB"/>
    <w:rsid w:val="00D11FCC"/>
    <w:rsid w:val="00D1283C"/>
    <w:rsid w:val="00D14B76"/>
    <w:rsid w:val="00D16557"/>
    <w:rsid w:val="00D167D5"/>
    <w:rsid w:val="00D1791B"/>
    <w:rsid w:val="00D218A5"/>
    <w:rsid w:val="00D21EBA"/>
    <w:rsid w:val="00D248F8"/>
    <w:rsid w:val="00D26FEA"/>
    <w:rsid w:val="00D2776B"/>
    <w:rsid w:val="00D31C74"/>
    <w:rsid w:val="00D31DA6"/>
    <w:rsid w:val="00D33F16"/>
    <w:rsid w:val="00D34D66"/>
    <w:rsid w:val="00D35F93"/>
    <w:rsid w:val="00D3616B"/>
    <w:rsid w:val="00D41A89"/>
    <w:rsid w:val="00D46B05"/>
    <w:rsid w:val="00D47213"/>
    <w:rsid w:val="00D53920"/>
    <w:rsid w:val="00D539C3"/>
    <w:rsid w:val="00D53BF8"/>
    <w:rsid w:val="00D558F7"/>
    <w:rsid w:val="00D63177"/>
    <w:rsid w:val="00D710BF"/>
    <w:rsid w:val="00D7117D"/>
    <w:rsid w:val="00D71581"/>
    <w:rsid w:val="00D76360"/>
    <w:rsid w:val="00D76951"/>
    <w:rsid w:val="00D82AEF"/>
    <w:rsid w:val="00D842FF"/>
    <w:rsid w:val="00D84724"/>
    <w:rsid w:val="00D85D2C"/>
    <w:rsid w:val="00D878EC"/>
    <w:rsid w:val="00D9256E"/>
    <w:rsid w:val="00D93C98"/>
    <w:rsid w:val="00D95CB8"/>
    <w:rsid w:val="00D973EB"/>
    <w:rsid w:val="00DA1258"/>
    <w:rsid w:val="00DA201D"/>
    <w:rsid w:val="00DA2203"/>
    <w:rsid w:val="00DA3954"/>
    <w:rsid w:val="00DA3CBC"/>
    <w:rsid w:val="00DA5589"/>
    <w:rsid w:val="00DB0C73"/>
    <w:rsid w:val="00DB5FE4"/>
    <w:rsid w:val="00DC12B2"/>
    <w:rsid w:val="00DC35F7"/>
    <w:rsid w:val="00DD017A"/>
    <w:rsid w:val="00DD0B38"/>
    <w:rsid w:val="00DD57C4"/>
    <w:rsid w:val="00DD783D"/>
    <w:rsid w:val="00DE0AA3"/>
    <w:rsid w:val="00DE0CAE"/>
    <w:rsid w:val="00DE26D4"/>
    <w:rsid w:val="00DE474C"/>
    <w:rsid w:val="00DE4D79"/>
    <w:rsid w:val="00DE649E"/>
    <w:rsid w:val="00DE6EC8"/>
    <w:rsid w:val="00DF39CC"/>
    <w:rsid w:val="00DF62CE"/>
    <w:rsid w:val="00DF6F4F"/>
    <w:rsid w:val="00E02D4B"/>
    <w:rsid w:val="00E03AD8"/>
    <w:rsid w:val="00E07FB2"/>
    <w:rsid w:val="00E131F0"/>
    <w:rsid w:val="00E14474"/>
    <w:rsid w:val="00E14764"/>
    <w:rsid w:val="00E14840"/>
    <w:rsid w:val="00E157B7"/>
    <w:rsid w:val="00E175DF"/>
    <w:rsid w:val="00E2415E"/>
    <w:rsid w:val="00E30BB0"/>
    <w:rsid w:val="00E3123F"/>
    <w:rsid w:val="00E3259E"/>
    <w:rsid w:val="00E353C8"/>
    <w:rsid w:val="00E37D2B"/>
    <w:rsid w:val="00E37EF3"/>
    <w:rsid w:val="00E37FBF"/>
    <w:rsid w:val="00E405FB"/>
    <w:rsid w:val="00E40E5F"/>
    <w:rsid w:val="00E41C98"/>
    <w:rsid w:val="00E572C7"/>
    <w:rsid w:val="00E63FC3"/>
    <w:rsid w:val="00E6413C"/>
    <w:rsid w:val="00E64874"/>
    <w:rsid w:val="00E65FCC"/>
    <w:rsid w:val="00E67BCE"/>
    <w:rsid w:val="00E71BAF"/>
    <w:rsid w:val="00E72BD9"/>
    <w:rsid w:val="00E74F50"/>
    <w:rsid w:val="00E84AB8"/>
    <w:rsid w:val="00E87BF2"/>
    <w:rsid w:val="00E90767"/>
    <w:rsid w:val="00E90B4F"/>
    <w:rsid w:val="00E91450"/>
    <w:rsid w:val="00E928D5"/>
    <w:rsid w:val="00E943AB"/>
    <w:rsid w:val="00E94468"/>
    <w:rsid w:val="00E955DB"/>
    <w:rsid w:val="00E96F5B"/>
    <w:rsid w:val="00E9774D"/>
    <w:rsid w:val="00EA2233"/>
    <w:rsid w:val="00EA2892"/>
    <w:rsid w:val="00EA439E"/>
    <w:rsid w:val="00EA564F"/>
    <w:rsid w:val="00EA62DC"/>
    <w:rsid w:val="00EA6B72"/>
    <w:rsid w:val="00EB35B4"/>
    <w:rsid w:val="00EB3905"/>
    <w:rsid w:val="00EB419C"/>
    <w:rsid w:val="00EB5DF7"/>
    <w:rsid w:val="00EB6042"/>
    <w:rsid w:val="00EC09CE"/>
    <w:rsid w:val="00EC14B0"/>
    <w:rsid w:val="00EC1724"/>
    <w:rsid w:val="00EC4C85"/>
    <w:rsid w:val="00EC5F6D"/>
    <w:rsid w:val="00ED066F"/>
    <w:rsid w:val="00ED3EB0"/>
    <w:rsid w:val="00ED4BFD"/>
    <w:rsid w:val="00ED5CFD"/>
    <w:rsid w:val="00ED7910"/>
    <w:rsid w:val="00EE1E18"/>
    <w:rsid w:val="00EE2206"/>
    <w:rsid w:val="00EE22A3"/>
    <w:rsid w:val="00EE2746"/>
    <w:rsid w:val="00EE27CD"/>
    <w:rsid w:val="00EE2E55"/>
    <w:rsid w:val="00EE38DF"/>
    <w:rsid w:val="00EF204B"/>
    <w:rsid w:val="00EF204C"/>
    <w:rsid w:val="00EF5FDD"/>
    <w:rsid w:val="00EF631D"/>
    <w:rsid w:val="00EF6D4E"/>
    <w:rsid w:val="00EF7237"/>
    <w:rsid w:val="00EF7582"/>
    <w:rsid w:val="00F00866"/>
    <w:rsid w:val="00F01508"/>
    <w:rsid w:val="00F021B6"/>
    <w:rsid w:val="00F056A7"/>
    <w:rsid w:val="00F0778D"/>
    <w:rsid w:val="00F07C67"/>
    <w:rsid w:val="00F10CEF"/>
    <w:rsid w:val="00F11839"/>
    <w:rsid w:val="00F11B6A"/>
    <w:rsid w:val="00F1368A"/>
    <w:rsid w:val="00F14F22"/>
    <w:rsid w:val="00F174CE"/>
    <w:rsid w:val="00F17FCD"/>
    <w:rsid w:val="00F23482"/>
    <w:rsid w:val="00F239E9"/>
    <w:rsid w:val="00F24617"/>
    <w:rsid w:val="00F30754"/>
    <w:rsid w:val="00F30939"/>
    <w:rsid w:val="00F37662"/>
    <w:rsid w:val="00F42109"/>
    <w:rsid w:val="00F42A3C"/>
    <w:rsid w:val="00F42F4D"/>
    <w:rsid w:val="00F4484F"/>
    <w:rsid w:val="00F46035"/>
    <w:rsid w:val="00F468D4"/>
    <w:rsid w:val="00F503AB"/>
    <w:rsid w:val="00F51B8B"/>
    <w:rsid w:val="00F52432"/>
    <w:rsid w:val="00F53204"/>
    <w:rsid w:val="00F561F7"/>
    <w:rsid w:val="00F57B7A"/>
    <w:rsid w:val="00F61A6C"/>
    <w:rsid w:val="00F621C8"/>
    <w:rsid w:val="00F668DA"/>
    <w:rsid w:val="00F707F7"/>
    <w:rsid w:val="00F70B83"/>
    <w:rsid w:val="00F717BB"/>
    <w:rsid w:val="00F71A78"/>
    <w:rsid w:val="00F75F43"/>
    <w:rsid w:val="00F7684B"/>
    <w:rsid w:val="00F80EF0"/>
    <w:rsid w:val="00F82539"/>
    <w:rsid w:val="00F86D1C"/>
    <w:rsid w:val="00F90599"/>
    <w:rsid w:val="00F909BC"/>
    <w:rsid w:val="00F91157"/>
    <w:rsid w:val="00F927D5"/>
    <w:rsid w:val="00F95790"/>
    <w:rsid w:val="00FA0910"/>
    <w:rsid w:val="00FA5DD5"/>
    <w:rsid w:val="00FA627B"/>
    <w:rsid w:val="00FA66B9"/>
    <w:rsid w:val="00FB46C8"/>
    <w:rsid w:val="00FB5155"/>
    <w:rsid w:val="00FC37A3"/>
    <w:rsid w:val="00FC6F97"/>
    <w:rsid w:val="00FC7E83"/>
    <w:rsid w:val="00FD2EF7"/>
    <w:rsid w:val="00FD3FE4"/>
    <w:rsid w:val="00FE11CA"/>
    <w:rsid w:val="00FE4FCD"/>
    <w:rsid w:val="00FE64FA"/>
    <w:rsid w:val="00FE7118"/>
    <w:rsid w:val="00FF077F"/>
    <w:rsid w:val="00FF19D8"/>
    <w:rsid w:val="00FF2182"/>
    <w:rsid w:val="00FF31D8"/>
    <w:rsid w:val="00FF5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763EA5"/>
  <w15:chartTrackingRefBased/>
  <w15:docId w15:val="{11DB5C0C-B098-475D-BBD8-59B5993A7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313"/>
    <w:rPr>
      <w:lang w:val="fr-FR"/>
    </w:rPr>
  </w:style>
  <w:style w:type="paragraph" w:styleId="Titre1">
    <w:name w:val="heading 1"/>
    <w:basedOn w:val="Normal"/>
    <w:next w:val="Normal"/>
    <w:link w:val="Titre1Car"/>
    <w:uiPriority w:val="9"/>
    <w:qFormat/>
    <w:rsid w:val="009A1438"/>
    <w:pPr>
      <w:keepNext/>
      <w:keepLines/>
      <w:numPr>
        <w:numId w:val="1"/>
      </w:numPr>
      <w:spacing w:before="240" w:after="0"/>
      <w:outlineLvl w:val="0"/>
    </w:pPr>
    <w:rPr>
      <w:rFonts w:asciiTheme="majorHAnsi" w:eastAsiaTheme="majorEastAsia" w:hAnsiTheme="majorHAnsi" w:cstheme="majorBidi"/>
      <w:color w:val="2F5496" w:themeColor="accent1" w:themeShade="BF"/>
      <w:sz w:val="36"/>
      <w:szCs w:val="32"/>
    </w:rPr>
  </w:style>
  <w:style w:type="paragraph" w:styleId="Titre2">
    <w:name w:val="heading 2"/>
    <w:basedOn w:val="Normal"/>
    <w:next w:val="Normal"/>
    <w:link w:val="Titre2Car"/>
    <w:uiPriority w:val="9"/>
    <w:unhideWhenUsed/>
    <w:qFormat/>
    <w:rsid w:val="009A1438"/>
    <w:pPr>
      <w:keepNext/>
      <w:keepLines/>
      <w:numPr>
        <w:ilvl w:val="1"/>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9A143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8"/>
    </w:rPr>
  </w:style>
  <w:style w:type="paragraph" w:styleId="Titre4">
    <w:name w:val="heading 4"/>
    <w:basedOn w:val="Normal"/>
    <w:next w:val="Normal"/>
    <w:link w:val="Titre4Car"/>
    <w:uiPriority w:val="9"/>
    <w:unhideWhenUsed/>
    <w:qFormat/>
    <w:rsid w:val="009A143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sz w:val="26"/>
    </w:rPr>
  </w:style>
  <w:style w:type="paragraph" w:styleId="Titre5">
    <w:name w:val="heading 5"/>
    <w:basedOn w:val="Normal"/>
    <w:next w:val="Normal"/>
    <w:link w:val="Titre5Car"/>
    <w:uiPriority w:val="9"/>
    <w:unhideWhenUsed/>
    <w:qFormat/>
    <w:rsid w:val="003152F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3152F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152F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152F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152F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A1438"/>
    <w:rPr>
      <w:rFonts w:asciiTheme="majorHAnsi" w:eastAsiaTheme="majorEastAsia" w:hAnsiTheme="majorHAnsi" w:cstheme="majorBidi"/>
      <w:color w:val="2F5496" w:themeColor="accent1" w:themeShade="BF"/>
      <w:sz w:val="36"/>
      <w:szCs w:val="32"/>
    </w:rPr>
  </w:style>
  <w:style w:type="character" w:customStyle="1" w:styleId="Titre2Car">
    <w:name w:val="Titre 2 Car"/>
    <w:basedOn w:val="Policepardfaut"/>
    <w:link w:val="Titre2"/>
    <w:uiPriority w:val="9"/>
    <w:rsid w:val="009A1438"/>
    <w:rPr>
      <w:rFonts w:asciiTheme="majorHAnsi" w:eastAsiaTheme="majorEastAsia" w:hAnsiTheme="majorHAnsi" w:cstheme="majorBidi"/>
      <w:color w:val="2F5496" w:themeColor="accent1" w:themeShade="BF"/>
      <w:sz w:val="32"/>
      <w:szCs w:val="26"/>
    </w:rPr>
  </w:style>
  <w:style w:type="character" w:customStyle="1" w:styleId="Titre3Car">
    <w:name w:val="Titre 3 Car"/>
    <w:basedOn w:val="Policepardfaut"/>
    <w:link w:val="Titre3"/>
    <w:uiPriority w:val="9"/>
    <w:rsid w:val="009A1438"/>
    <w:rPr>
      <w:rFonts w:asciiTheme="majorHAnsi" w:eastAsiaTheme="majorEastAsia" w:hAnsiTheme="majorHAnsi" w:cstheme="majorBidi"/>
      <w:color w:val="1F3763" w:themeColor="accent1" w:themeShade="7F"/>
      <w:sz w:val="28"/>
    </w:rPr>
  </w:style>
  <w:style w:type="character" w:customStyle="1" w:styleId="Titre4Car">
    <w:name w:val="Titre 4 Car"/>
    <w:basedOn w:val="Policepardfaut"/>
    <w:link w:val="Titre4"/>
    <w:uiPriority w:val="9"/>
    <w:rsid w:val="009A1438"/>
    <w:rPr>
      <w:rFonts w:asciiTheme="majorHAnsi" w:eastAsiaTheme="majorEastAsia" w:hAnsiTheme="majorHAnsi" w:cstheme="majorBidi"/>
      <w:i/>
      <w:iCs/>
      <w:color w:val="2F5496" w:themeColor="accent1" w:themeShade="BF"/>
      <w:sz w:val="26"/>
    </w:rPr>
  </w:style>
  <w:style w:type="character" w:customStyle="1" w:styleId="Titre5Car">
    <w:name w:val="Titre 5 Car"/>
    <w:basedOn w:val="Policepardfaut"/>
    <w:link w:val="Titre5"/>
    <w:uiPriority w:val="9"/>
    <w:rsid w:val="003152FC"/>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3152FC"/>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3152FC"/>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3152F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3152FC"/>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1738E9"/>
    <w:pPr>
      <w:spacing w:after="100"/>
    </w:pPr>
  </w:style>
  <w:style w:type="paragraph" w:styleId="TM2">
    <w:name w:val="toc 2"/>
    <w:basedOn w:val="Normal"/>
    <w:next w:val="Normal"/>
    <w:autoRedefine/>
    <w:uiPriority w:val="39"/>
    <w:unhideWhenUsed/>
    <w:rsid w:val="001738E9"/>
    <w:pPr>
      <w:spacing w:after="100"/>
      <w:ind w:left="240"/>
    </w:pPr>
  </w:style>
  <w:style w:type="paragraph" w:styleId="TM3">
    <w:name w:val="toc 3"/>
    <w:basedOn w:val="Normal"/>
    <w:next w:val="Normal"/>
    <w:autoRedefine/>
    <w:uiPriority w:val="39"/>
    <w:unhideWhenUsed/>
    <w:rsid w:val="001738E9"/>
    <w:pPr>
      <w:spacing w:after="100"/>
      <w:ind w:left="480"/>
    </w:pPr>
  </w:style>
  <w:style w:type="paragraph" w:styleId="TM4">
    <w:name w:val="toc 4"/>
    <w:basedOn w:val="Normal"/>
    <w:next w:val="Normal"/>
    <w:autoRedefine/>
    <w:uiPriority w:val="39"/>
    <w:unhideWhenUsed/>
    <w:rsid w:val="001738E9"/>
    <w:pPr>
      <w:spacing w:after="100"/>
      <w:ind w:left="720"/>
    </w:pPr>
  </w:style>
  <w:style w:type="paragraph" w:styleId="TM5">
    <w:name w:val="toc 5"/>
    <w:basedOn w:val="Normal"/>
    <w:next w:val="Normal"/>
    <w:autoRedefine/>
    <w:uiPriority w:val="39"/>
    <w:unhideWhenUsed/>
    <w:rsid w:val="001738E9"/>
    <w:pPr>
      <w:spacing w:after="100"/>
      <w:ind w:left="960"/>
    </w:pPr>
  </w:style>
  <w:style w:type="character" w:styleId="Lienhypertexte">
    <w:name w:val="Hyperlink"/>
    <w:basedOn w:val="Policepardfaut"/>
    <w:uiPriority w:val="99"/>
    <w:unhideWhenUsed/>
    <w:rsid w:val="001738E9"/>
    <w:rPr>
      <w:color w:val="0563C1" w:themeColor="hyperlink"/>
      <w:u w:val="single"/>
    </w:rPr>
  </w:style>
  <w:style w:type="paragraph" w:styleId="Paragraphedeliste">
    <w:name w:val="List Paragraph"/>
    <w:basedOn w:val="Normal"/>
    <w:uiPriority w:val="34"/>
    <w:qFormat/>
    <w:rsid w:val="006615CA"/>
    <w:pPr>
      <w:ind w:left="720"/>
      <w:contextualSpacing/>
    </w:pPr>
  </w:style>
  <w:style w:type="paragraph" w:styleId="Lgende">
    <w:name w:val="caption"/>
    <w:basedOn w:val="Normal"/>
    <w:next w:val="Normal"/>
    <w:uiPriority w:val="35"/>
    <w:unhideWhenUsed/>
    <w:qFormat/>
    <w:rsid w:val="00C3314F"/>
    <w:pPr>
      <w:spacing w:after="200" w:line="240" w:lineRule="auto"/>
    </w:pPr>
    <w:rPr>
      <w:i/>
      <w:iCs/>
      <w:color w:val="44546A" w:themeColor="text2"/>
      <w:sz w:val="18"/>
      <w:szCs w:val="18"/>
    </w:rPr>
  </w:style>
  <w:style w:type="table" w:styleId="Grilledutableau">
    <w:name w:val="Table Grid"/>
    <w:basedOn w:val="TableauNormal"/>
    <w:uiPriority w:val="39"/>
    <w:rsid w:val="0088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4">
    <w:name w:val="Plain Table 4"/>
    <w:basedOn w:val="TableauNormal"/>
    <w:uiPriority w:val="44"/>
    <w:rsid w:val="00B704C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ED3EB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n-tte">
    <w:name w:val="header"/>
    <w:basedOn w:val="Normal"/>
    <w:link w:val="En-tteCar"/>
    <w:uiPriority w:val="99"/>
    <w:unhideWhenUsed/>
    <w:rsid w:val="00AA4233"/>
    <w:pPr>
      <w:tabs>
        <w:tab w:val="center" w:pos="4680"/>
        <w:tab w:val="right" w:pos="9360"/>
      </w:tabs>
      <w:spacing w:after="0" w:line="240" w:lineRule="auto"/>
    </w:pPr>
  </w:style>
  <w:style w:type="character" w:customStyle="1" w:styleId="En-tteCar">
    <w:name w:val="En-tête Car"/>
    <w:basedOn w:val="Policepardfaut"/>
    <w:link w:val="En-tte"/>
    <w:uiPriority w:val="99"/>
    <w:rsid w:val="00AA4233"/>
  </w:style>
  <w:style w:type="paragraph" w:styleId="Pieddepage">
    <w:name w:val="footer"/>
    <w:basedOn w:val="Normal"/>
    <w:link w:val="PieddepageCar"/>
    <w:uiPriority w:val="99"/>
    <w:unhideWhenUsed/>
    <w:rsid w:val="00AA4233"/>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AA4233"/>
  </w:style>
  <w:style w:type="character" w:styleId="lev">
    <w:name w:val="Strong"/>
    <w:basedOn w:val="Policepardfaut"/>
    <w:uiPriority w:val="22"/>
    <w:qFormat/>
    <w:rsid w:val="00CB5A19"/>
    <w:rPr>
      <w:b/>
      <w:bCs/>
    </w:rPr>
  </w:style>
  <w:style w:type="paragraph" w:styleId="Sansinterligne">
    <w:name w:val="No Spacing"/>
    <w:link w:val="SansinterligneCar"/>
    <w:uiPriority w:val="1"/>
    <w:qFormat/>
    <w:rsid w:val="008449C4"/>
    <w:pPr>
      <w:spacing w:after="0" w:line="240" w:lineRule="auto"/>
      <w:jc w:val="left"/>
    </w:pPr>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8449C4"/>
    <w:rPr>
      <w:rFonts w:asciiTheme="minorHAnsi" w:eastAsiaTheme="minorEastAsia" w:hAnsiTheme="minorHAnsi" w:cstheme="minorBidi"/>
      <w:sz w:val="22"/>
      <w:szCs w:val="22"/>
    </w:rPr>
  </w:style>
  <w:style w:type="table" w:styleId="Grilledetableauclaire">
    <w:name w:val="Grid Table Light"/>
    <w:basedOn w:val="TableauNormal"/>
    <w:uiPriority w:val="40"/>
    <w:rsid w:val="002F33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3">
    <w:name w:val="Plain Table 3"/>
    <w:basedOn w:val="TableauNormal"/>
    <w:uiPriority w:val="43"/>
    <w:rsid w:val="002F33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1">
    <w:name w:val="Plain Table 1"/>
    <w:basedOn w:val="TableauNormal"/>
    <w:uiPriority w:val="41"/>
    <w:rsid w:val="002F33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ie">
    <w:name w:val="Bibliography"/>
    <w:basedOn w:val="Normal"/>
    <w:next w:val="Normal"/>
    <w:uiPriority w:val="37"/>
    <w:unhideWhenUsed/>
    <w:rsid w:val="00ED066F"/>
  </w:style>
  <w:style w:type="paragraph" w:styleId="Tabledesillustrations">
    <w:name w:val="table of figures"/>
    <w:basedOn w:val="Normal"/>
    <w:next w:val="Normal"/>
    <w:uiPriority w:val="99"/>
    <w:unhideWhenUsed/>
    <w:rsid w:val="00CB54E4"/>
    <w:pPr>
      <w:spacing w:after="0"/>
    </w:pPr>
  </w:style>
  <w:style w:type="paragraph" w:styleId="En-ttedetabledesmatires">
    <w:name w:val="TOC Heading"/>
    <w:basedOn w:val="Titre1"/>
    <w:next w:val="Normal"/>
    <w:uiPriority w:val="39"/>
    <w:unhideWhenUsed/>
    <w:qFormat/>
    <w:rsid w:val="009E6012"/>
    <w:pPr>
      <w:numPr>
        <w:numId w:val="0"/>
      </w:numPr>
      <w:spacing w:line="259" w:lineRule="auto"/>
      <w:jc w:val="left"/>
      <w:outlineLvl w:val="9"/>
    </w:pPr>
    <w:rPr>
      <w:color w:val="833C0B" w:themeColor="accent2" w:themeShade="80"/>
      <w:sz w:val="40"/>
    </w:rPr>
  </w:style>
  <w:style w:type="paragraph" w:styleId="TM6">
    <w:name w:val="toc 6"/>
    <w:basedOn w:val="Normal"/>
    <w:next w:val="Normal"/>
    <w:autoRedefine/>
    <w:uiPriority w:val="39"/>
    <w:unhideWhenUsed/>
    <w:rsid w:val="009E6012"/>
    <w:pPr>
      <w:spacing w:after="100" w:line="259" w:lineRule="auto"/>
      <w:ind w:left="1100"/>
      <w:jc w:val="left"/>
    </w:pPr>
    <w:rPr>
      <w:rFonts w:asciiTheme="minorHAnsi" w:eastAsiaTheme="minorEastAsia" w:hAnsiTheme="minorHAnsi" w:cstheme="minorBidi"/>
      <w:sz w:val="22"/>
      <w:szCs w:val="22"/>
    </w:rPr>
  </w:style>
  <w:style w:type="paragraph" w:styleId="TM7">
    <w:name w:val="toc 7"/>
    <w:basedOn w:val="Normal"/>
    <w:next w:val="Normal"/>
    <w:autoRedefine/>
    <w:uiPriority w:val="39"/>
    <w:unhideWhenUsed/>
    <w:rsid w:val="009E6012"/>
    <w:pPr>
      <w:spacing w:after="100" w:line="259" w:lineRule="auto"/>
      <w:ind w:left="1320"/>
      <w:jc w:val="left"/>
    </w:pPr>
    <w:rPr>
      <w:rFonts w:asciiTheme="minorHAnsi" w:eastAsiaTheme="minorEastAsia" w:hAnsiTheme="minorHAnsi" w:cstheme="minorBidi"/>
      <w:sz w:val="22"/>
      <w:szCs w:val="22"/>
    </w:rPr>
  </w:style>
  <w:style w:type="paragraph" w:styleId="TM8">
    <w:name w:val="toc 8"/>
    <w:basedOn w:val="Normal"/>
    <w:next w:val="Normal"/>
    <w:autoRedefine/>
    <w:uiPriority w:val="39"/>
    <w:unhideWhenUsed/>
    <w:rsid w:val="009E6012"/>
    <w:pPr>
      <w:spacing w:after="100" w:line="259" w:lineRule="auto"/>
      <w:ind w:left="1540"/>
      <w:jc w:val="left"/>
    </w:pPr>
    <w:rPr>
      <w:rFonts w:asciiTheme="minorHAnsi" w:eastAsiaTheme="minorEastAsia" w:hAnsiTheme="minorHAnsi" w:cstheme="minorBidi"/>
      <w:sz w:val="22"/>
      <w:szCs w:val="22"/>
    </w:rPr>
  </w:style>
  <w:style w:type="paragraph" w:styleId="TM9">
    <w:name w:val="toc 9"/>
    <w:basedOn w:val="Normal"/>
    <w:next w:val="Normal"/>
    <w:autoRedefine/>
    <w:uiPriority w:val="39"/>
    <w:unhideWhenUsed/>
    <w:rsid w:val="009E6012"/>
    <w:pPr>
      <w:spacing w:after="100" w:line="259" w:lineRule="auto"/>
      <w:ind w:left="1760"/>
      <w:jc w:val="left"/>
    </w:pPr>
    <w:rPr>
      <w:rFonts w:asciiTheme="minorHAnsi" w:eastAsiaTheme="minorEastAsia" w:hAnsiTheme="minorHAnsi" w:cstheme="minorBidi"/>
      <w:sz w:val="22"/>
      <w:szCs w:val="22"/>
    </w:rPr>
  </w:style>
  <w:style w:type="character" w:styleId="Mentionnonrsolue">
    <w:name w:val="Unresolved Mention"/>
    <w:basedOn w:val="Policepardfaut"/>
    <w:uiPriority w:val="99"/>
    <w:semiHidden/>
    <w:unhideWhenUsed/>
    <w:rsid w:val="009E6012"/>
    <w:rPr>
      <w:color w:val="605E5C"/>
      <w:shd w:val="clear" w:color="auto" w:fill="E1DFDD"/>
    </w:rPr>
  </w:style>
  <w:style w:type="table" w:styleId="TableauListe6Couleur">
    <w:name w:val="List Table 6 Colorful"/>
    <w:basedOn w:val="TableauNormal"/>
    <w:uiPriority w:val="51"/>
    <w:rsid w:val="009E60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7Couleur">
    <w:name w:val="Grid Table 7 Colorful"/>
    <w:basedOn w:val="TableauNormal"/>
    <w:uiPriority w:val="52"/>
    <w:rsid w:val="009E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simple2">
    <w:name w:val="Plain Table 2"/>
    <w:basedOn w:val="TableauNormal"/>
    <w:uiPriority w:val="42"/>
    <w:rsid w:val="009E601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edelespacerserv">
    <w:name w:val="Placeholder Text"/>
    <w:basedOn w:val="Policepardfaut"/>
    <w:uiPriority w:val="99"/>
    <w:semiHidden/>
    <w:rsid w:val="009E6012"/>
    <w:rPr>
      <w:color w:val="808080"/>
    </w:rPr>
  </w:style>
  <w:style w:type="paragraph" w:styleId="Rvision">
    <w:name w:val="Revision"/>
    <w:hidden/>
    <w:uiPriority w:val="99"/>
    <w:semiHidden/>
    <w:rsid w:val="00756AA1"/>
    <w:pPr>
      <w:spacing w:after="0" w:line="240" w:lineRule="auto"/>
      <w:jc w:val="left"/>
    </w:pPr>
  </w:style>
  <w:style w:type="character" w:styleId="Marquedecommentaire">
    <w:name w:val="annotation reference"/>
    <w:basedOn w:val="Policepardfaut"/>
    <w:uiPriority w:val="99"/>
    <w:semiHidden/>
    <w:unhideWhenUsed/>
    <w:rsid w:val="0057718E"/>
    <w:rPr>
      <w:sz w:val="16"/>
      <w:szCs w:val="16"/>
    </w:rPr>
  </w:style>
  <w:style w:type="paragraph" w:styleId="Commentaire">
    <w:name w:val="annotation text"/>
    <w:basedOn w:val="Normal"/>
    <w:link w:val="CommentaireCar"/>
    <w:uiPriority w:val="99"/>
    <w:semiHidden/>
    <w:unhideWhenUsed/>
    <w:rsid w:val="0057718E"/>
    <w:pPr>
      <w:spacing w:line="240" w:lineRule="auto"/>
    </w:pPr>
    <w:rPr>
      <w:sz w:val="20"/>
      <w:szCs w:val="20"/>
    </w:rPr>
  </w:style>
  <w:style w:type="character" w:customStyle="1" w:styleId="CommentaireCar">
    <w:name w:val="Commentaire Car"/>
    <w:basedOn w:val="Policepardfaut"/>
    <w:link w:val="Commentaire"/>
    <w:uiPriority w:val="99"/>
    <w:semiHidden/>
    <w:rsid w:val="0057718E"/>
    <w:rPr>
      <w:sz w:val="20"/>
      <w:szCs w:val="20"/>
      <w:lang w:val="fr-FR"/>
    </w:rPr>
  </w:style>
  <w:style w:type="paragraph" w:styleId="Objetducommentaire">
    <w:name w:val="annotation subject"/>
    <w:basedOn w:val="Commentaire"/>
    <w:next w:val="Commentaire"/>
    <w:link w:val="ObjetducommentaireCar"/>
    <w:uiPriority w:val="99"/>
    <w:semiHidden/>
    <w:unhideWhenUsed/>
    <w:rsid w:val="0057718E"/>
    <w:rPr>
      <w:b/>
      <w:bCs/>
    </w:rPr>
  </w:style>
  <w:style w:type="character" w:customStyle="1" w:styleId="ObjetducommentaireCar">
    <w:name w:val="Objet du commentaire Car"/>
    <w:basedOn w:val="CommentaireCar"/>
    <w:link w:val="Objetducommentaire"/>
    <w:uiPriority w:val="99"/>
    <w:semiHidden/>
    <w:rsid w:val="0057718E"/>
    <w:rPr>
      <w:b/>
      <w:bCs/>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41894">
      <w:bodyDiv w:val="1"/>
      <w:marLeft w:val="0"/>
      <w:marRight w:val="0"/>
      <w:marTop w:val="0"/>
      <w:marBottom w:val="0"/>
      <w:divBdr>
        <w:top w:val="none" w:sz="0" w:space="0" w:color="auto"/>
        <w:left w:val="none" w:sz="0" w:space="0" w:color="auto"/>
        <w:bottom w:val="none" w:sz="0" w:space="0" w:color="auto"/>
        <w:right w:val="none" w:sz="0" w:space="0" w:color="auto"/>
      </w:divBdr>
    </w:div>
    <w:div w:id="85612650">
      <w:bodyDiv w:val="1"/>
      <w:marLeft w:val="0"/>
      <w:marRight w:val="0"/>
      <w:marTop w:val="0"/>
      <w:marBottom w:val="0"/>
      <w:divBdr>
        <w:top w:val="none" w:sz="0" w:space="0" w:color="auto"/>
        <w:left w:val="none" w:sz="0" w:space="0" w:color="auto"/>
        <w:bottom w:val="none" w:sz="0" w:space="0" w:color="auto"/>
        <w:right w:val="none" w:sz="0" w:space="0" w:color="auto"/>
      </w:divBdr>
    </w:div>
    <w:div w:id="224679696">
      <w:bodyDiv w:val="1"/>
      <w:marLeft w:val="0"/>
      <w:marRight w:val="0"/>
      <w:marTop w:val="0"/>
      <w:marBottom w:val="0"/>
      <w:divBdr>
        <w:top w:val="none" w:sz="0" w:space="0" w:color="auto"/>
        <w:left w:val="none" w:sz="0" w:space="0" w:color="auto"/>
        <w:bottom w:val="none" w:sz="0" w:space="0" w:color="auto"/>
        <w:right w:val="none" w:sz="0" w:space="0" w:color="auto"/>
      </w:divBdr>
    </w:div>
    <w:div w:id="341670666">
      <w:bodyDiv w:val="1"/>
      <w:marLeft w:val="0"/>
      <w:marRight w:val="0"/>
      <w:marTop w:val="0"/>
      <w:marBottom w:val="0"/>
      <w:divBdr>
        <w:top w:val="none" w:sz="0" w:space="0" w:color="auto"/>
        <w:left w:val="none" w:sz="0" w:space="0" w:color="auto"/>
        <w:bottom w:val="none" w:sz="0" w:space="0" w:color="auto"/>
        <w:right w:val="none" w:sz="0" w:space="0" w:color="auto"/>
      </w:divBdr>
      <w:divsChild>
        <w:div w:id="1552962176">
          <w:marLeft w:val="0"/>
          <w:marRight w:val="0"/>
          <w:marTop w:val="0"/>
          <w:marBottom w:val="0"/>
          <w:divBdr>
            <w:top w:val="none" w:sz="0" w:space="0" w:color="auto"/>
            <w:left w:val="none" w:sz="0" w:space="0" w:color="auto"/>
            <w:bottom w:val="none" w:sz="0" w:space="0" w:color="auto"/>
            <w:right w:val="none" w:sz="0" w:space="0" w:color="auto"/>
          </w:divBdr>
          <w:divsChild>
            <w:div w:id="20515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166659">
      <w:bodyDiv w:val="1"/>
      <w:marLeft w:val="0"/>
      <w:marRight w:val="0"/>
      <w:marTop w:val="0"/>
      <w:marBottom w:val="0"/>
      <w:divBdr>
        <w:top w:val="none" w:sz="0" w:space="0" w:color="auto"/>
        <w:left w:val="none" w:sz="0" w:space="0" w:color="auto"/>
        <w:bottom w:val="none" w:sz="0" w:space="0" w:color="auto"/>
        <w:right w:val="none" w:sz="0" w:space="0" w:color="auto"/>
      </w:divBdr>
    </w:div>
    <w:div w:id="446854874">
      <w:bodyDiv w:val="1"/>
      <w:marLeft w:val="0"/>
      <w:marRight w:val="0"/>
      <w:marTop w:val="0"/>
      <w:marBottom w:val="0"/>
      <w:divBdr>
        <w:top w:val="none" w:sz="0" w:space="0" w:color="auto"/>
        <w:left w:val="none" w:sz="0" w:space="0" w:color="auto"/>
        <w:bottom w:val="none" w:sz="0" w:space="0" w:color="auto"/>
        <w:right w:val="none" w:sz="0" w:space="0" w:color="auto"/>
      </w:divBdr>
    </w:div>
    <w:div w:id="606353683">
      <w:bodyDiv w:val="1"/>
      <w:marLeft w:val="0"/>
      <w:marRight w:val="0"/>
      <w:marTop w:val="0"/>
      <w:marBottom w:val="0"/>
      <w:divBdr>
        <w:top w:val="none" w:sz="0" w:space="0" w:color="auto"/>
        <w:left w:val="none" w:sz="0" w:space="0" w:color="auto"/>
        <w:bottom w:val="none" w:sz="0" w:space="0" w:color="auto"/>
        <w:right w:val="none" w:sz="0" w:space="0" w:color="auto"/>
      </w:divBdr>
    </w:div>
    <w:div w:id="705761098">
      <w:bodyDiv w:val="1"/>
      <w:marLeft w:val="0"/>
      <w:marRight w:val="0"/>
      <w:marTop w:val="0"/>
      <w:marBottom w:val="0"/>
      <w:divBdr>
        <w:top w:val="none" w:sz="0" w:space="0" w:color="auto"/>
        <w:left w:val="none" w:sz="0" w:space="0" w:color="auto"/>
        <w:bottom w:val="none" w:sz="0" w:space="0" w:color="auto"/>
        <w:right w:val="none" w:sz="0" w:space="0" w:color="auto"/>
      </w:divBdr>
    </w:div>
    <w:div w:id="989135569">
      <w:bodyDiv w:val="1"/>
      <w:marLeft w:val="0"/>
      <w:marRight w:val="0"/>
      <w:marTop w:val="0"/>
      <w:marBottom w:val="0"/>
      <w:divBdr>
        <w:top w:val="none" w:sz="0" w:space="0" w:color="auto"/>
        <w:left w:val="none" w:sz="0" w:space="0" w:color="auto"/>
        <w:bottom w:val="none" w:sz="0" w:space="0" w:color="auto"/>
        <w:right w:val="none" w:sz="0" w:space="0" w:color="auto"/>
      </w:divBdr>
    </w:div>
    <w:div w:id="1036660386">
      <w:bodyDiv w:val="1"/>
      <w:marLeft w:val="0"/>
      <w:marRight w:val="0"/>
      <w:marTop w:val="0"/>
      <w:marBottom w:val="0"/>
      <w:divBdr>
        <w:top w:val="none" w:sz="0" w:space="0" w:color="auto"/>
        <w:left w:val="none" w:sz="0" w:space="0" w:color="auto"/>
        <w:bottom w:val="none" w:sz="0" w:space="0" w:color="auto"/>
        <w:right w:val="none" w:sz="0" w:space="0" w:color="auto"/>
      </w:divBdr>
    </w:div>
    <w:div w:id="1266498811">
      <w:bodyDiv w:val="1"/>
      <w:marLeft w:val="0"/>
      <w:marRight w:val="0"/>
      <w:marTop w:val="0"/>
      <w:marBottom w:val="0"/>
      <w:divBdr>
        <w:top w:val="none" w:sz="0" w:space="0" w:color="auto"/>
        <w:left w:val="none" w:sz="0" w:space="0" w:color="auto"/>
        <w:bottom w:val="none" w:sz="0" w:space="0" w:color="auto"/>
        <w:right w:val="none" w:sz="0" w:space="0" w:color="auto"/>
      </w:divBdr>
      <w:divsChild>
        <w:div w:id="1308508200">
          <w:marLeft w:val="0"/>
          <w:marRight w:val="0"/>
          <w:marTop w:val="0"/>
          <w:marBottom w:val="0"/>
          <w:divBdr>
            <w:top w:val="none" w:sz="0" w:space="0" w:color="auto"/>
            <w:left w:val="none" w:sz="0" w:space="0" w:color="auto"/>
            <w:bottom w:val="none" w:sz="0" w:space="0" w:color="auto"/>
            <w:right w:val="none" w:sz="0" w:space="0" w:color="auto"/>
          </w:divBdr>
          <w:divsChild>
            <w:div w:id="122541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2506">
      <w:bodyDiv w:val="1"/>
      <w:marLeft w:val="0"/>
      <w:marRight w:val="0"/>
      <w:marTop w:val="0"/>
      <w:marBottom w:val="0"/>
      <w:divBdr>
        <w:top w:val="none" w:sz="0" w:space="0" w:color="auto"/>
        <w:left w:val="none" w:sz="0" w:space="0" w:color="auto"/>
        <w:bottom w:val="none" w:sz="0" w:space="0" w:color="auto"/>
        <w:right w:val="none" w:sz="0" w:space="0" w:color="auto"/>
      </w:divBdr>
      <w:divsChild>
        <w:div w:id="2041589739">
          <w:marLeft w:val="0"/>
          <w:marRight w:val="0"/>
          <w:marTop w:val="0"/>
          <w:marBottom w:val="0"/>
          <w:divBdr>
            <w:top w:val="none" w:sz="0" w:space="0" w:color="auto"/>
            <w:left w:val="none" w:sz="0" w:space="0" w:color="auto"/>
            <w:bottom w:val="none" w:sz="0" w:space="0" w:color="auto"/>
            <w:right w:val="none" w:sz="0" w:space="0" w:color="auto"/>
          </w:divBdr>
          <w:divsChild>
            <w:div w:id="9241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3800">
      <w:bodyDiv w:val="1"/>
      <w:marLeft w:val="0"/>
      <w:marRight w:val="0"/>
      <w:marTop w:val="0"/>
      <w:marBottom w:val="0"/>
      <w:divBdr>
        <w:top w:val="none" w:sz="0" w:space="0" w:color="auto"/>
        <w:left w:val="none" w:sz="0" w:space="0" w:color="auto"/>
        <w:bottom w:val="none" w:sz="0" w:space="0" w:color="auto"/>
        <w:right w:val="none" w:sz="0" w:space="0" w:color="auto"/>
      </w:divBdr>
    </w:div>
    <w:div w:id="1745955760">
      <w:bodyDiv w:val="1"/>
      <w:marLeft w:val="0"/>
      <w:marRight w:val="0"/>
      <w:marTop w:val="0"/>
      <w:marBottom w:val="0"/>
      <w:divBdr>
        <w:top w:val="none" w:sz="0" w:space="0" w:color="auto"/>
        <w:left w:val="none" w:sz="0" w:space="0" w:color="auto"/>
        <w:bottom w:val="none" w:sz="0" w:space="0" w:color="auto"/>
        <w:right w:val="none" w:sz="0" w:space="0" w:color="auto"/>
      </w:divBdr>
    </w:div>
    <w:div w:id="20753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hyperlink" Target="https://doi.org/10.1007/978-3-031-21448-6_2" TargetMode="External"/><Relationship Id="rId63" Type="http://schemas.openxmlformats.org/officeDocument/2006/relationships/image" Target="media/image46.jpeg"/><Relationship Id="rId68" Type="http://schemas.openxmlformats.org/officeDocument/2006/relationships/image" Target="media/image51.jpeg"/><Relationship Id="rId84" Type="http://schemas.microsoft.com/office/2011/relationships/people" Target="people.xml"/><Relationship Id="rId16" Type="http://schemas.microsoft.com/office/2011/relationships/commentsExtended" Target="commentsExtended.xm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5.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hyperlink" Target="https://doi.org/10.1108/JHTT-03-2021-0104" TargetMode="External"/><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microsoft.com/office/2016/09/relationships/commentsIds" Target="commentsIds.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footer" Target="footer2.xml"/><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microsoft.com/office/2018/08/relationships/commentsExtensible" Target="commentsExtensible.xml"/><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header" Target="header2.xml"/><Relationship Id="rId66" Type="http://schemas.openxmlformats.org/officeDocument/2006/relationships/image" Target="media/image49.jpeg"/><Relationship Id="rId61" Type="http://schemas.openxmlformats.org/officeDocument/2006/relationships/image" Target="media/image44.jpeg"/><Relationship Id="rId8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mat1</b:Tag>
    <b:SourceType>ElectronicSource</b:SourceType>
    <b:Guid>{32F7747D-AF22-432E-BAEC-2C6EF38EABB8}</b:Guid>
    <b:Author>
      <b:Author>
        <b:NameList>
          <b:Person>
            <b:Last>mathisfun</b:Last>
          </b:Person>
        </b:NameList>
      </b:Author>
    </b:Author>
    <b:Title>Introduction to Derivatives</b:Title>
    <b:RefOrder>2</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3</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4</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5</b:RefOrder>
  </b:Source>
  <b:Source>
    <b:Tag>Gra20</b:Tag>
    <b:SourceType>ElectronicSource</b:SourceType>
    <b:Guid>{6FD6FEC8-58A7-40CD-8137-F52A474AEE86}</b:Guid>
    <b:Title>Graph of polynomial functions</b:Title>
    <b:Year>2020</b:Year>
    <b:Month>Juin</b:Month>
    <b:Day>20</b:Day>
    <b:RefOrder>6</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7</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8</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9</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10</b:RefOrder>
  </b:Source>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11</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12</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13</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14</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15</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16</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17</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18</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19</b:RefOrder>
  </b:Source>
  <b:Source>
    <b:Tag>Dan20</b:Tag>
    <b:SourceType>ElectronicSource</b:SourceType>
    <b:Guid>{D78402EC-0BB4-4870-8406-DCB5987EDEA6}</b:Guid>
    <b:Author>
      <b:Author>
        <b:NameList>
          <b:Person>
            <b:Last>Friedman</b:Last>
            <b:First>Danny</b:First>
          </b:Person>
        </b:NameList>
      </b:Author>
    </b:Author>
    <b:Title>Relu Activation</b:Title>
    <b:Year>2020</b:Year>
    <b:RefOrder>20</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21</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22</b:RefOrder>
  </b:Source>
  <b:Source>
    <b:Tag>Nig23</b:Tag>
    <b:SourceType>ElectronicSource</b:SourceType>
    <b:Guid>{B57EEEF0-8BFD-466F-9975-793EDA51174A}</b:Guid>
    <b:Title>When representation learning meets Random Forest: Deep Neural Decision Forest</b:Title>
    <b:Year>2023</b:Year>
    <b:Month>November</b:Month>
    <b:Day>9</b:Day>
    <b:Author>
      <b:Author>
        <b:NameList>
          <b:Person>
            <b:Last>Montalvo</b:Last>
            <b:First>Nigreisy</b:First>
          </b:Person>
        </b:NameList>
      </b:Author>
    </b:Author>
    <b:RefOrder>1</b:RefOrder>
  </b:Source>
</b:Sources>
</file>

<file path=customXml/itemProps1.xml><?xml version="1.0" encoding="utf-8"?>
<ds:datastoreItem xmlns:ds="http://schemas.openxmlformats.org/officeDocument/2006/customXml" ds:itemID="{F51C1E3C-7064-4733-9E86-EC2386B92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116</Pages>
  <Words>27357</Words>
  <Characters>150468</Characters>
  <Application>Microsoft Office Word</Application>
  <DocSecurity>0</DocSecurity>
  <Lines>1253</Lines>
  <Paragraphs>354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DISSE</dc:creator>
  <cp:keywords/>
  <dc:description/>
  <cp:lastModifiedBy>Microsoft Office User</cp:lastModifiedBy>
  <cp:revision>4</cp:revision>
  <cp:lastPrinted>2025-01-18T21:55:00Z</cp:lastPrinted>
  <dcterms:created xsi:type="dcterms:W3CDTF">2025-01-28T16:07:00Z</dcterms:created>
  <dcterms:modified xsi:type="dcterms:W3CDTF">2025-01-28T17:21:00Z</dcterms:modified>
</cp:coreProperties>
</file>